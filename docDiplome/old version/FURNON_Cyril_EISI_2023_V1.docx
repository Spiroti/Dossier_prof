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heme="minorHAnsi"/>
        </w:rPr>
        <w:id w:val="1438252483"/>
        <w:docPartObj>
          <w:docPartGallery w:val="Cover Pages"/>
          <w:docPartUnique/>
        </w:docPartObj>
      </w:sdtPr>
      <w:sdtContent>
        <w:p w14:paraId="20FD5853" w14:textId="55EA53B0" w:rsidR="004A2686" w:rsidRPr="00AD7CE4" w:rsidRDefault="004A2686" w:rsidP="00E13097">
          <w:pPr>
            <w:jc w:val="both"/>
            <w:rPr>
              <w:rFonts w:cstheme="minorHAnsi"/>
            </w:rPr>
            <w:pPrChange w:id="8" w:author="FURNON Cyril" w:date="2023-08-18T00:11:00Z">
              <w:pPr/>
            </w:pPrChange>
          </w:pPr>
          <w:del w:id="9" w:author="FURNON Cyril" w:date="2023-08-18T00:11:00Z">
            <w:r w:rsidRPr="00AD7CE4">
              <w:rPr>
                <w:rFonts w:cstheme="minorHAnsi"/>
                <w:noProof/>
              </w:rPr>
              <w:drawing>
                <wp:anchor distT="0" distB="0" distL="114300" distR="114300" simplePos="0" relativeHeight="251645952" behindDoc="0" locked="0" layoutInCell="1" allowOverlap="1" wp14:anchorId="30F1C1A8" wp14:editId="08F9AD13">
                  <wp:simplePos x="0" y="0"/>
                  <wp:positionH relativeFrom="column">
                    <wp:posOffset>2750820</wp:posOffset>
                  </wp:positionH>
                  <wp:positionV relativeFrom="paragraph">
                    <wp:posOffset>-434340</wp:posOffset>
                  </wp:positionV>
                  <wp:extent cx="2312670" cy="648335"/>
                  <wp:effectExtent l="0" t="0" r="0" b="0"/>
                  <wp:wrapNone/>
                  <wp:docPr id="1111759513" name="Image 1"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59513" name="Image 1111759513" descr="Une image contenant Police, texte, Graphique, logo&#10;&#10;Description générée automatiquement"/>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12670" cy="648335"/>
                          </a:xfrm>
                          <a:prstGeom prst="rect">
                            <a:avLst/>
                          </a:prstGeom>
                          <a:noFill/>
                          <a:ln>
                            <a:noFill/>
                          </a:ln>
                        </pic:spPr>
                      </pic:pic>
                    </a:graphicData>
                  </a:graphic>
                </wp:anchor>
              </w:drawing>
            </w:r>
            <w:r w:rsidR="00000000">
              <w:rPr>
                <w:rFonts w:cstheme="minorHAnsi"/>
                <w:noProof/>
              </w:rPr>
              <w:pict w14:anchorId="3A544A30">
                <v:rect id="Rectangle 81" o:spid="_x0000_s2084" style="position:absolute;left:0;text-align:left;margin-left:267.8pt;margin-top:21.65pt;width:219.95pt;height:252.2pt;z-index:251650048;visibility:visible;mso-wrap-style:square;mso-width-percent:370;mso-height-percent:300;mso-wrap-distance-left:9pt;mso-wrap-distance-top:0;mso-wrap-distance-right:9pt;mso-wrap-distance-bottom:0;mso-position-horizontal-relative:page;mso-position-vertical-relative:page;mso-width-percent:370;mso-height-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CB&#10;Z4kTiQIAAHMFAAAOAAAAAAAAAAAAAAAAAC4CAABkcnMvZTJvRG9jLnhtbFBLAQItABQABgAIAAAA&#10;IQB4x4n82gAAAAUBAAAPAAAAAAAAAAAAAAAAAOMEAABkcnMvZG93bnJldi54bWxQSwUGAAAAAAQA&#10;BADzAAAA6gUAAAAA&#10;" fillcolor="#44546a [3215]" stroked="f" strokeweight="1pt">
                  <v:textbox style="mso-next-textbox:#Rectangle 81" inset="14.4pt,14.4pt,14.4pt,28.8pt">
                    <w:txbxContent>
                      <w:p w14:paraId="48071F94" w14:textId="77777777" w:rsidR="004A2686" w:rsidRDefault="004A2686" w:rsidP="004A2686">
                        <w:pPr>
                          <w:spacing w:before="240"/>
                          <w:jc w:val="center"/>
                          <w:rPr>
                            <w:del w:id="10" w:author="FURNON Cyril" w:date="2023-08-18T00:11:00Z"/>
                            <w:color w:val="FFFFFF" w:themeColor="background1"/>
                          </w:rPr>
                        </w:pPr>
                        <w:del w:id="11" w:author="FURNON Cyril" w:date="2023-08-18T00:11:00Z">
                          <w:r>
                            <w:rPr>
                              <w:noProof/>
                            </w:rPr>
                            <w:drawing>
                              <wp:inline distT="0" distB="0" distL="0" distR="0" wp14:anchorId="06CCCE6B" wp14:editId="7A17A35A">
                                <wp:extent cx="1866900" cy="1267522"/>
                                <wp:effectExtent l="0" t="0" r="0" b="0"/>
                                <wp:docPr id="802167797" name="Image 802167797"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6371" name="Image 3" descr="Une image contenant texte, Police, Graphique, capture d’écran&#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1874381" cy="1272601"/>
                                        </a:xfrm>
                                        <a:prstGeom prst="rect">
                                          <a:avLst/>
                                        </a:prstGeom>
                                      </pic:spPr>
                                    </pic:pic>
                                  </a:graphicData>
                                </a:graphic>
                              </wp:inline>
                            </w:drawing>
                          </w:r>
                        </w:del>
                      </w:p>
                      <w:p w14:paraId="545348A8" w14:textId="77777777" w:rsidR="004A2686" w:rsidRDefault="004A2686" w:rsidP="004A2686">
                        <w:pPr>
                          <w:spacing w:before="240"/>
                          <w:jc w:val="center"/>
                          <w:rPr>
                            <w:del w:id="12" w:author="FURNON Cyril" w:date="2023-08-18T00:11:00Z"/>
                            <w:color w:val="FFFFFF" w:themeColor="background1"/>
                          </w:rPr>
                        </w:pPr>
                      </w:p>
                      <w:p w14:paraId="1A173158" w14:textId="77777777" w:rsidR="004A2686" w:rsidRDefault="004A2686" w:rsidP="004A2686">
                        <w:pPr>
                          <w:spacing w:before="240"/>
                          <w:jc w:val="center"/>
                          <w:rPr>
                            <w:del w:id="13" w:author="FURNON Cyril" w:date="2023-08-18T00:11:00Z"/>
                            <w:color w:val="FFFFFF" w:themeColor="background1"/>
                          </w:rPr>
                        </w:pPr>
                        <w:del w:id="14" w:author="FURNON Cyril" w:date="2023-08-18T00:11:00Z">
                          <w:r>
                            <w:rPr>
                              <w:noProof/>
                            </w:rPr>
                            <w:drawing>
                              <wp:inline distT="0" distB="0" distL="0" distR="0" wp14:anchorId="77E2B4A5" wp14:editId="211A3D46">
                                <wp:extent cx="2016361" cy="563880"/>
                                <wp:effectExtent l="0" t="0" r="0" b="0"/>
                                <wp:docPr id="1735174610" name="Image 1735174610"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74610" name="Image 1735174610" descr="Une image contenant Police, texte, Graphique, logo&#10;&#10;Description générée automatiquement"/>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6361" cy="563880"/>
                                        </a:xfrm>
                                        <a:prstGeom prst="rect">
                                          <a:avLst/>
                                        </a:prstGeom>
                                        <a:noFill/>
                                        <a:ln>
                                          <a:noFill/>
                                        </a:ln>
                                      </pic:spPr>
                                    </pic:pic>
                                  </a:graphicData>
                                </a:graphic>
                              </wp:inline>
                            </w:drawing>
                          </w:r>
                        </w:del>
                      </w:p>
                    </w:txbxContent>
                  </v:textbox>
                  <w10:wrap anchorx="page" anchory="page"/>
                </v:rect>
              </w:pict>
            </w:r>
            <w:r w:rsidR="00000000">
              <w:rPr>
                <w:rFonts w:cstheme="minorHAnsi"/>
                <w:noProof/>
              </w:rPr>
              <w:pict w14:anchorId="4EAEF4D8">
                <v:rect id="Rectangle 82" o:spid="_x0000_s2083" style="position:absolute;left:0;text-align:left;margin-left:251.75pt;margin-top:-44.95pt;width:250.9pt;height:586.95pt;z-index:251649024;visibility:visible;mso-wrap-style:square;mso-height-percent:700;mso-wrap-distance-left:9pt;mso-wrap-distance-top:0;mso-wrap-distance-right:9pt;mso-wrap-distance-bottom:0;mso-position-horizontal-relative:page;mso-position-vertical-relative:page;mso-height-percent:7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47070 [1614]" strokeweight="1.25pt">
                  <w10:wrap anchorx="page" anchory="page"/>
                </v:rect>
              </w:pict>
            </w:r>
          </w:del>
          <w:ins w:id="15" w:author="FURNON Cyril" w:date="2023-08-18T00:11:00Z">
            <w:r w:rsidR="00000000">
              <w:rPr>
                <w:noProof/>
              </w:rPr>
              <w:pict w14:anchorId="0B73C5ED">
                <v:rect id="_x0000_s2242" style="position:absolute;left:0;text-align:left;margin-left:251.65pt;margin-top:.75pt;width:250.9pt;height:522.65pt;z-index:251821568;visibility:visible;mso-wrap-style:square;mso-wrap-distance-left:9pt;mso-wrap-distance-top:0;mso-wrap-distance-right:9pt;mso-wrap-distance-bottom:0;mso-position-horizontal-relative:page;mso-position-vertical-relative:page;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47070 [1614]" strokeweight="1.25pt">
                  <w10:wrap anchorx="page" anchory="page"/>
                </v:rect>
              </w:pict>
            </w:r>
            <w:r w:rsidR="00000000">
              <w:rPr>
                <w:noProof/>
              </w:rPr>
              <w:pict w14:anchorId="737CC786">
                <v:rect id="_x0000_s2243" style="position:absolute;left:0;text-align:left;margin-left:266.4pt;margin-top:26.65pt;width:220.2pt;height:252.55pt;z-index:251822592;visibility:visible;mso-wrap-style:square;mso-width-percent:370;mso-height-percent:300;mso-wrap-distance-left:9pt;mso-wrap-distance-top:0;mso-wrap-distance-right:9pt;mso-wrap-distance-bottom:0;mso-position-horizontal-relative:page;mso-position-vertical-relative:page;mso-width-percent:370;mso-height-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CB&#10;Z4kTiQIAAHMFAAAOAAAAAAAAAAAAAAAAAC4CAABkcnMvZTJvRG9jLnhtbFBLAQItABQABgAIAAAA&#10;IQB4x4n82gAAAAUBAAAPAAAAAAAAAAAAAAAAAOMEAABkcnMvZG93bnJldi54bWxQSwUGAAAAAAQA&#10;BADzAAAA6gUAAAAA&#10;" fillcolor="#44546a [3215]" stroked="f" strokeweight="1pt">
                  <v:textbox style="mso-next-textbox:#_x0000_s2243" inset="14.4pt,14.4pt,14.4pt,28.8pt">
                    <w:txbxContent>
                      <w:p w14:paraId="1FB5C4D3" w14:textId="77777777" w:rsidR="004A2686" w:rsidRDefault="004A2686" w:rsidP="004A2686">
                        <w:pPr>
                          <w:spacing w:before="240"/>
                          <w:jc w:val="center"/>
                          <w:rPr>
                            <w:ins w:id="16" w:author="FURNON Cyril" w:date="2023-08-18T00:11:00Z"/>
                            <w:color w:val="FFFFFF" w:themeColor="background1"/>
                          </w:rPr>
                        </w:pPr>
                        <w:ins w:id="17" w:author="FURNON Cyril" w:date="2023-08-18T00:11:00Z">
                          <w:r>
                            <w:rPr>
                              <w:noProof/>
                            </w:rPr>
                            <w:drawing>
                              <wp:inline distT="0" distB="0" distL="0" distR="0" wp14:anchorId="73368C70" wp14:editId="0EB6898B">
                                <wp:extent cx="1866900" cy="1267522"/>
                                <wp:effectExtent l="0" t="0" r="0" b="0"/>
                                <wp:docPr id="12" name="Image 12"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6371" name="Image 3" descr="Une image contenant texte, Police, Graphique, capture d’écran&#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1874381" cy="1272601"/>
                                        </a:xfrm>
                                        <a:prstGeom prst="rect">
                                          <a:avLst/>
                                        </a:prstGeom>
                                      </pic:spPr>
                                    </pic:pic>
                                  </a:graphicData>
                                </a:graphic>
                              </wp:inline>
                            </w:drawing>
                          </w:r>
                        </w:ins>
                      </w:p>
                      <w:p w14:paraId="1B4C9BA3" w14:textId="77777777" w:rsidR="004A2686" w:rsidRDefault="004A2686" w:rsidP="004A2686">
                        <w:pPr>
                          <w:spacing w:before="240"/>
                          <w:jc w:val="center"/>
                          <w:rPr>
                            <w:ins w:id="18" w:author="FURNON Cyril" w:date="2023-08-18T00:11:00Z"/>
                            <w:color w:val="FFFFFF" w:themeColor="background1"/>
                          </w:rPr>
                        </w:pPr>
                      </w:p>
                      <w:p w14:paraId="64FB6C8B" w14:textId="77777777" w:rsidR="004A2686" w:rsidRDefault="004A2686" w:rsidP="004A2686">
                        <w:pPr>
                          <w:spacing w:before="240"/>
                          <w:jc w:val="center"/>
                          <w:rPr>
                            <w:ins w:id="19" w:author="FURNON Cyril" w:date="2023-08-18T00:11:00Z"/>
                            <w:color w:val="FFFFFF" w:themeColor="background1"/>
                          </w:rPr>
                        </w:pPr>
                        <w:ins w:id="20" w:author="FURNON Cyril" w:date="2023-08-18T00:11:00Z">
                          <w:r>
                            <w:rPr>
                              <w:noProof/>
                            </w:rPr>
                            <w:drawing>
                              <wp:inline distT="0" distB="0" distL="0" distR="0" wp14:anchorId="0BC75FDB" wp14:editId="7AB51D89">
                                <wp:extent cx="2016361" cy="563880"/>
                                <wp:effectExtent l="0" t="0" r="0" b="0"/>
                                <wp:docPr id="15" name="Image 15"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74610" name="Image 1735174610" descr="Une image contenant Police, texte, Graphique, logo&#10;&#10;Description générée automatiquement"/>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6361" cy="563880"/>
                                        </a:xfrm>
                                        <a:prstGeom prst="rect">
                                          <a:avLst/>
                                        </a:prstGeom>
                                        <a:noFill/>
                                        <a:ln>
                                          <a:noFill/>
                                        </a:ln>
                                      </pic:spPr>
                                    </pic:pic>
                                  </a:graphicData>
                                </a:graphic>
                              </wp:inline>
                            </w:drawing>
                          </w:r>
                        </w:ins>
                      </w:p>
                    </w:txbxContent>
                  </v:textbox>
                  <w10:wrap anchorx="page" anchory="page"/>
                </v:rect>
              </w:pict>
            </w:r>
            <w:r w:rsidR="00000000">
              <w:rPr>
                <w:noProof/>
              </w:rPr>
              <w:pict w14:anchorId="14FF42E3">
                <v:shapetype id="_x0000_t202" coordsize="21600,21600" o:spt="202" path="m,l,21600r21600,l21600,xe">
                  <v:stroke joinstyle="miter"/>
                  <v:path gradientshapeok="t" o:connecttype="rect"/>
                </v:shapetype>
                <v:shape id="_x0000_s2244" type="#_x0000_t202" style="position:absolute;left:0;text-align:left;margin-left:273.85pt;margin-top:488.45pt;width:213.9pt;height:20.65pt;z-index:251823616;visibility:visible;mso-wrap-style:square;mso-width-percent:360;mso-height-percent:0;mso-wrap-distance-left:9pt;mso-wrap-distance-top:0;mso-wrap-distance-right:9pt;mso-wrap-distance-bottom:0;mso-position-horizontal-relative:pag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next-textbox:#_x0000_s2244;mso-fit-shape-to-text:t">
                    <w:txbxContent>
                      <w:p w14:paraId="67F935D7" w14:textId="57E6336B" w:rsidR="004A2686" w:rsidRDefault="00000000" w:rsidP="00B54B2F">
                        <w:pPr>
                          <w:pStyle w:val="Sansinterligne"/>
                          <w:jc w:val="center"/>
                          <w:rPr>
                            <w:ins w:id="21" w:author="FURNON Cyril" w:date="2023-08-18T00:11:00Z"/>
                            <w:color w:val="44546A" w:themeColor="text2"/>
                          </w:rPr>
                        </w:pPr>
                        <w:customXmlInsRangeStart w:id="22" w:author="FURNON Cyril" w:date="2023-08-18T00:11:00Z"/>
                        <w:sdt>
                          <w:sdtPr>
                            <w:rPr>
                              <w:color w:val="44546A" w:themeColor="text2"/>
                            </w:rPr>
                            <w:alias w:val="Auteur"/>
                            <w:id w:val="578110236"/>
                            <w:dataBinding w:prefixMappings="xmlns:ns0='http://schemas.openxmlformats.org/package/2006/metadata/core-properties' xmlns:ns1='http://purl.org/dc/elements/1.1/'" w:xpath="/ns0:coreProperties[1]/ns1:creator[1]" w:storeItemID="{6C3C8BC8-F283-45AE-878A-BAB7291924A1}"/>
                            <w:text/>
                          </w:sdtPr>
                          <w:sdtContent>
                            <w:customXmlInsRangeEnd w:id="22"/>
                            <w:r w:rsidR="006F059D">
                              <w:rPr>
                                <w:color w:val="44546A" w:themeColor="text2"/>
                              </w:rPr>
                              <w:t xml:space="preserve">Auteur : FURNON Cyril                                            </w:t>
                            </w:r>
                            <w:r w:rsidR="006F059D">
                              <w:rPr>
                                <w:color w:val="44546A" w:themeColor="text2"/>
                              </w:rPr>
                              <w:tab/>
                            </w:r>
                            <w:r w:rsidR="006F059D">
                              <w:rPr>
                                <w:color w:val="44546A" w:themeColor="text2"/>
                              </w:rPr>
                              <w:tab/>
                              <w:t>25/08/2023</w:t>
                            </w:r>
                            <w:customXmlInsRangeStart w:id="23" w:author="FURNON Cyril" w:date="2023-08-18T00:11:00Z"/>
                          </w:sdtContent>
                        </w:sdt>
                        <w:customXmlInsRangeEnd w:id="23"/>
                        <w:ins w:id="24" w:author="FURNON Cyril" w:date="2023-08-18T00:11:00Z">
                          <w:r w:rsidR="00B54B2F">
                            <w:rPr>
                              <w:color w:val="44546A" w:themeColor="text2"/>
                            </w:rPr>
                            <w:tab/>
                          </w:r>
                          <w:r w:rsidR="00B54B2F">
                            <w:rPr>
                              <w:color w:val="44546A" w:themeColor="text2"/>
                            </w:rPr>
                            <w:tab/>
                            <w:t xml:space="preserve">             25 août 2023</w:t>
                          </w:r>
                        </w:ins>
                      </w:p>
                    </w:txbxContent>
                  </v:textbox>
                  <w10:wrap type="square" anchorx="page" anchory="page"/>
                </v:shape>
              </w:pict>
            </w:r>
          </w:ins>
          <w:r w:rsidR="00000000">
            <w:rPr>
              <w:rFonts w:cstheme="minorHAnsi"/>
              <w:noProof/>
            </w:rPr>
            <w:pict w14:anchorId="2F1B0B94">
              <v:rect id="Rectangle 80" o:spid="_x0000_s2087" style="position:absolute;left:0;text-align:left;margin-left:0;margin-top:0;width:581.4pt;height:752.4pt;z-index:-25166336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" fillcolor="#d9e2f3 [660]" stroked="f" strokeweight="1pt">
                <v:fill color2="#8eaadb [1940]" rotate="t" focus="100%" type="gradient">
                  <o:fill v:ext="view" type="gradientUnscaled"/>
                </v:fill>
                <v:textbox style="mso-next-textbox:#Rectangle 80" inset="21.6pt,,21.6pt">
                  <w:txbxContent>
                    <w:p w14:paraId="67FCDAE1" w14:textId="77777777" w:rsidR="004A2686" w:rsidRDefault="004A2686" w:rsidP="004A2686"/>
                  </w:txbxContent>
                </v:textbox>
                <w10:wrap anchorx="page" anchory="page"/>
              </v:rect>
            </w:pict>
          </w:r>
        </w:p>
        <w:p w14:paraId="32322C7D" w14:textId="2CB7F145" w:rsidR="004A2686" w:rsidRPr="00AD7CE4" w:rsidRDefault="00000000" w:rsidP="00E13097">
          <w:pPr>
            <w:jc w:val="both"/>
            <w:rPr>
              <w:rFonts w:cstheme="minorHAnsi"/>
            </w:rPr>
            <w:pPrChange w:id="25" w:author="FURNON Cyril" w:date="2023-08-18T00:11:00Z">
              <w:pPr/>
            </w:pPrChange>
          </w:pPr>
          <w:del w:id="26" w:author="FURNON Cyril" w:date="2023-08-18T00:11:00Z">
            <w:r>
              <w:rPr>
                <w:rFonts w:cstheme="minorHAnsi"/>
                <w:noProof/>
              </w:rPr>
              <w:pict w14:anchorId="28F3E168">
                <v:shape id="Zone de texte 79" o:spid="_x0000_s2088" type="#_x0000_t202" style="position:absolute;left:0;text-align:left;margin-left:262.8pt;margin-top:473.25pt;width:238.75pt;height:32.85pt;z-index:251654144;visibility:visible;mso-wrap-distance-left:9pt;mso-wrap-distance-top:0;mso-wrap-distance-right:9pt;mso-wrap-distance-bottom:0;mso-position-horizontal-relative:page;mso-position-vertical-relative:page;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next-textbox:#Zone de texte 79">
                    <w:txbxContent>
                      <w:p w14:paraId="5B019D50" w14:textId="651ECCFF" w:rsidR="004A2686" w:rsidRDefault="00AF3310" w:rsidP="00AF3310">
                        <w:pPr>
                          <w:pStyle w:val="Sansinterligne"/>
                          <w:rPr>
                            <w:del w:id="27" w:author="FURNON Cyril" w:date="2023-08-18T00:11:00Z"/>
                            <w:color w:val="44546A" w:themeColor="text2"/>
                          </w:rPr>
                        </w:pPr>
                        <w:del w:id="28" w:author="FURNON Cyril" w:date="2023-08-18T00:11:00Z">
                          <w:r>
                            <w:rPr>
                              <w:color w:val="44546A" w:themeColor="text2"/>
                            </w:rPr>
                            <w:delText xml:space="preserve">Responsable formation :       </w:delText>
                          </w:r>
                          <w:r w:rsidR="007D7B18">
                            <w:rPr>
                              <w:color w:val="44546A" w:themeColor="text2"/>
                            </w:rPr>
                            <w:delText xml:space="preserve">        </w:delText>
                          </w:r>
                          <w:r>
                            <w:rPr>
                              <w:color w:val="44546A" w:themeColor="text2"/>
                            </w:rPr>
                            <w:delText xml:space="preserve"> DEMOIS Sophie </w:delText>
                          </w:r>
                        </w:del>
                        <w:customXmlDelRangeStart w:id="29" w:author="FURNON Cyril" w:date="2023-08-18T00:11:00Z"/>
                        <w:sdt>
                          <w:sdtPr>
                            <w:rPr>
                              <w:color w:val="44546A" w:themeColor="text2"/>
                            </w:rPr>
                            <w:alias w:val="Auteur"/>
                            <w:id w:val="15524260"/>
                            <w:dataBinding w:prefixMappings="xmlns:ns0='http://schemas.openxmlformats.org/package/2006/metadata/core-properties' xmlns:ns1='http://purl.org/dc/elements/1.1/'" w:xpath="/ns0:coreProperties[1]/ns1:creator[1]" w:storeItemID="{6C3C8BC8-F283-45AE-878A-BAB7291924A1}"/>
                            <w:text/>
                          </w:sdtPr>
                          <w:sdtContent>
                            <w:customXmlDelRangeEnd w:id="29"/>
                            <w:del w:id="30" w:author="FURNON Cyril" w:date="2023-08-18T00:11:00Z">
                              <w:r w:rsidR="000777D5">
                                <w:rPr>
                                  <w:color w:val="44546A" w:themeColor="text2"/>
                                </w:rPr>
                                <w:delText xml:space="preserve">Auteur : FURNON Cyril                                            </w:delText>
                              </w:r>
                              <w:r w:rsidR="000777D5">
                                <w:rPr>
                                  <w:color w:val="44546A" w:themeColor="text2"/>
                                </w:rPr>
                                <w:tab/>
                              </w:r>
                              <w:r w:rsidR="000777D5">
                                <w:rPr>
                                  <w:color w:val="44546A" w:themeColor="text2"/>
                                </w:rPr>
                                <w:tab/>
                                <w:delText>25/08/2023</w:delText>
                              </w:r>
                            </w:del>
                            <w:customXmlDelRangeStart w:id="31" w:author="FURNON Cyril" w:date="2023-08-18T00:11:00Z"/>
                          </w:sdtContent>
                        </w:sdt>
                        <w:customXmlDelRangeEnd w:id="31"/>
                        <w:del w:id="32" w:author="FURNON Cyril" w:date="2023-08-18T00:11:00Z">
                          <w:r w:rsidR="00B54B2F">
                            <w:rPr>
                              <w:color w:val="44546A" w:themeColor="text2"/>
                            </w:rPr>
                            <w:tab/>
                            <w:delText xml:space="preserve">            </w:delText>
                          </w:r>
                          <w:r>
                            <w:rPr>
                              <w:color w:val="44546A" w:themeColor="text2"/>
                            </w:rPr>
                            <w:delText xml:space="preserve">          </w:delText>
                          </w:r>
                          <w:r w:rsidR="00B54B2F">
                            <w:rPr>
                              <w:color w:val="44546A" w:themeColor="text2"/>
                            </w:rPr>
                            <w:delText xml:space="preserve"> 25 août 2023</w:delText>
                          </w:r>
                        </w:del>
                      </w:p>
                    </w:txbxContent>
                  </v:textbox>
                  <w10:wrap type="square" anchorx="page" anchory="page"/>
                </v:shape>
              </w:pict>
            </w:r>
            <w:r w:rsidR="004A2686" w:rsidRPr="00AD7CE4">
              <w:rPr>
                <w:rFonts w:cstheme="minorHAnsi"/>
                <w:noProof/>
              </w:rPr>
              <w:drawing>
                <wp:anchor distT="0" distB="0" distL="114300" distR="114300" simplePos="0" relativeHeight="251646976" behindDoc="0" locked="0" layoutInCell="1" allowOverlap="1" wp14:anchorId="0310AC21" wp14:editId="6D716394">
                  <wp:simplePos x="0" y="0"/>
                  <wp:positionH relativeFrom="column">
                    <wp:posOffset>2955925</wp:posOffset>
                  </wp:positionH>
                  <wp:positionV relativeFrom="paragraph">
                    <wp:posOffset>735330</wp:posOffset>
                  </wp:positionV>
                  <wp:extent cx="1988820" cy="1351024"/>
                  <wp:effectExtent l="0" t="0" r="0" b="0"/>
                  <wp:wrapNone/>
                  <wp:docPr id="1779910320" name="Image 2"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10320" name="Image 1779910320" descr="Une image contenant texte, Police, Graphique, capture d’écran&#10;&#10;Description générée automatiquemen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88820" cy="1351024"/>
                          </a:xfrm>
                          <a:prstGeom prst="rect">
                            <a:avLst/>
                          </a:prstGeom>
                          <a:noFill/>
                          <a:ln>
                            <a:noFill/>
                          </a:ln>
                        </pic:spPr>
                      </pic:pic>
                    </a:graphicData>
                  </a:graphic>
                  <wp14:sizeRelH relativeFrom="margin">
                    <wp14:pctWidth>0</wp14:pctWidth>
                  </wp14:sizeRelH>
                  <wp14:sizeRelV relativeFrom="margin">
                    <wp14:pctHeight>0</wp14:pctHeight>
                  </wp14:sizeRelV>
                </wp:anchor>
              </w:drawing>
            </w:r>
          </w:del>
          <w:r>
            <w:rPr>
              <w:rFonts w:cstheme="minorHAnsi"/>
              <w:noProof/>
            </w:rPr>
            <w:pict w14:anchorId="3B97FA78">
              <v:shape id="Zone de texte 84" o:spid="_x0000_s2085" type="#_x0000_t202" style="position:absolute;left:0;text-align:left;margin-left:253.5pt;margin-top:295.25pt;width:251pt;height:142.4pt;z-index:251651072;visibility:visible;mso-height-percent:280;mso-wrap-distance-left:9pt;mso-wrap-distance-top:0;mso-wrap-distance-right:9pt;mso-wrap-distance-bottom:0;mso-position-horizontal-relative:page;mso-position-vertical-relative:page;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Cu1qpVIwIAAEIEAAAOAAAAAAAAAAAAAAAAAC4CAABkcnMvZTJvRG9jLnhtbFBL&#10;AQItABQABgAIAAAAIQB5RCvu2gAAAAUBAAAPAAAAAAAAAAAAAAAAAH0EAABkcnMvZG93bnJldi54&#10;bWxQSwUGAAAAAAQABADzAAAAhAUAAAAA&#10;" filled="f" stroked="f" strokeweight=".5pt">
                <v:textbox style="mso-next-textbox:#Zone de texte 84;mso-fit-shape-to-text:t">
                  <w:txbxContent>
                    <w:sdt>
                      <w:sdtPr>
                        <w:rPr>
                          <w:rFonts w:eastAsiaTheme="majorEastAsia" w:cstheme="minorHAnsi"/>
                          <w:color w:val="4472C4" w:themeColor="accent1"/>
                          <w:sz w:val="72"/>
                          <w:szCs w:val="72"/>
                        </w:rPr>
                        <w:alias w:val="Titre"/>
                        <w:id w:val="-958338334"/>
                        <w:dataBinding w:prefixMappings="xmlns:ns0='http://schemas.openxmlformats.org/package/2006/metadata/core-properties' xmlns:ns1='http://purl.org/dc/elements/1.1/'" w:xpath="/ns0:coreProperties[1]/ns1:title[1]" w:storeItemID="{6C3C8BC8-F283-45AE-878A-BAB7291924A1}"/>
                        <w:text/>
                      </w:sdtPr>
                      <w:sdtContent>
                        <w:p w14:paraId="6A65DB41" w14:textId="408307D8" w:rsidR="004A2686" w:rsidRPr="00D6658F" w:rsidRDefault="004A2686" w:rsidP="004A2686">
                          <w:pPr>
                            <w:spacing w:line="240" w:lineRule="auto"/>
                            <w:jc w:val="both"/>
                            <w:rPr>
                              <w:rFonts w:eastAsiaTheme="majorEastAsia" w:cstheme="minorHAnsi"/>
                              <w:color w:val="4472C4" w:themeColor="accent1"/>
                              <w:sz w:val="72"/>
                              <w:szCs w:val="72"/>
                            </w:rPr>
                            <w:pPrChange w:id="33" w:author="FURNON Cyril" w:date="2023-08-18T00:11:00Z">
                              <w:pPr/>
                            </w:pPrChange>
                          </w:pPr>
                          <w:r>
                            <w:rPr>
                              <w:rFonts w:eastAsiaTheme="majorEastAsia" w:cstheme="minorHAnsi"/>
                              <w:color w:val="4472C4" w:themeColor="accent1"/>
                              <w:sz w:val="72"/>
                              <w:szCs w:val="72"/>
                            </w:rPr>
                            <w:t>Dossier Professionnel</w:t>
                          </w:r>
                        </w:p>
                      </w:sdtContent>
                    </w:sdt>
                    <w:sdt>
                      <w:sdtPr>
                        <w:rPr>
                          <w:rFonts w:eastAsiaTheme="minorEastAsia" w:cstheme="minorHAnsi"/>
                          <w:color w:val="2F5496" w:themeColor="accent1" w:themeShade="BF"/>
                          <w:szCs w:val="20"/>
                          <w:lang w:eastAsia="fr-FR"/>
                        </w:rPr>
                        <w:alias w:val="Sous-titre"/>
                        <w:id w:val="15524255"/>
                        <w:dataBinding w:prefixMappings="xmlns:ns0='http://schemas.openxmlformats.org/package/2006/metadata/core-properties' xmlns:ns1='http://purl.org/dc/elements/1.1/'" w:xpath="/ns0:coreProperties[1]/ns1:subject[1]" w:storeItemID="{6C3C8BC8-F283-45AE-878A-BAB7291924A1}"/>
                        <w:text/>
                      </w:sdtPr>
                      <w:sdtContent>
                        <w:p w14:paraId="60992D92" w14:textId="52EF5DE7" w:rsidR="004A2686" w:rsidRPr="00D6658F" w:rsidRDefault="0011776A" w:rsidP="004A2686">
                          <w:pPr>
                            <w:spacing w:after="240"/>
                            <w:jc w:val="both"/>
                            <w:rPr>
                              <w:rFonts w:eastAsiaTheme="majorEastAsia" w:cstheme="minorHAnsi"/>
                              <w:color w:val="44546A" w:themeColor="text2"/>
                              <w:sz w:val="32"/>
                              <w:szCs w:val="32"/>
                            </w:rPr>
                            <w:pPrChange w:id="34" w:author="FURNON Cyril" w:date="2023-08-18T00:11:00Z">
                              <w:pPr>
                                <w:spacing w:after="240"/>
                              </w:pPr>
                            </w:pPrChange>
                          </w:pPr>
                          <w:r>
                            <w:rPr>
                              <w:rFonts w:eastAsiaTheme="minorEastAsia" w:cstheme="minorHAnsi"/>
                              <w:color w:val="2F5496" w:themeColor="accent1" w:themeShade="BF"/>
                              <w:szCs w:val="20"/>
                              <w:lang w:eastAsia="fr-FR"/>
                            </w:rPr>
                            <w:t>Expert en Informatique et Système d’Information                                             Titre RNCP niveau7 (bac+5) – 2022-2023</w:t>
                          </w:r>
                        </w:p>
                      </w:sdtContent>
                    </w:sdt>
                  </w:txbxContent>
                </v:textbox>
                <w10:wrap type="square" anchorx="page" anchory="page"/>
              </v:shape>
            </w:pict>
          </w:r>
          <w:r>
            <w:rPr>
              <w:rFonts w:cstheme="minorHAnsi"/>
              <w:noProof/>
            </w:rPr>
            <w:pict w14:anchorId="50708EEE">
              <v:rect id="Rectangle 83" o:spid="_x0000_s2086" style="position:absolute;left:0;text-align:left;margin-left:272.05pt;margin-top:508.45pt;width:219.95pt;height:9.35pt;z-index:251652096;visibility:visible;mso-wrap-style:square;mso-width-percent:370;mso-height-percent:0;mso-wrap-distance-left:9pt;mso-wrap-distance-top:0;mso-wrap-distance-right:9pt;mso-wrap-distance-bottom:0;mso-position-horizontal-relative:pag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4472c4 [3204]" stroked="f" strokeweight="1pt">
                <w10:wrap anchorx="page" anchory="page"/>
              </v:rect>
            </w:pict>
          </w:r>
          <w:r w:rsidR="004A2686" w:rsidRPr="00AD7CE4">
            <w:rPr>
              <w:rFonts w:cstheme="minorHAnsi"/>
            </w:rPr>
            <w:br w:type="page"/>
          </w:r>
        </w:p>
      </w:sdtContent>
    </w:sdt>
    <w:p w14:paraId="49E18410" w14:textId="77777777" w:rsidR="004A2686" w:rsidRDefault="004A2686" w:rsidP="00E13097">
      <w:pPr>
        <w:pStyle w:val="Titre1"/>
        <w:jc w:val="both"/>
        <w:rPr>
          <w:rPrChange w:id="35" w:author="FURNON Cyril" w:date="2023-08-18T00:11:00Z">
            <w:rPr>
              <w:rFonts w:asciiTheme="minorHAnsi" w:hAnsiTheme="minorHAnsi" w:cstheme="minorHAnsi"/>
            </w:rPr>
          </w:rPrChange>
        </w:rPr>
        <w:pPrChange w:id="36" w:author="FURNON Cyril" w:date="2023-08-18T00:11:00Z">
          <w:pPr>
            <w:pStyle w:val="Titre1"/>
          </w:pPr>
        </w:pPrChange>
      </w:pPr>
      <w:bookmarkStart w:id="37" w:name="_Toc143202675"/>
      <w:bookmarkStart w:id="38" w:name="_Toc142561255"/>
      <w:r>
        <w:rPr>
          <w:rPrChange w:id="39" w:author="FURNON Cyril" w:date="2023-08-18T00:11:00Z">
            <w:rPr>
              <w:rFonts w:asciiTheme="minorHAnsi" w:hAnsiTheme="minorHAnsi" w:cstheme="minorHAnsi"/>
            </w:rPr>
          </w:rPrChange>
        </w:rPr>
        <w:t>Remerciements</w:t>
      </w:r>
      <w:bookmarkEnd w:id="37"/>
      <w:bookmarkEnd w:id="38"/>
    </w:p>
    <w:p w14:paraId="6B942CAE" w14:textId="1286F4A5" w:rsidR="004A2686" w:rsidRPr="00AD7CE4" w:rsidRDefault="004A2686" w:rsidP="00E13097">
      <w:pPr>
        <w:jc w:val="both"/>
        <w:rPr>
          <w:rFonts w:cstheme="minorHAnsi"/>
          <w:szCs w:val="24"/>
        </w:rPr>
        <w:pPrChange w:id="40" w:author="FURNON Cyril" w:date="2023-08-18T00:11:00Z">
          <w:pPr/>
        </w:pPrChange>
      </w:pPr>
      <w:r w:rsidRPr="00AD7CE4">
        <w:rPr>
          <w:rFonts w:cstheme="minorHAnsi"/>
          <w:szCs w:val="24"/>
        </w:rPr>
        <w:t xml:space="preserve">Je tiens à exprimer toute ma reconnaissance à </w:t>
      </w:r>
      <w:r w:rsidR="006835C9" w:rsidRPr="00AD7CE4">
        <w:rPr>
          <w:rFonts w:cstheme="minorHAnsi"/>
          <w:szCs w:val="24"/>
        </w:rPr>
        <w:t xml:space="preserve">Mme Sophie DEMOIS, coordinatrice pédagogique, </w:t>
      </w:r>
      <w:r w:rsidRPr="00AD7CE4">
        <w:rPr>
          <w:rFonts w:cstheme="minorHAnsi"/>
          <w:szCs w:val="24"/>
        </w:rPr>
        <w:t>Mme. Céline KINGRASPHONE, responsable des relations entreprises</w:t>
      </w:r>
      <w:r w:rsidR="006835C9" w:rsidRPr="00AD7CE4">
        <w:rPr>
          <w:rFonts w:cstheme="minorHAnsi"/>
          <w:szCs w:val="24"/>
        </w:rPr>
        <w:t xml:space="preserve">, </w:t>
      </w:r>
      <w:r w:rsidR="00424DFC">
        <w:rPr>
          <w:rFonts w:cstheme="minorHAnsi"/>
          <w:szCs w:val="24"/>
        </w:rPr>
        <w:t>ainsi que</w:t>
      </w:r>
      <w:r w:rsidR="006835C9" w:rsidRPr="00AD7CE4">
        <w:rPr>
          <w:rFonts w:cstheme="minorHAnsi"/>
          <w:szCs w:val="24"/>
        </w:rPr>
        <w:t xml:space="preserve"> leurs équipes</w:t>
      </w:r>
      <w:r w:rsidRPr="00AD7CE4">
        <w:rPr>
          <w:rFonts w:cstheme="minorHAnsi"/>
          <w:szCs w:val="24"/>
        </w:rPr>
        <w:t xml:space="preserve"> pour </w:t>
      </w:r>
      <w:r w:rsidR="006A7E14" w:rsidRPr="00AD7CE4">
        <w:rPr>
          <w:rFonts w:cstheme="minorHAnsi"/>
          <w:szCs w:val="24"/>
        </w:rPr>
        <w:t>leurs accompagnements</w:t>
      </w:r>
      <w:r w:rsidR="006835C9" w:rsidRPr="00AD7CE4">
        <w:rPr>
          <w:rFonts w:cstheme="minorHAnsi"/>
          <w:szCs w:val="24"/>
        </w:rPr>
        <w:t xml:space="preserve"> </w:t>
      </w:r>
      <w:r w:rsidR="006A7E14" w:rsidRPr="00AD7CE4">
        <w:rPr>
          <w:rFonts w:cstheme="minorHAnsi"/>
          <w:szCs w:val="24"/>
        </w:rPr>
        <w:t>et leurs aides</w:t>
      </w:r>
      <w:r w:rsidR="006A7E14" w:rsidRPr="00AD7CE4">
        <w:rPr>
          <w:rFonts w:cstheme="minorHAnsi"/>
          <w:color w:val="FF0000"/>
          <w:szCs w:val="24"/>
        </w:rPr>
        <w:t xml:space="preserve"> </w:t>
      </w:r>
      <w:r w:rsidR="006835C9" w:rsidRPr="00AD7CE4">
        <w:rPr>
          <w:rFonts w:cstheme="minorHAnsi"/>
          <w:szCs w:val="24"/>
        </w:rPr>
        <w:t>tant professionnel</w:t>
      </w:r>
      <w:r w:rsidR="006A7E14" w:rsidRPr="00AD7CE4">
        <w:rPr>
          <w:rFonts w:cstheme="minorHAnsi"/>
          <w:szCs w:val="24"/>
        </w:rPr>
        <w:t>s</w:t>
      </w:r>
      <w:r w:rsidR="006835C9" w:rsidRPr="00AD7CE4">
        <w:rPr>
          <w:rFonts w:cstheme="minorHAnsi"/>
          <w:szCs w:val="24"/>
        </w:rPr>
        <w:t xml:space="preserve"> que personnel</w:t>
      </w:r>
      <w:r w:rsidR="006A7E14" w:rsidRPr="00AD7CE4">
        <w:rPr>
          <w:rFonts w:cstheme="minorHAnsi"/>
          <w:szCs w:val="24"/>
        </w:rPr>
        <w:t>s</w:t>
      </w:r>
      <w:r w:rsidR="006835C9" w:rsidRPr="00AD7CE4">
        <w:rPr>
          <w:rFonts w:cstheme="minorHAnsi"/>
          <w:szCs w:val="24"/>
        </w:rPr>
        <w:t xml:space="preserve"> tout au long de ma scolarité.</w:t>
      </w:r>
    </w:p>
    <w:p w14:paraId="2E830B5E" w14:textId="55739F46" w:rsidR="004A2686" w:rsidRPr="00AD7CE4" w:rsidRDefault="004A2686" w:rsidP="00E13097">
      <w:pPr>
        <w:jc w:val="both"/>
        <w:rPr>
          <w:rFonts w:cstheme="minorHAnsi"/>
          <w:szCs w:val="24"/>
        </w:rPr>
        <w:pPrChange w:id="41" w:author="FURNON Cyril" w:date="2023-08-18T00:11:00Z">
          <w:pPr/>
        </w:pPrChange>
      </w:pPr>
      <w:r w:rsidRPr="00AD7CE4">
        <w:rPr>
          <w:rFonts w:cstheme="minorHAnsi"/>
          <w:szCs w:val="24"/>
        </w:rPr>
        <w:t xml:space="preserve">Je souhaite adresser toute ma gratitude à M. Nelson LAMBERT, </w:t>
      </w:r>
      <w:r w:rsidR="00841048" w:rsidRPr="00AD7CE4">
        <w:rPr>
          <w:rFonts w:cstheme="minorHAnsi"/>
          <w:szCs w:val="24"/>
        </w:rPr>
        <w:t xml:space="preserve">Business </w:t>
      </w:r>
      <w:r w:rsidR="00F428B1" w:rsidRPr="00AD7CE4">
        <w:rPr>
          <w:rFonts w:cstheme="minorHAnsi"/>
          <w:szCs w:val="24"/>
        </w:rPr>
        <w:t>L</w:t>
      </w:r>
      <w:r w:rsidR="00841048" w:rsidRPr="00AD7CE4">
        <w:rPr>
          <w:rFonts w:cstheme="minorHAnsi"/>
          <w:szCs w:val="24"/>
        </w:rPr>
        <w:t>eader Department</w:t>
      </w:r>
      <w:r w:rsidRPr="00AD7CE4">
        <w:rPr>
          <w:rFonts w:cstheme="minorHAnsi"/>
          <w:szCs w:val="24"/>
        </w:rPr>
        <w:t>, et l’ensemble de la société Ausy pour m’avoir permis de réaliser mon alternance</w:t>
      </w:r>
      <w:r w:rsidR="00424DFC">
        <w:rPr>
          <w:rFonts w:cstheme="minorHAnsi"/>
          <w:szCs w:val="24"/>
        </w:rPr>
        <w:t>,</w:t>
      </w:r>
      <w:r w:rsidR="00424DFC">
        <w:rPr>
          <w:rFonts w:cstheme="minorHAnsi"/>
          <w:szCs w:val="24"/>
        </w:rPr>
        <w:t xml:space="preserve"> </w:t>
      </w:r>
      <w:r w:rsidRPr="00AD7CE4">
        <w:rPr>
          <w:rFonts w:cstheme="minorHAnsi"/>
          <w:szCs w:val="24"/>
        </w:rPr>
        <w:t xml:space="preserve">pour leur accueil et leur sympathie tout au long de la période. Je tiens également à remercier </w:t>
      </w:r>
      <w:r w:rsidR="006A7E14" w:rsidRPr="00AD7CE4">
        <w:rPr>
          <w:rFonts w:cstheme="minorHAnsi"/>
          <w:szCs w:val="24"/>
        </w:rPr>
        <w:t xml:space="preserve">de l’entreprise Ausy, </w:t>
      </w:r>
      <w:r w:rsidRPr="00AD7CE4">
        <w:rPr>
          <w:rFonts w:cstheme="minorHAnsi"/>
          <w:szCs w:val="24"/>
        </w:rPr>
        <w:t xml:space="preserve">M. Hassan </w:t>
      </w:r>
      <w:r w:rsidRPr="00AD7CE4">
        <w:rPr>
          <w:rFonts w:cstheme="minorHAnsi"/>
        </w:rPr>
        <w:t>OUZEGDOUH</w:t>
      </w:r>
      <w:r w:rsidRPr="00AD7CE4">
        <w:rPr>
          <w:rFonts w:cstheme="minorHAnsi"/>
          <w:szCs w:val="24"/>
        </w:rPr>
        <w:t xml:space="preserve">, </w:t>
      </w:r>
      <w:r w:rsidR="006835C9" w:rsidRPr="00AD7CE4">
        <w:rPr>
          <w:rFonts w:cstheme="minorHAnsi"/>
          <w:szCs w:val="24"/>
        </w:rPr>
        <w:t>Ingénieur développement Web</w:t>
      </w:r>
      <w:r w:rsidR="006835C9" w:rsidRPr="00AD7CE4">
        <w:rPr>
          <w:rFonts w:cstheme="minorHAnsi"/>
          <w:color w:val="4472C4" w:themeColor="accent1"/>
          <w:szCs w:val="24"/>
        </w:rPr>
        <w:t xml:space="preserve"> </w:t>
      </w:r>
      <w:r w:rsidRPr="00AD7CE4">
        <w:rPr>
          <w:rFonts w:cstheme="minorHAnsi"/>
          <w:szCs w:val="24"/>
        </w:rPr>
        <w:t xml:space="preserve">et tuteur de mon alternance, </w:t>
      </w:r>
      <w:r w:rsidR="00424DFC">
        <w:rPr>
          <w:rFonts w:cstheme="minorHAnsi"/>
          <w:szCs w:val="24"/>
        </w:rPr>
        <w:t>puis</w:t>
      </w:r>
      <w:r w:rsidRPr="00AD7CE4">
        <w:rPr>
          <w:rFonts w:cstheme="minorHAnsi"/>
          <w:szCs w:val="24"/>
        </w:rPr>
        <w:t xml:space="preserve"> M. Amine </w:t>
      </w:r>
      <w:r w:rsidR="006A7E14" w:rsidRPr="00AD7CE4">
        <w:rPr>
          <w:rFonts w:cstheme="minorHAnsi"/>
          <w:szCs w:val="24"/>
        </w:rPr>
        <w:t>LHAIBA</w:t>
      </w:r>
      <w:r w:rsidRPr="00AD7CE4">
        <w:rPr>
          <w:rFonts w:cstheme="minorHAnsi"/>
          <w:szCs w:val="24"/>
        </w:rPr>
        <w:t>,</w:t>
      </w:r>
      <w:r w:rsidRPr="00AD7CE4">
        <w:rPr>
          <w:rFonts w:cstheme="minorHAnsi"/>
          <w:color w:val="4472C4" w:themeColor="accent1"/>
          <w:szCs w:val="24"/>
        </w:rPr>
        <w:t xml:space="preserve"> </w:t>
      </w:r>
      <w:r w:rsidR="00BA6273" w:rsidRPr="00AD7CE4">
        <w:rPr>
          <w:rFonts w:cstheme="minorHAnsi"/>
          <w:szCs w:val="24"/>
        </w:rPr>
        <w:t xml:space="preserve">Project </w:t>
      </w:r>
      <w:r w:rsidRPr="00AD7CE4">
        <w:rPr>
          <w:rFonts w:cstheme="minorHAnsi"/>
          <w:szCs w:val="24"/>
        </w:rPr>
        <w:t xml:space="preserve">Manager, pour mon accompagnement </w:t>
      </w:r>
      <w:r w:rsidR="00424DFC">
        <w:rPr>
          <w:rFonts w:cstheme="minorHAnsi"/>
          <w:szCs w:val="24"/>
        </w:rPr>
        <w:t>et</w:t>
      </w:r>
      <w:r w:rsidRPr="00AD7CE4">
        <w:rPr>
          <w:rFonts w:cstheme="minorHAnsi"/>
          <w:szCs w:val="24"/>
        </w:rPr>
        <w:t xml:space="preserve"> ma </w:t>
      </w:r>
      <w:r w:rsidRPr="00AD7CE4">
        <w:rPr>
          <w:rFonts w:cstheme="minorHAnsi"/>
          <w:szCs w:val="24"/>
        </w:rPr>
        <w:t>mont</w:t>
      </w:r>
      <w:r w:rsidR="00424DFC">
        <w:rPr>
          <w:rFonts w:cstheme="minorHAnsi"/>
          <w:szCs w:val="24"/>
        </w:rPr>
        <w:t>ée</w:t>
      </w:r>
      <w:r w:rsidRPr="00AD7CE4">
        <w:rPr>
          <w:rFonts w:cstheme="minorHAnsi"/>
          <w:szCs w:val="24"/>
        </w:rPr>
        <w:t xml:space="preserve"> en compétences techniques et sociales lors de cette alternance.</w:t>
      </w:r>
    </w:p>
    <w:p w14:paraId="7457EE3C" w14:textId="20639A27" w:rsidR="004A2686" w:rsidRPr="00AD7CE4" w:rsidRDefault="004A2686" w:rsidP="00E13097">
      <w:pPr>
        <w:jc w:val="both"/>
        <w:rPr>
          <w:rFonts w:cstheme="minorHAnsi"/>
          <w:szCs w:val="24"/>
        </w:rPr>
        <w:pPrChange w:id="42" w:author="FURNON Cyril" w:date="2023-08-18T00:11:00Z">
          <w:pPr/>
        </w:pPrChange>
      </w:pPr>
      <w:r w:rsidRPr="00AD7CE4">
        <w:rPr>
          <w:rFonts w:cstheme="minorHAnsi"/>
          <w:szCs w:val="24"/>
        </w:rPr>
        <w:t>D’autre</w:t>
      </w:r>
      <w:r w:rsidRPr="00AD7CE4">
        <w:rPr>
          <w:rFonts w:cstheme="minorHAnsi"/>
          <w:szCs w:val="24"/>
        </w:rPr>
        <w:t xml:space="preserve"> part, je voudrais évoquer le client de ma mission durant ces deux années : Domus</w:t>
      </w:r>
      <w:r w:rsidR="00AA1176" w:rsidRPr="00AD7CE4">
        <w:rPr>
          <w:rFonts w:cstheme="minorHAnsi"/>
          <w:szCs w:val="24"/>
        </w:rPr>
        <w:t>V</w:t>
      </w:r>
      <w:r w:rsidRPr="00AD7CE4">
        <w:rPr>
          <w:rFonts w:cstheme="minorHAnsi"/>
          <w:szCs w:val="24"/>
        </w:rPr>
        <w:t xml:space="preserve">i en mentionnant M. Aurélien HUVETEAU, </w:t>
      </w:r>
      <w:r w:rsidR="006A7E14" w:rsidRPr="00AD7CE4">
        <w:rPr>
          <w:rFonts w:cstheme="minorHAnsi"/>
          <w:szCs w:val="24"/>
        </w:rPr>
        <w:t>directeur</w:t>
      </w:r>
      <w:r w:rsidRPr="00AD7CE4">
        <w:rPr>
          <w:rFonts w:cstheme="minorHAnsi"/>
          <w:szCs w:val="24"/>
        </w:rPr>
        <w:t xml:space="preserve"> du pôle </w:t>
      </w:r>
      <w:r w:rsidR="006A7E14" w:rsidRPr="00AD7CE4">
        <w:rPr>
          <w:rFonts w:cstheme="minorHAnsi"/>
          <w:szCs w:val="24"/>
        </w:rPr>
        <w:t xml:space="preserve">Data, BI et </w:t>
      </w:r>
      <w:r w:rsidRPr="00AD7CE4">
        <w:rPr>
          <w:rFonts w:cstheme="minorHAnsi"/>
          <w:szCs w:val="24"/>
        </w:rPr>
        <w:t xml:space="preserve">développement, </w:t>
      </w:r>
      <w:r w:rsidR="00497288">
        <w:rPr>
          <w:rFonts w:cstheme="minorHAnsi"/>
          <w:szCs w:val="24"/>
        </w:rPr>
        <w:t>ainsi que</w:t>
      </w:r>
      <w:r w:rsidRPr="00AD7CE4">
        <w:rPr>
          <w:rFonts w:cstheme="minorHAnsi"/>
          <w:szCs w:val="24"/>
        </w:rPr>
        <w:t xml:space="preserve"> son équipe « Portail » qui m’ont traité avec bienveillance et m’ont accordé leur confiance pour leur projet. </w:t>
      </w:r>
    </w:p>
    <w:p w14:paraId="6C5B72DF" w14:textId="46B98D91" w:rsidR="004A2686" w:rsidRPr="00AD7CE4" w:rsidRDefault="004A2686" w:rsidP="00E13097">
      <w:pPr>
        <w:jc w:val="both"/>
        <w:rPr>
          <w:rFonts w:cstheme="minorHAnsi"/>
          <w:szCs w:val="24"/>
        </w:rPr>
        <w:pPrChange w:id="43" w:author="FURNON Cyril" w:date="2023-08-18T00:11:00Z">
          <w:pPr/>
        </w:pPrChange>
      </w:pPr>
      <w:r w:rsidRPr="00AD7CE4">
        <w:rPr>
          <w:rFonts w:cstheme="minorHAnsi"/>
          <w:szCs w:val="24"/>
        </w:rPr>
        <w:t>Je souhaite enfin remercier aussi bien l’EPSI que les entreprises Ausy</w:t>
      </w:r>
      <w:r w:rsidR="00497288">
        <w:rPr>
          <w:rFonts w:cstheme="minorHAnsi"/>
          <w:szCs w:val="24"/>
        </w:rPr>
        <w:t xml:space="preserve"> et</w:t>
      </w:r>
      <w:r w:rsidRPr="00AD7CE4">
        <w:rPr>
          <w:rFonts w:cstheme="minorHAnsi"/>
          <w:szCs w:val="24"/>
        </w:rPr>
        <w:t xml:space="preserve"> Domus</w:t>
      </w:r>
      <w:r w:rsidR="00AA1176" w:rsidRPr="00AD7CE4">
        <w:rPr>
          <w:rFonts w:cstheme="minorHAnsi"/>
          <w:szCs w:val="24"/>
        </w:rPr>
        <w:t>V</w:t>
      </w:r>
      <w:r w:rsidRPr="00AD7CE4">
        <w:rPr>
          <w:rFonts w:cstheme="minorHAnsi"/>
          <w:szCs w:val="24"/>
        </w:rPr>
        <w:t>i d’avoir partagé leurs connaissances et leur savoir afin de faire évoluer mon projet professionnel.</w:t>
      </w:r>
    </w:p>
    <w:p w14:paraId="0B52D79E" w14:textId="77777777" w:rsidR="004A2686" w:rsidRPr="00AD7CE4" w:rsidRDefault="004A2686" w:rsidP="00E13097">
      <w:pPr>
        <w:jc w:val="both"/>
        <w:rPr>
          <w:rFonts w:cstheme="minorHAnsi"/>
        </w:rPr>
        <w:pPrChange w:id="44" w:author="FURNON Cyril" w:date="2023-08-18T00:11:00Z">
          <w:pPr/>
        </w:pPrChange>
      </w:pPr>
      <w:r w:rsidRPr="00AD7CE4">
        <w:rPr>
          <w:rFonts w:cstheme="minorHAnsi"/>
        </w:rPr>
        <w:br w:type="page"/>
      </w:r>
    </w:p>
    <w:p w14:paraId="04266C98" w14:textId="77777777" w:rsidR="004A2686" w:rsidRDefault="004A2686" w:rsidP="00E13097">
      <w:pPr>
        <w:pStyle w:val="Titre1"/>
        <w:jc w:val="both"/>
        <w:rPr>
          <w:rPrChange w:id="45" w:author="FURNON Cyril" w:date="2023-08-18T00:11:00Z">
            <w:rPr>
              <w:rFonts w:asciiTheme="minorHAnsi" w:hAnsiTheme="minorHAnsi" w:cstheme="minorHAnsi"/>
            </w:rPr>
          </w:rPrChange>
        </w:rPr>
        <w:pPrChange w:id="46" w:author="FURNON Cyril" w:date="2023-08-18T00:11:00Z">
          <w:pPr>
            <w:pStyle w:val="Titre1"/>
          </w:pPr>
        </w:pPrChange>
      </w:pPr>
      <w:bookmarkStart w:id="47" w:name="_Toc143202676"/>
      <w:bookmarkStart w:id="48" w:name="_Toc142561256"/>
      <w:r>
        <w:rPr>
          <w:rPrChange w:id="49" w:author="FURNON Cyril" w:date="2023-08-18T00:11:00Z">
            <w:rPr>
              <w:rFonts w:asciiTheme="minorHAnsi" w:hAnsiTheme="minorHAnsi" w:cstheme="minorHAnsi"/>
            </w:rPr>
          </w:rPrChange>
        </w:rPr>
        <w:t>Glossaire</w:t>
      </w:r>
      <w:bookmarkEnd w:id="47"/>
      <w:bookmarkEnd w:id="48"/>
    </w:p>
    <w:p w14:paraId="6D83CE0D" w14:textId="77777777" w:rsidR="004A2686" w:rsidRPr="00AD7CE4" w:rsidRDefault="004A2686" w:rsidP="00E13097">
      <w:pPr>
        <w:jc w:val="both"/>
        <w:rPr>
          <w:rFonts w:cstheme="minorHAnsi"/>
          <w:szCs w:val="24"/>
        </w:rPr>
        <w:pPrChange w:id="50" w:author="FURNON Cyril" w:date="2023-08-18T00:11:00Z">
          <w:pPr/>
        </w:pPrChange>
      </w:pPr>
      <w:r w:rsidRPr="00AD7CE4">
        <w:rPr>
          <w:rFonts w:cstheme="minorHAnsi"/>
          <w:szCs w:val="24"/>
        </w:rPr>
        <w:t xml:space="preserve">EISI : acronyme du titre </w:t>
      </w:r>
      <w:r w:rsidRPr="00AD7CE4">
        <w:rPr>
          <w:rFonts w:cstheme="minorHAnsi"/>
        </w:rPr>
        <w:t>d’Expert en Informatique et en Système d’Information décerné par l’EPSI</w:t>
      </w:r>
    </w:p>
    <w:p w14:paraId="7484BD9C" w14:textId="5E09E4FD" w:rsidR="004A2686" w:rsidRPr="00AD7CE4" w:rsidRDefault="004A2686" w:rsidP="00E13097">
      <w:pPr>
        <w:jc w:val="both"/>
        <w:rPr>
          <w:rFonts w:cstheme="minorHAnsi"/>
          <w:szCs w:val="24"/>
        </w:rPr>
        <w:pPrChange w:id="51" w:author="FURNON Cyril" w:date="2023-08-18T00:11:00Z">
          <w:pPr/>
        </w:pPrChange>
      </w:pPr>
      <w:r w:rsidRPr="00AD7CE4">
        <w:rPr>
          <w:rFonts w:cstheme="minorHAnsi"/>
          <w:szCs w:val="24"/>
        </w:rPr>
        <w:t>ESN </w:t>
      </w:r>
      <w:r w:rsidR="006A7E14" w:rsidRPr="00AD7CE4">
        <w:rPr>
          <w:rFonts w:cstheme="minorHAnsi"/>
          <w:szCs w:val="24"/>
        </w:rPr>
        <w:t xml:space="preserve">(Entreprise de services du numérique) : </w:t>
      </w:r>
      <w:r w:rsidR="00DE7301" w:rsidRPr="00AD7CE4">
        <w:rPr>
          <w:rFonts w:cstheme="minorHAnsi"/>
          <w:szCs w:val="24"/>
        </w:rPr>
        <w:t>société experte</w:t>
      </w:r>
      <w:r w:rsidR="00E40189" w:rsidRPr="00AD7CE4">
        <w:rPr>
          <w:rFonts w:cstheme="minorHAnsi"/>
          <w:szCs w:val="24"/>
        </w:rPr>
        <w:t xml:space="preserve"> en informatique et en nouvelles technologies.</w:t>
      </w:r>
    </w:p>
    <w:p w14:paraId="58B7D28A" w14:textId="77777777" w:rsidR="004A2686" w:rsidRPr="00AD7CE4" w:rsidRDefault="004A2686" w:rsidP="00E13097">
      <w:pPr>
        <w:jc w:val="both"/>
        <w:rPr>
          <w:rFonts w:cstheme="minorHAnsi"/>
          <w:szCs w:val="24"/>
        </w:rPr>
        <w:pPrChange w:id="52" w:author="FURNON Cyril" w:date="2023-08-18T00:11:00Z">
          <w:pPr/>
        </w:pPrChange>
      </w:pPr>
      <w:r w:rsidRPr="00AD7CE4">
        <w:rPr>
          <w:rFonts w:cstheme="minorHAnsi"/>
          <w:szCs w:val="24"/>
        </w:rPr>
        <w:t xml:space="preserve">Sprint : Période déterminée dans le cadre d’une méthode Agile d’un projet. Durant cette période, l’équipe s’engage sur un objectif et les tâches correspondantes. </w:t>
      </w:r>
    </w:p>
    <w:p w14:paraId="1F14E17C" w14:textId="43217113" w:rsidR="004A2686" w:rsidRPr="00AD7CE4" w:rsidRDefault="004A2686" w:rsidP="00E13097">
      <w:pPr>
        <w:jc w:val="both"/>
        <w:rPr>
          <w:rFonts w:cstheme="minorHAnsi"/>
          <w:szCs w:val="24"/>
        </w:rPr>
        <w:pPrChange w:id="53" w:author="FURNON Cyril" w:date="2023-08-18T00:11:00Z">
          <w:pPr/>
        </w:pPrChange>
      </w:pPr>
      <w:r w:rsidRPr="00AD7CE4">
        <w:rPr>
          <w:rFonts w:cstheme="minorHAnsi"/>
          <w:szCs w:val="24"/>
        </w:rPr>
        <w:t xml:space="preserve">Backlog : Ensemble des tâches qui </w:t>
      </w:r>
      <w:r w:rsidR="00257AE0" w:rsidRPr="00D6658F">
        <w:rPr>
          <w:szCs w:val="24"/>
        </w:rPr>
        <w:t>constitu</w:t>
      </w:r>
      <w:r w:rsidR="00257AE0">
        <w:rPr>
          <w:szCs w:val="24"/>
        </w:rPr>
        <w:t>ent</w:t>
      </w:r>
      <w:r w:rsidRPr="00AD7CE4">
        <w:rPr>
          <w:rFonts w:cstheme="minorHAnsi"/>
          <w:szCs w:val="24"/>
        </w:rPr>
        <w:t xml:space="preserve"> un projet. Cette liste est amenée à évoluer en fonction des besoins.</w:t>
      </w:r>
    </w:p>
    <w:p w14:paraId="7F1B145B" w14:textId="1A7198AE" w:rsidR="004A2686" w:rsidRPr="00AD7CE4" w:rsidRDefault="004A2686" w:rsidP="00FD18E4">
      <w:pPr>
        <w:jc w:val="both"/>
        <w:rPr>
          <w:rFonts w:cstheme="minorHAnsi"/>
          <w:szCs w:val="24"/>
        </w:rPr>
        <w:pPrChange w:id="54" w:author="FURNON Cyril" w:date="2023-08-18T00:11:00Z">
          <w:pPr/>
        </w:pPrChange>
      </w:pPr>
      <w:r w:rsidRPr="00AD7CE4">
        <w:rPr>
          <w:rFonts w:cstheme="minorHAnsi"/>
          <w:szCs w:val="24"/>
        </w:rPr>
        <w:t xml:space="preserve">US : User Story : </w:t>
      </w:r>
      <w:r w:rsidR="00FD18E4" w:rsidRPr="00AD7CE4">
        <w:rPr>
          <w:rFonts w:cstheme="minorHAnsi"/>
          <w:szCs w:val="24"/>
        </w:rPr>
        <w:t>Description d’une fonctionnalité à développer. Elle est rédigée afin de faire ressortir le besoin de la fonctionnalité.</w:t>
      </w:r>
    </w:p>
    <w:p w14:paraId="4CE8DDBF" w14:textId="52D78D19" w:rsidR="004A2686" w:rsidRPr="00AD7CE4" w:rsidRDefault="004A2686" w:rsidP="00E13097">
      <w:pPr>
        <w:jc w:val="both"/>
        <w:rPr>
          <w:rFonts w:cstheme="minorHAnsi"/>
          <w:szCs w:val="24"/>
        </w:rPr>
        <w:pPrChange w:id="55" w:author="FURNON Cyril" w:date="2023-08-18T00:11:00Z">
          <w:pPr/>
        </w:pPrChange>
      </w:pPr>
      <w:r w:rsidRPr="00AD7CE4">
        <w:rPr>
          <w:rFonts w:cstheme="minorHAnsi"/>
          <w:szCs w:val="24"/>
        </w:rPr>
        <w:t>Spécification :</w:t>
      </w:r>
      <w:r w:rsidR="00FD18E4" w:rsidRPr="00AD7CE4">
        <w:rPr>
          <w:rFonts w:cstheme="minorHAnsi"/>
          <w:szCs w:val="24"/>
        </w:rPr>
        <w:t xml:space="preserve"> d</w:t>
      </w:r>
      <w:r w:rsidRPr="00AD7CE4">
        <w:rPr>
          <w:rFonts w:cstheme="minorHAnsi"/>
          <w:szCs w:val="24"/>
        </w:rPr>
        <w:t xml:space="preserve">ocument listant le détail </w:t>
      </w:r>
      <w:r w:rsidR="00FD18E4" w:rsidRPr="00AD7CE4">
        <w:rPr>
          <w:rFonts w:cstheme="minorHAnsi"/>
          <w:szCs w:val="24"/>
        </w:rPr>
        <w:t xml:space="preserve">et le fonctionnement </w:t>
      </w:r>
      <w:r w:rsidRPr="00AD7CE4">
        <w:rPr>
          <w:rFonts w:cstheme="minorHAnsi"/>
          <w:szCs w:val="24"/>
        </w:rPr>
        <w:t>d</w:t>
      </w:r>
      <w:r w:rsidR="00FD18E4" w:rsidRPr="00AD7CE4">
        <w:rPr>
          <w:rFonts w:cstheme="minorHAnsi"/>
          <w:szCs w:val="24"/>
        </w:rPr>
        <w:t>’une ou plusieurs fonctionnalités.</w:t>
      </w:r>
    </w:p>
    <w:p w14:paraId="1C8FB770" w14:textId="62C60B94" w:rsidR="004A2686" w:rsidRPr="00AD7CE4" w:rsidRDefault="004A2686" w:rsidP="006F059D">
      <w:pPr>
        <w:rPr>
          <w:rFonts w:cstheme="minorHAnsi"/>
          <w:szCs w:val="24"/>
        </w:rPr>
      </w:pPr>
      <w:r w:rsidRPr="00AD7CE4">
        <w:rPr>
          <w:rFonts w:cstheme="minorHAnsi"/>
          <w:szCs w:val="24"/>
        </w:rPr>
        <w:t>CRM : Customer Relationship Management ou gestion de la relation client</w:t>
      </w:r>
      <w:r w:rsidR="00AD57ED">
        <w:rPr>
          <w:rFonts w:cstheme="minorHAnsi"/>
          <w:szCs w:val="24"/>
        </w:rPr>
        <w:t xml:space="preserve"> </w:t>
      </w:r>
      <w:r w:rsidR="00AD57ED" w:rsidRPr="006F059D">
        <w:rPr>
          <w:rFonts w:cstheme="minorHAnsi"/>
          <w:szCs w:val="24"/>
        </w:rPr>
        <w:t>est un logiciel</w:t>
      </w:r>
      <w:r w:rsidRPr="006F059D">
        <w:rPr>
          <w:rFonts w:cstheme="minorHAnsi"/>
          <w:szCs w:val="24"/>
        </w:rPr>
        <w:t xml:space="preserve"> aid</w:t>
      </w:r>
      <w:r w:rsidR="00AD57ED" w:rsidRPr="006F059D">
        <w:rPr>
          <w:rFonts w:cstheme="minorHAnsi"/>
          <w:szCs w:val="24"/>
        </w:rPr>
        <w:t>ant</w:t>
      </w:r>
      <w:r w:rsidRPr="00AD7CE4">
        <w:rPr>
          <w:rFonts w:cstheme="minorHAnsi"/>
          <w:szCs w:val="24"/>
        </w:rPr>
        <w:t xml:space="preserve"> les entreprises pour le suivi, la fidélisation et le développement de leur clientèle. </w:t>
      </w:r>
    </w:p>
    <w:p w14:paraId="7C902A5B" w14:textId="2AACD21D" w:rsidR="00882074" w:rsidRPr="00AD7CE4" w:rsidRDefault="00882074" w:rsidP="00E13097">
      <w:pPr>
        <w:jc w:val="both"/>
        <w:rPr>
          <w:rFonts w:cstheme="minorHAnsi"/>
          <w:szCs w:val="24"/>
        </w:rPr>
        <w:pPrChange w:id="56" w:author="FURNON Cyril" w:date="2023-08-18T00:11:00Z">
          <w:pPr/>
        </w:pPrChange>
      </w:pPr>
      <w:r w:rsidRPr="00AD7CE4">
        <w:rPr>
          <w:rFonts w:cstheme="minorHAnsi"/>
          <w:szCs w:val="24"/>
        </w:rPr>
        <w:t>Environnement : en informatique</w:t>
      </w:r>
      <w:r w:rsidR="00B92303" w:rsidRPr="00AD7CE4">
        <w:rPr>
          <w:rFonts w:cstheme="minorHAnsi"/>
          <w:szCs w:val="24"/>
        </w:rPr>
        <w:t>,</w:t>
      </w:r>
      <w:r w:rsidRPr="00AD7CE4">
        <w:rPr>
          <w:rFonts w:cstheme="minorHAnsi"/>
          <w:szCs w:val="24"/>
        </w:rPr>
        <w:t xml:space="preserve"> on parle d’environnement afin de simuler une application avec une configuration précise</w:t>
      </w:r>
      <w:r w:rsidR="00B92303" w:rsidRPr="00AD7CE4">
        <w:rPr>
          <w:rFonts w:cstheme="minorHAnsi"/>
          <w:szCs w:val="24"/>
        </w:rPr>
        <w:t>.</w:t>
      </w:r>
    </w:p>
    <w:p w14:paraId="4A4DA795" w14:textId="2E026CB4" w:rsidR="004C22A0" w:rsidRPr="00AD7CE4" w:rsidRDefault="00957CAF" w:rsidP="00E13097">
      <w:pPr>
        <w:jc w:val="both"/>
        <w:rPr>
          <w:rFonts w:cstheme="minorHAnsi"/>
        </w:rPr>
        <w:pPrChange w:id="57" w:author="FURNON Cyril" w:date="2023-08-18T00:11:00Z">
          <w:pPr/>
        </w:pPrChange>
      </w:pPr>
      <w:r w:rsidRPr="00AD7CE4">
        <w:rPr>
          <w:rFonts w:cstheme="minorHAnsi"/>
          <w:szCs w:val="24"/>
        </w:rPr>
        <w:t>API :</w:t>
      </w:r>
      <w:r w:rsidRPr="00AD7CE4">
        <w:rPr>
          <w:rFonts w:cstheme="minorHAnsi"/>
          <w:color w:val="4472C4" w:themeColor="accent1"/>
          <w:szCs w:val="24"/>
        </w:rPr>
        <w:t xml:space="preserve"> </w:t>
      </w:r>
      <w:r w:rsidR="004C22A0" w:rsidRPr="00AD7CE4">
        <w:rPr>
          <w:rFonts w:cstheme="minorHAnsi"/>
        </w:rPr>
        <w:t xml:space="preserve">(Application Programming Interface) est une interface logicielle qui permet de « connecter » 2 systèmes informatiques afin </w:t>
      </w:r>
      <w:r w:rsidR="002330F5">
        <w:rPr>
          <w:rFonts w:cstheme="minorHAnsi"/>
        </w:rPr>
        <w:t>de faciliter</w:t>
      </w:r>
      <w:r w:rsidR="004C22A0" w:rsidRPr="00AD7CE4">
        <w:rPr>
          <w:rFonts w:cstheme="minorHAnsi"/>
        </w:rPr>
        <w:t xml:space="preserve"> l’échange de données et de fonctionnalités.</w:t>
      </w:r>
    </w:p>
    <w:p w14:paraId="5EB3276C" w14:textId="0A84FB10" w:rsidR="00517965" w:rsidRPr="00AD7CE4" w:rsidRDefault="00517965" w:rsidP="00E13097">
      <w:pPr>
        <w:jc w:val="both"/>
        <w:rPr>
          <w:rFonts w:cstheme="minorHAnsi"/>
        </w:rPr>
        <w:pPrChange w:id="58" w:author="FURNON Cyril" w:date="2023-08-18T00:11:00Z">
          <w:pPr/>
        </w:pPrChange>
      </w:pPr>
      <w:r w:rsidRPr="00AD7CE4">
        <w:rPr>
          <w:rFonts w:cstheme="minorHAnsi"/>
        </w:rPr>
        <w:t>REST : (</w:t>
      </w:r>
      <w:r w:rsidR="001B707F" w:rsidRPr="00AD7CE4">
        <w:rPr>
          <w:rFonts w:cstheme="minorHAnsi"/>
        </w:rPr>
        <w:t>RE</w:t>
      </w:r>
      <w:r w:rsidRPr="00AD7CE4">
        <w:rPr>
          <w:rFonts w:cstheme="minorHAnsi"/>
        </w:rPr>
        <w:t xml:space="preserve">presentational </w:t>
      </w:r>
      <w:r w:rsidR="001B707F" w:rsidRPr="00AD7CE4">
        <w:rPr>
          <w:rFonts w:cstheme="minorHAnsi"/>
        </w:rPr>
        <w:t>S</w:t>
      </w:r>
      <w:r w:rsidRPr="00AD7CE4">
        <w:rPr>
          <w:rFonts w:cstheme="minorHAnsi"/>
        </w:rPr>
        <w:t xml:space="preserve">tate </w:t>
      </w:r>
      <w:r w:rsidR="001B707F" w:rsidRPr="00AD7CE4">
        <w:rPr>
          <w:rFonts w:cstheme="minorHAnsi"/>
        </w:rPr>
        <w:t>T</w:t>
      </w:r>
      <w:r w:rsidRPr="00AD7CE4">
        <w:rPr>
          <w:rFonts w:cstheme="minorHAnsi"/>
        </w:rPr>
        <w:t xml:space="preserve">ransfer) est principe de structure et de contraintes principalement utilisé pour la gestion d’API. </w:t>
      </w:r>
    </w:p>
    <w:p w14:paraId="3E1FDC86" w14:textId="24392685" w:rsidR="00957CAF" w:rsidRPr="00AD7CE4" w:rsidRDefault="00102319" w:rsidP="00E13097">
      <w:pPr>
        <w:jc w:val="both"/>
        <w:rPr>
          <w:rFonts w:cstheme="minorHAnsi"/>
          <w:szCs w:val="24"/>
        </w:rPr>
        <w:pPrChange w:id="59" w:author="FURNON Cyril" w:date="2023-08-18T00:11:00Z">
          <w:pPr/>
        </w:pPrChange>
      </w:pPr>
      <w:r w:rsidRPr="00AD7CE4">
        <w:rPr>
          <w:rFonts w:cstheme="minorHAnsi"/>
          <w:szCs w:val="24"/>
        </w:rPr>
        <w:t>SQL</w:t>
      </w:r>
      <w:r w:rsidR="00E40189" w:rsidRPr="00AD7CE4">
        <w:rPr>
          <w:rFonts w:cstheme="minorHAnsi"/>
          <w:szCs w:val="24"/>
        </w:rPr>
        <w:t xml:space="preserve"> (Structured Query Language)</w:t>
      </w:r>
      <w:r w:rsidRPr="00AD7CE4">
        <w:rPr>
          <w:rFonts w:cstheme="minorHAnsi"/>
          <w:szCs w:val="24"/>
        </w:rPr>
        <w:t xml:space="preserve"> : langage </w:t>
      </w:r>
      <w:r w:rsidR="00E40189" w:rsidRPr="00AD7CE4">
        <w:rPr>
          <w:rFonts w:cstheme="minorHAnsi"/>
          <w:szCs w:val="24"/>
        </w:rPr>
        <w:t>informatique permettant d’interagir avec les</w:t>
      </w:r>
      <w:r w:rsidRPr="00AD7CE4">
        <w:rPr>
          <w:rFonts w:cstheme="minorHAnsi"/>
          <w:szCs w:val="24"/>
        </w:rPr>
        <w:t xml:space="preserve"> bases de données</w:t>
      </w:r>
      <w:r w:rsidR="00E40189" w:rsidRPr="00AD7CE4">
        <w:rPr>
          <w:rFonts w:cstheme="minorHAnsi"/>
          <w:szCs w:val="24"/>
        </w:rPr>
        <w:t>.</w:t>
      </w:r>
    </w:p>
    <w:p w14:paraId="0BDD5159" w14:textId="7D746194" w:rsidR="00695D5C" w:rsidRPr="00AD7CE4" w:rsidRDefault="00695D5C" w:rsidP="00E13097">
      <w:pPr>
        <w:jc w:val="both"/>
        <w:rPr>
          <w:rFonts w:cstheme="minorHAnsi"/>
          <w:szCs w:val="24"/>
        </w:rPr>
        <w:pPrChange w:id="60" w:author="FURNON Cyril" w:date="2023-08-18T00:11:00Z">
          <w:pPr/>
        </w:pPrChange>
      </w:pPr>
      <w:r w:rsidRPr="00AD7CE4">
        <w:rPr>
          <w:rFonts w:cstheme="minorHAnsi"/>
          <w:szCs w:val="24"/>
        </w:rPr>
        <w:t>Front-end :</w:t>
      </w:r>
      <w:r w:rsidR="00E40189" w:rsidRPr="00AD7CE4">
        <w:rPr>
          <w:rFonts w:cstheme="minorHAnsi"/>
          <w:szCs w:val="24"/>
        </w:rPr>
        <w:t xml:space="preserve"> partie visible d’une application ou d’un logiciel communiquant avec les utilisateurs.</w:t>
      </w:r>
    </w:p>
    <w:p w14:paraId="4C3324A7" w14:textId="4625A118" w:rsidR="00695D5C" w:rsidRPr="00AD7CE4" w:rsidRDefault="00695D5C" w:rsidP="00E13097">
      <w:pPr>
        <w:jc w:val="both"/>
        <w:rPr>
          <w:rFonts w:cstheme="minorHAnsi"/>
          <w:szCs w:val="24"/>
        </w:rPr>
        <w:pPrChange w:id="61" w:author="FURNON Cyril" w:date="2023-08-18T00:11:00Z">
          <w:pPr/>
        </w:pPrChange>
      </w:pPr>
      <w:r w:rsidRPr="00AD7CE4">
        <w:rPr>
          <w:rFonts w:cstheme="minorHAnsi"/>
          <w:szCs w:val="24"/>
        </w:rPr>
        <w:t>Back -end :</w:t>
      </w:r>
      <w:r w:rsidR="00E40189" w:rsidRPr="00AD7CE4">
        <w:rPr>
          <w:rFonts w:cstheme="minorHAnsi"/>
          <w:szCs w:val="24"/>
        </w:rPr>
        <w:t xml:space="preserve"> partie invisible d’une application ou d’un logiciel ne communiquant pas directement avec les </w:t>
      </w:r>
      <w:r w:rsidR="00DE7301" w:rsidRPr="00AD7CE4">
        <w:rPr>
          <w:rFonts w:cstheme="minorHAnsi"/>
          <w:szCs w:val="24"/>
        </w:rPr>
        <w:t>utilisateurs.</w:t>
      </w:r>
    </w:p>
    <w:p w14:paraId="5164420F" w14:textId="0D129CE1" w:rsidR="00EE34C2" w:rsidRPr="00AD7CE4" w:rsidRDefault="00EE34C2" w:rsidP="00E13097">
      <w:pPr>
        <w:jc w:val="both"/>
        <w:rPr>
          <w:rFonts w:cstheme="minorHAnsi"/>
          <w:szCs w:val="24"/>
        </w:rPr>
        <w:pPrChange w:id="62" w:author="FURNON Cyril" w:date="2023-08-18T00:11:00Z">
          <w:pPr/>
        </w:pPrChange>
      </w:pPr>
      <w:r w:rsidRPr="00AD7CE4">
        <w:rPr>
          <w:rFonts w:cstheme="minorHAnsi"/>
          <w:szCs w:val="24"/>
        </w:rPr>
        <w:t xml:space="preserve">Git : est un outil de gestion de versions décentralisée permettant </w:t>
      </w:r>
      <w:r w:rsidR="00E40189" w:rsidRPr="00AD7CE4">
        <w:rPr>
          <w:rFonts w:cstheme="minorHAnsi"/>
          <w:szCs w:val="24"/>
        </w:rPr>
        <w:t>la gestion mutualisée</w:t>
      </w:r>
      <w:r w:rsidRPr="00AD7CE4">
        <w:rPr>
          <w:rFonts w:cstheme="minorHAnsi"/>
          <w:szCs w:val="24"/>
        </w:rPr>
        <w:t xml:space="preserve"> </w:t>
      </w:r>
      <w:r w:rsidR="004A45A6" w:rsidRPr="00AD7CE4">
        <w:rPr>
          <w:rFonts w:cstheme="minorHAnsi"/>
          <w:szCs w:val="24"/>
        </w:rPr>
        <w:t>d’un dossier</w:t>
      </w:r>
      <w:r w:rsidRPr="00AD7CE4">
        <w:rPr>
          <w:rFonts w:cstheme="minorHAnsi"/>
          <w:szCs w:val="24"/>
        </w:rPr>
        <w:t>.</w:t>
      </w:r>
      <w:r w:rsidR="004A45A6" w:rsidRPr="00AD7CE4">
        <w:rPr>
          <w:rFonts w:cstheme="minorHAnsi"/>
          <w:szCs w:val="24"/>
        </w:rPr>
        <w:t xml:space="preserve"> </w:t>
      </w:r>
      <w:r w:rsidR="002330F5">
        <w:rPr>
          <w:rFonts w:cstheme="minorHAnsi"/>
          <w:szCs w:val="24"/>
        </w:rPr>
        <w:t>Il</w:t>
      </w:r>
      <w:r w:rsidR="004A45A6" w:rsidRPr="00AD7CE4">
        <w:rPr>
          <w:rFonts w:cstheme="minorHAnsi"/>
          <w:szCs w:val="24"/>
        </w:rPr>
        <w:t xml:space="preserve"> permet la gestion de versions de ces fichiers en assurant la sauvegarde de plusieurs versions du répertoire. L</w:t>
      </w:r>
      <w:r w:rsidRPr="00AD7CE4">
        <w:rPr>
          <w:rFonts w:cstheme="minorHAnsi"/>
          <w:szCs w:val="24"/>
        </w:rPr>
        <w:t xml:space="preserve">a récupération d’une version antérieure et la fusion de travaux sur un même fichier sont </w:t>
      </w:r>
      <w:r w:rsidR="004A45A6" w:rsidRPr="00AD7CE4">
        <w:rPr>
          <w:rFonts w:cstheme="minorHAnsi"/>
          <w:szCs w:val="24"/>
        </w:rPr>
        <w:t xml:space="preserve">ainsi </w:t>
      </w:r>
      <w:r w:rsidRPr="00AD7CE4">
        <w:rPr>
          <w:rFonts w:cstheme="minorHAnsi"/>
          <w:szCs w:val="24"/>
        </w:rPr>
        <w:t>facilitées grâce à cet outil</w:t>
      </w:r>
      <w:r w:rsidR="004A45A6" w:rsidRPr="00AD7CE4">
        <w:rPr>
          <w:rFonts w:cstheme="minorHAnsi"/>
          <w:szCs w:val="24"/>
        </w:rPr>
        <w:t>.</w:t>
      </w:r>
    </w:p>
    <w:p w14:paraId="75E4563F" w14:textId="09DC1A4C" w:rsidR="000F692E" w:rsidRPr="00AD7CE4" w:rsidRDefault="000F692E" w:rsidP="00E13097">
      <w:pPr>
        <w:jc w:val="both"/>
        <w:rPr>
          <w:rFonts w:cstheme="minorHAnsi"/>
        </w:rPr>
        <w:pPrChange w:id="63" w:author="FURNON Cyril" w:date="2023-08-18T00:11:00Z">
          <w:pPr/>
        </w:pPrChange>
      </w:pPr>
      <w:r w:rsidRPr="00AD7CE4">
        <w:rPr>
          <w:rFonts w:cstheme="minorHAnsi"/>
        </w:rPr>
        <w:t>HTML </w:t>
      </w:r>
      <w:r w:rsidR="00B92303" w:rsidRPr="00AD7CE4">
        <w:rPr>
          <w:rFonts w:cstheme="minorHAnsi"/>
        </w:rPr>
        <w:t xml:space="preserve">(HyperText Markup Language) </w:t>
      </w:r>
      <w:r w:rsidRPr="00AD7CE4">
        <w:rPr>
          <w:rFonts w:cstheme="minorHAnsi"/>
        </w:rPr>
        <w:t>CSS </w:t>
      </w:r>
      <w:r w:rsidR="00B92303" w:rsidRPr="00AD7CE4">
        <w:rPr>
          <w:rFonts w:cstheme="minorHAnsi"/>
        </w:rPr>
        <w:t xml:space="preserve">(Cascading Style Sheets) </w:t>
      </w:r>
      <w:r w:rsidRPr="00AD7CE4">
        <w:rPr>
          <w:rFonts w:cstheme="minorHAnsi"/>
        </w:rPr>
        <w:t>:</w:t>
      </w:r>
      <w:r w:rsidR="00B92303" w:rsidRPr="00AD7CE4">
        <w:rPr>
          <w:rFonts w:cstheme="minorHAnsi"/>
        </w:rPr>
        <w:t xml:space="preserve"> Langage informatique définissant l’affichage des pages web, l’HTML gérant les objets et le CSS gérant leur position, leurs couleurs…</w:t>
      </w:r>
    </w:p>
    <w:p w14:paraId="40396741" w14:textId="1EE97790" w:rsidR="003C160D" w:rsidRPr="00AD7CE4" w:rsidRDefault="00B0379F" w:rsidP="00B92303">
      <w:pPr>
        <w:jc w:val="both"/>
        <w:rPr>
          <w:rFonts w:cstheme="minorHAnsi"/>
          <w:szCs w:val="24"/>
        </w:rPr>
        <w:pPrChange w:id="64" w:author="FURNON Cyril" w:date="2023-08-18T00:11:00Z">
          <w:pPr/>
        </w:pPrChange>
      </w:pPr>
      <w:r w:rsidRPr="00AD7CE4">
        <w:rPr>
          <w:rFonts w:cstheme="minorHAnsi"/>
        </w:rPr>
        <w:t>IDE </w:t>
      </w:r>
      <w:r w:rsidR="00B92303" w:rsidRPr="00AD7CE4">
        <w:rPr>
          <w:rFonts w:cstheme="minorHAnsi"/>
        </w:rPr>
        <w:t>(integrated development environment)</w:t>
      </w:r>
      <w:r w:rsidR="001B707F" w:rsidRPr="00AD7CE4">
        <w:rPr>
          <w:rFonts w:cstheme="minorHAnsi"/>
        </w:rPr>
        <w:t xml:space="preserve"> </w:t>
      </w:r>
      <w:r w:rsidRPr="00AD7CE4">
        <w:rPr>
          <w:rFonts w:cstheme="minorHAnsi"/>
        </w:rPr>
        <w:t>:</w:t>
      </w:r>
      <w:r w:rsidR="001B707F" w:rsidRPr="00AD7CE4">
        <w:rPr>
          <w:rFonts w:cstheme="minorHAnsi"/>
        </w:rPr>
        <w:t xml:space="preserve"> est un </w:t>
      </w:r>
      <w:r w:rsidR="001B707F" w:rsidRPr="00AD7CE4">
        <w:rPr>
          <w:rFonts w:cstheme="minorHAnsi"/>
        </w:rPr>
        <w:t>logiciel</w:t>
      </w:r>
      <w:r w:rsidR="001B707F" w:rsidRPr="00AD7CE4">
        <w:rPr>
          <w:rFonts w:cstheme="minorHAnsi"/>
        </w:rPr>
        <w:t xml:space="preserve"> permettant d’éditer et d’automatiser des tâches de programmation. Leur interface regroupe souvent des outils pour compiler, déboguer et pour gérer la complétion de code.</w:t>
      </w:r>
      <w:r w:rsidRPr="00AD7CE4">
        <w:rPr>
          <w:rFonts w:cstheme="minorHAnsi"/>
        </w:rPr>
        <w:t xml:space="preserve"> </w:t>
      </w:r>
    </w:p>
    <w:p w14:paraId="696780DE" w14:textId="1D4D7840" w:rsidR="005C08FD" w:rsidRPr="00AD7CE4" w:rsidRDefault="005C08FD" w:rsidP="00E13097">
      <w:pPr>
        <w:jc w:val="both"/>
        <w:rPr>
          <w:rFonts w:cstheme="minorHAnsi"/>
          <w:szCs w:val="24"/>
        </w:rPr>
        <w:pPrChange w:id="65" w:author="FURNON Cyril" w:date="2023-08-18T00:11:00Z">
          <w:pPr/>
        </w:pPrChange>
      </w:pPr>
      <w:r w:rsidRPr="00AD7CE4">
        <w:rPr>
          <w:rFonts w:cstheme="minorHAnsi"/>
          <w:szCs w:val="24"/>
        </w:rPr>
        <w:t>PCA : Plan de Continuité d'Activité</w:t>
      </w:r>
      <w:r w:rsidR="001B707F" w:rsidRPr="00AD7CE4">
        <w:rPr>
          <w:rFonts w:cstheme="minorHAnsi"/>
          <w:szCs w:val="24"/>
        </w:rPr>
        <w:t xml:space="preserve"> : </w:t>
      </w:r>
      <w:r w:rsidR="00FD18E4" w:rsidRPr="00AD7CE4">
        <w:rPr>
          <w:rFonts w:cstheme="minorHAnsi"/>
          <w:szCs w:val="24"/>
        </w:rPr>
        <w:t>E</w:t>
      </w:r>
      <w:r w:rsidR="001B707F" w:rsidRPr="00AD7CE4">
        <w:rPr>
          <w:rFonts w:cstheme="minorHAnsi"/>
          <w:szCs w:val="24"/>
        </w:rPr>
        <w:t xml:space="preserve">nsemble de </w:t>
      </w:r>
      <w:r w:rsidR="001B707F" w:rsidRPr="00AD7CE4">
        <w:rPr>
          <w:rFonts w:cstheme="minorHAnsi"/>
          <w:szCs w:val="24"/>
        </w:rPr>
        <w:t>procédure</w:t>
      </w:r>
      <w:r w:rsidR="002330F5">
        <w:rPr>
          <w:rFonts w:cstheme="minorHAnsi"/>
          <w:szCs w:val="24"/>
        </w:rPr>
        <w:t>s</w:t>
      </w:r>
      <w:r w:rsidR="001B707F" w:rsidRPr="00AD7CE4">
        <w:rPr>
          <w:rFonts w:cstheme="minorHAnsi"/>
          <w:szCs w:val="24"/>
        </w:rPr>
        <w:t xml:space="preserve"> visant à anticiper des incidents et à prévoir </w:t>
      </w:r>
      <w:r w:rsidR="002330F5">
        <w:rPr>
          <w:rFonts w:cstheme="minorHAnsi"/>
          <w:szCs w:val="24"/>
        </w:rPr>
        <w:t xml:space="preserve">des </w:t>
      </w:r>
      <w:r w:rsidR="002330F5">
        <w:rPr>
          <w:rFonts w:cstheme="minorHAnsi"/>
          <w:szCs w:val="24"/>
        </w:rPr>
        <w:t>processus</w:t>
      </w:r>
      <w:r w:rsidR="001B707F" w:rsidRPr="00AD7CE4">
        <w:rPr>
          <w:rFonts w:cstheme="minorHAnsi"/>
          <w:szCs w:val="24"/>
        </w:rPr>
        <w:t xml:space="preserve"> pour éviter tout arrêt de l’activité de l’entreprise</w:t>
      </w:r>
      <w:r w:rsidR="00FD18E4" w:rsidRPr="00AD7CE4">
        <w:rPr>
          <w:rFonts w:cstheme="minorHAnsi"/>
          <w:szCs w:val="24"/>
        </w:rPr>
        <w:t>.</w:t>
      </w:r>
      <w:r w:rsidR="001B707F" w:rsidRPr="00AD7CE4">
        <w:rPr>
          <w:rFonts w:cstheme="minorHAnsi"/>
          <w:szCs w:val="24"/>
        </w:rPr>
        <w:t xml:space="preserve"> </w:t>
      </w:r>
    </w:p>
    <w:p w14:paraId="507D0F5D" w14:textId="607527CF" w:rsidR="00753728" w:rsidRPr="00AD7CE4" w:rsidRDefault="005C08FD" w:rsidP="00E13097">
      <w:pPr>
        <w:jc w:val="both"/>
        <w:rPr>
          <w:rFonts w:cstheme="minorHAnsi"/>
          <w:szCs w:val="24"/>
        </w:rPr>
        <w:pPrChange w:id="66" w:author="FURNON Cyril" w:date="2023-08-18T00:11:00Z">
          <w:pPr/>
        </w:pPrChange>
      </w:pPr>
      <w:r w:rsidRPr="00AD7CE4">
        <w:rPr>
          <w:rFonts w:cstheme="minorHAnsi"/>
          <w:szCs w:val="24"/>
        </w:rPr>
        <w:t>PRA : Plan de Reprise d'Activité</w:t>
      </w:r>
      <w:r w:rsidR="00FD18E4" w:rsidRPr="00AD7CE4">
        <w:rPr>
          <w:rFonts w:cstheme="minorHAnsi"/>
          <w:szCs w:val="24"/>
        </w:rPr>
        <w:t> : Ensemble de procédure visant à reprendre l’activité de l’entreprise le plus vite après un incident. Le but est de comprendre les cas d’incidents pour répondre au mieux.</w:t>
      </w:r>
      <w:r w:rsidR="00753728" w:rsidRPr="00AD7CE4">
        <w:rPr>
          <w:rFonts w:cstheme="minorHAnsi"/>
        </w:rPr>
        <w:br w:type="page"/>
      </w:r>
    </w:p>
    <w:p w14:paraId="279A3989" w14:textId="4C2429E7" w:rsidR="004A2686" w:rsidRDefault="004A2686" w:rsidP="00E13097">
      <w:pPr>
        <w:pStyle w:val="Titre1"/>
        <w:jc w:val="both"/>
        <w:rPr>
          <w:rPrChange w:id="67" w:author="FURNON Cyril" w:date="2023-08-18T00:11:00Z">
            <w:rPr>
              <w:rFonts w:asciiTheme="minorHAnsi" w:hAnsiTheme="minorHAnsi" w:cstheme="minorHAnsi"/>
            </w:rPr>
          </w:rPrChange>
        </w:rPr>
        <w:pPrChange w:id="68" w:author="FURNON Cyril" w:date="2023-08-18T00:11:00Z">
          <w:pPr>
            <w:pStyle w:val="Titre1"/>
          </w:pPr>
        </w:pPrChange>
      </w:pPr>
      <w:bookmarkStart w:id="69" w:name="_Toc143202677"/>
      <w:bookmarkStart w:id="70" w:name="_Toc142561257"/>
      <w:r>
        <w:rPr>
          <w:rPrChange w:id="71" w:author="FURNON Cyril" w:date="2023-08-18T00:11:00Z">
            <w:rPr>
              <w:rFonts w:asciiTheme="minorHAnsi" w:hAnsiTheme="minorHAnsi" w:cstheme="minorHAnsi"/>
            </w:rPr>
          </w:rPrChange>
        </w:rPr>
        <w:t>I. Sommaire</w:t>
      </w:r>
      <w:bookmarkEnd w:id="69"/>
      <w:bookmarkEnd w:id="70"/>
    </w:p>
    <w:p w14:paraId="2B7AF8AA" w14:textId="77777777" w:rsidR="004A2686" w:rsidRDefault="004A2686" w:rsidP="00E13097">
      <w:pPr>
        <w:jc w:val="both"/>
        <w:rPr>
          <w:ins w:id="72" w:author="FURNON Cyril" w:date="2023-08-18T00:11:00Z"/>
        </w:rPr>
      </w:pPr>
    </w:p>
    <w:sdt>
      <w:sdtPr>
        <w:rPr>
          <w:rFonts w:asciiTheme="minorHAnsi" w:eastAsiaTheme="minorHAnsi" w:hAnsiTheme="minorHAnsi" w:cstheme="minorHAnsi"/>
          <w:b w:val="0"/>
          <w:color w:val="auto"/>
          <w:sz w:val="22"/>
          <w:szCs w:val="22"/>
          <w:lang w:eastAsia="en-US"/>
        </w:rPr>
        <w:id w:val="1684634235"/>
        <w:docPartObj>
          <w:docPartGallery w:val="Table of Contents"/>
          <w:docPartUnique/>
        </w:docPartObj>
      </w:sdtPr>
      <w:sdtEndPr>
        <w:rPr>
          <w:bCs/>
        </w:rPr>
      </w:sdtEndPr>
      <w:sdtContent>
        <w:p w14:paraId="629E10EA" w14:textId="77777777" w:rsidR="004A2686" w:rsidRDefault="004A2686" w:rsidP="00E13097">
          <w:pPr>
            <w:pStyle w:val="En-ttedetabledesmatires"/>
            <w:jc w:val="both"/>
            <w:rPr>
              <w:rPrChange w:id="73" w:author="FURNON Cyril" w:date="2023-08-18T00:11:00Z">
                <w:rPr>
                  <w:rFonts w:asciiTheme="minorHAnsi" w:hAnsiTheme="minorHAnsi" w:cstheme="minorHAnsi"/>
                  <w:sz w:val="28"/>
                  <w:szCs w:val="28"/>
                </w:rPr>
              </w:rPrChange>
            </w:rPr>
            <w:pPrChange w:id="74" w:author="FURNON Cyril" w:date="2023-08-18T00:11:00Z">
              <w:pPr>
                <w:pStyle w:val="En-ttedetabledesmatires"/>
                <w:spacing w:before="20"/>
              </w:pPr>
            </w:pPrChange>
          </w:pPr>
          <w:r>
            <w:rPr>
              <w:rPrChange w:id="75" w:author="FURNON Cyril" w:date="2023-08-18T00:11:00Z">
                <w:rPr>
                  <w:rFonts w:asciiTheme="minorHAnsi" w:hAnsiTheme="minorHAnsi" w:cstheme="minorHAnsi"/>
                  <w:sz w:val="28"/>
                  <w:szCs w:val="28"/>
                </w:rPr>
              </w:rPrChange>
            </w:rPr>
            <w:t>Table des matières</w:t>
          </w:r>
        </w:p>
        <w:p w14:paraId="28474DF7" w14:textId="6F2ABCC9" w:rsidR="005042B1" w:rsidRDefault="004A2686">
          <w:pPr>
            <w:pStyle w:val="TM1"/>
            <w:tabs>
              <w:tab w:val="right" w:leader="dot" w:pos="9062"/>
            </w:tabs>
            <w:rPr>
              <w:rFonts w:eastAsiaTheme="minorEastAsia"/>
              <w:noProof/>
              <w:kern w:val="2"/>
              <w:lang w:eastAsia="fr-FR"/>
              <w14:ligatures w14:val="standardContextual"/>
            </w:rPr>
          </w:pPr>
          <w:r w:rsidRPr="00AD7CE4">
            <w:rPr>
              <w:rFonts w:cstheme="minorHAnsi"/>
            </w:rPr>
            <w:fldChar w:fldCharType="begin"/>
          </w:r>
          <w:r w:rsidRPr="00AD7CE4">
            <w:rPr>
              <w:rFonts w:cstheme="minorHAnsi"/>
            </w:rPr>
            <w:instrText xml:space="preserve"> TOC \o "1-3" \h \z \u </w:instrText>
          </w:r>
          <w:r w:rsidRPr="00AD7CE4">
            <w:rPr>
              <w:rFonts w:cstheme="minorHAnsi"/>
            </w:rPr>
            <w:fldChar w:fldCharType="separate"/>
          </w:r>
          <w:hyperlink w:anchor="_Toc143202675" w:history="1">
            <w:r w:rsidR="005042B1" w:rsidRPr="00EF3B91">
              <w:rPr>
                <w:rStyle w:val="Lienhypertexte"/>
                <w:rFonts w:cstheme="minorHAnsi"/>
                <w:noProof/>
              </w:rPr>
              <w:t>Remerciements</w:t>
            </w:r>
            <w:r w:rsidR="005042B1">
              <w:rPr>
                <w:noProof/>
                <w:webHidden/>
              </w:rPr>
              <w:tab/>
            </w:r>
            <w:r w:rsidR="005042B1">
              <w:rPr>
                <w:noProof/>
                <w:webHidden/>
              </w:rPr>
              <w:fldChar w:fldCharType="begin"/>
            </w:r>
            <w:r w:rsidR="005042B1">
              <w:rPr>
                <w:noProof/>
                <w:webHidden/>
              </w:rPr>
              <w:instrText xml:space="preserve"> PAGEREF _Toc143202675 \h </w:instrText>
            </w:r>
            <w:r w:rsidR="005042B1">
              <w:rPr>
                <w:noProof/>
                <w:webHidden/>
              </w:rPr>
            </w:r>
            <w:r w:rsidR="005042B1">
              <w:rPr>
                <w:noProof/>
                <w:webHidden/>
              </w:rPr>
              <w:fldChar w:fldCharType="separate"/>
            </w:r>
            <w:r w:rsidR="005042B1">
              <w:rPr>
                <w:noProof/>
                <w:webHidden/>
              </w:rPr>
              <w:t>1</w:t>
            </w:r>
            <w:r w:rsidR="005042B1">
              <w:rPr>
                <w:noProof/>
                <w:webHidden/>
              </w:rPr>
              <w:fldChar w:fldCharType="end"/>
            </w:r>
          </w:hyperlink>
        </w:p>
        <w:p w14:paraId="5286D5D2" w14:textId="4938AA32" w:rsidR="005042B1" w:rsidRDefault="00000000">
          <w:pPr>
            <w:pStyle w:val="TM1"/>
            <w:tabs>
              <w:tab w:val="right" w:leader="dot" w:pos="9062"/>
            </w:tabs>
            <w:rPr>
              <w:rFonts w:eastAsiaTheme="minorEastAsia"/>
              <w:noProof/>
              <w:kern w:val="2"/>
              <w:lang w:eastAsia="fr-FR"/>
              <w14:ligatures w14:val="standardContextual"/>
            </w:rPr>
          </w:pPr>
          <w:hyperlink w:anchor="_Toc143202676" w:history="1">
            <w:r w:rsidR="005042B1" w:rsidRPr="00EF3B91">
              <w:rPr>
                <w:rStyle w:val="Lienhypertexte"/>
                <w:rFonts w:cstheme="minorHAnsi"/>
                <w:noProof/>
              </w:rPr>
              <w:t>Glossaire</w:t>
            </w:r>
            <w:r w:rsidR="005042B1">
              <w:rPr>
                <w:noProof/>
                <w:webHidden/>
              </w:rPr>
              <w:tab/>
            </w:r>
            <w:r w:rsidR="005042B1">
              <w:rPr>
                <w:noProof/>
                <w:webHidden/>
              </w:rPr>
              <w:fldChar w:fldCharType="begin"/>
            </w:r>
            <w:r w:rsidR="005042B1">
              <w:rPr>
                <w:noProof/>
                <w:webHidden/>
              </w:rPr>
              <w:instrText xml:space="preserve"> PAGEREF _Toc143202676 \h </w:instrText>
            </w:r>
            <w:r w:rsidR="005042B1">
              <w:rPr>
                <w:noProof/>
                <w:webHidden/>
              </w:rPr>
            </w:r>
            <w:r w:rsidR="005042B1">
              <w:rPr>
                <w:noProof/>
                <w:webHidden/>
              </w:rPr>
              <w:fldChar w:fldCharType="separate"/>
            </w:r>
            <w:r w:rsidR="005042B1">
              <w:rPr>
                <w:noProof/>
                <w:webHidden/>
              </w:rPr>
              <w:t>2</w:t>
            </w:r>
            <w:r w:rsidR="005042B1">
              <w:rPr>
                <w:noProof/>
                <w:webHidden/>
              </w:rPr>
              <w:fldChar w:fldCharType="end"/>
            </w:r>
          </w:hyperlink>
        </w:p>
        <w:p w14:paraId="19C5B202" w14:textId="6949F380" w:rsidR="005042B1" w:rsidRDefault="00000000">
          <w:pPr>
            <w:pStyle w:val="TM1"/>
            <w:tabs>
              <w:tab w:val="right" w:leader="dot" w:pos="9062"/>
            </w:tabs>
            <w:rPr>
              <w:rFonts w:eastAsiaTheme="minorEastAsia"/>
              <w:noProof/>
              <w:kern w:val="2"/>
              <w:lang w:eastAsia="fr-FR"/>
              <w14:ligatures w14:val="standardContextual"/>
            </w:rPr>
          </w:pPr>
          <w:hyperlink w:anchor="_Toc143202677" w:history="1">
            <w:r w:rsidR="005042B1" w:rsidRPr="00EF3B91">
              <w:rPr>
                <w:rStyle w:val="Lienhypertexte"/>
                <w:rFonts w:cstheme="minorHAnsi"/>
                <w:noProof/>
              </w:rPr>
              <w:t>I. Sommaire</w:t>
            </w:r>
            <w:r w:rsidR="005042B1">
              <w:rPr>
                <w:noProof/>
                <w:webHidden/>
              </w:rPr>
              <w:tab/>
            </w:r>
            <w:r w:rsidR="005042B1">
              <w:rPr>
                <w:noProof/>
                <w:webHidden/>
              </w:rPr>
              <w:fldChar w:fldCharType="begin"/>
            </w:r>
            <w:r w:rsidR="005042B1">
              <w:rPr>
                <w:noProof/>
                <w:webHidden/>
              </w:rPr>
              <w:instrText xml:space="preserve"> PAGEREF _Toc143202677 \h </w:instrText>
            </w:r>
            <w:r w:rsidR="005042B1">
              <w:rPr>
                <w:noProof/>
                <w:webHidden/>
              </w:rPr>
            </w:r>
            <w:r w:rsidR="005042B1">
              <w:rPr>
                <w:noProof/>
                <w:webHidden/>
              </w:rPr>
              <w:fldChar w:fldCharType="separate"/>
            </w:r>
            <w:r w:rsidR="005042B1">
              <w:rPr>
                <w:noProof/>
                <w:webHidden/>
              </w:rPr>
              <w:t>3</w:t>
            </w:r>
            <w:r w:rsidR="005042B1">
              <w:rPr>
                <w:noProof/>
                <w:webHidden/>
              </w:rPr>
              <w:fldChar w:fldCharType="end"/>
            </w:r>
          </w:hyperlink>
        </w:p>
        <w:p w14:paraId="504AAC99" w14:textId="19C5F85E" w:rsidR="005042B1" w:rsidRDefault="00000000">
          <w:pPr>
            <w:pStyle w:val="TM1"/>
            <w:tabs>
              <w:tab w:val="right" w:leader="dot" w:pos="9062"/>
            </w:tabs>
            <w:rPr>
              <w:rFonts w:eastAsiaTheme="minorEastAsia"/>
              <w:noProof/>
              <w:kern w:val="2"/>
              <w:lang w:eastAsia="fr-FR"/>
              <w14:ligatures w14:val="standardContextual"/>
            </w:rPr>
          </w:pPr>
          <w:hyperlink w:anchor="_Toc143202678" w:history="1">
            <w:r w:rsidR="005042B1" w:rsidRPr="00EF3B91">
              <w:rPr>
                <w:rStyle w:val="Lienhypertexte"/>
                <w:rFonts w:cstheme="minorHAnsi"/>
                <w:noProof/>
              </w:rPr>
              <w:t>II. Introduction</w:t>
            </w:r>
            <w:r w:rsidR="005042B1">
              <w:rPr>
                <w:noProof/>
                <w:webHidden/>
              </w:rPr>
              <w:tab/>
            </w:r>
            <w:r w:rsidR="005042B1">
              <w:rPr>
                <w:noProof/>
                <w:webHidden/>
              </w:rPr>
              <w:fldChar w:fldCharType="begin"/>
            </w:r>
            <w:r w:rsidR="005042B1">
              <w:rPr>
                <w:noProof/>
                <w:webHidden/>
              </w:rPr>
              <w:instrText xml:space="preserve"> PAGEREF _Toc143202678 \h </w:instrText>
            </w:r>
            <w:r w:rsidR="005042B1">
              <w:rPr>
                <w:noProof/>
                <w:webHidden/>
              </w:rPr>
            </w:r>
            <w:r w:rsidR="005042B1">
              <w:rPr>
                <w:noProof/>
                <w:webHidden/>
              </w:rPr>
              <w:fldChar w:fldCharType="separate"/>
            </w:r>
            <w:r w:rsidR="005042B1">
              <w:rPr>
                <w:noProof/>
                <w:webHidden/>
              </w:rPr>
              <w:t>4</w:t>
            </w:r>
            <w:r w:rsidR="005042B1">
              <w:rPr>
                <w:noProof/>
                <w:webHidden/>
              </w:rPr>
              <w:fldChar w:fldCharType="end"/>
            </w:r>
          </w:hyperlink>
        </w:p>
        <w:p w14:paraId="5BCC5A6C" w14:textId="119BA050" w:rsidR="005042B1" w:rsidRDefault="00000000">
          <w:pPr>
            <w:pStyle w:val="TM1"/>
            <w:tabs>
              <w:tab w:val="right" w:leader="dot" w:pos="9062"/>
            </w:tabs>
            <w:rPr>
              <w:rFonts w:eastAsiaTheme="minorEastAsia"/>
              <w:noProof/>
              <w:kern w:val="2"/>
              <w:lang w:eastAsia="fr-FR"/>
              <w14:ligatures w14:val="standardContextual"/>
            </w:rPr>
          </w:pPr>
          <w:hyperlink w:anchor="_Toc143202679" w:history="1">
            <w:r w:rsidR="005042B1" w:rsidRPr="00EF3B91">
              <w:rPr>
                <w:rStyle w:val="Lienhypertexte"/>
                <w:rFonts w:cstheme="minorHAnsi"/>
                <w:noProof/>
              </w:rPr>
              <w:t>III. Environnement professionnel</w:t>
            </w:r>
            <w:r w:rsidR="005042B1">
              <w:rPr>
                <w:noProof/>
                <w:webHidden/>
              </w:rPr>
              <w:tab/>
            </w:r>
            <w:r w:rsidR="005042B1">
              <w:rPr>
                <w:noProof/>
                <w:webHidden/>
              </w:rPr>
              <w:fldChar w:fldCharType="begin"/>
            </w:r>
            <w:r w:rsidR="005042B1">
              <w:rPr>
                <w:noProof/>
                <w:webHidden/>
              </w:rPr>
              <w:instrText xml:space="preserve"> PAGEREF _Toc143202679 \h </w:instrText>
            </w:r>
            <w:r w:rsidR="005042B1">
              <w:rPr>
                <w:noProof/>
                <w:webHidden/>
              </w:rPr>
            </w:r>
            <w:r w:rsidR="005042B1">
              <w:rPr>
                <w:noProof/>
                <w:webHidden/>
              </w:rPr>
              <w:fldChar w:fldCharType="separate"/>
            </w:r>
            <w:r w:rsidR="005042B1">
              <w:rPr>
                <w:noProof/>
                <w:webHidden/>
              </w:rPr>
              <w:t>5</w:t>
            </w:r>
            <w:r w:rsidR="005042B1">
              <w:rPr>
                <w:noProof/>
                <w:webHidden/>
              </w:rPr>
              <w:fldChar w:fldCharType="end"/>
            </w:r>
          </w:hyperlink>
        </w:p>
        <w:p w14:paraId="49B5D034" w14:textId="103BD640" w:rsidR="005042B1" w:rsidRDefault="00000000">
          <w:pPr>
            <w:pStyle w:val="TM2"/>
            <w:tabs>
              <w:tab w:val="left" w:pos="660"/>
              <w:tab w:val="right" w:leader="dot" w:pos="9062"/>
            </w:tabs>
            <w:rPr>
              <w:rFonts w:eastAsiaTheme="minorEastAsia"/>
              <w:noProof/>
              <w:kern w:val="2"/>
              <w:lang w:eastAsia="fr-FR"/>
              <w14:ligatures w14:val="standardContextual"/>
            </w:rPr>
          </w:pPr>
          <w:hyperlink w:anchor="_Toc143202680" w:history="1">
            <w:r w:rsidR="005042B1" w:rsidRPr="00EF3B91">
              <w:rPr>
                <w:rStyle w:val="Lienhypertexte"/>
                <w:rFonts w:cstheme="minorHAnsi"/>
                <w:noProof/>
              </w:rPr>
              <w:t>A.</w:t>
            </w:r>
            <w:r w:rsidR="005042B1">
              <w:rPr>
                <w:rFonts w:eastAsiaTheme="minorEastAsia"/>
                <w:noProof/>
                <w:kern w:val="2"/>
                <w:lang w:eastAsia="fr-FR"/>
                <w14:ligatures w14:val="standardContextual"/>
              </w:rPr>
              <w:tab/>
            </w:r>
            <w:r w:rsidR="005042B1" w:rsidRPr="00EF3B91">
              <w:rPr>
                <w:rStyle w:val="Lienhypertexte"/>
                <w:rFonts w:cstheme="minorHAnsi"/>
                <w:noProof/>
              </w:rPr>
              <w:t>La structure d’Ausy</w:t>
            </w:r>
            <w:r w:rsidR="005042B1">
              <w:rPr>
                <w:noProof/>
                <w:webHidden/>
              </w:rPr>
              <w:tab/>
            </w:r>
            <w:r w:rsidR="005042B1">
              <w:rPr>
                <w:noProof/>
                <w:webHidden/>
              </w:rPr>
              <w:fldChar w:fldCharType="begin"/>
            </w:r>
            <w:r w:rsidR="005042B1">
              <w:rPr>
                <w:noProof/>
                <w:webHidden/>
              </w:rPr>
              <w:instrText xml:space="preserve"> PAGEREF _Toc143202680 \h </w:instrText>
            </w:r>
            <w:r w:rsidR="005042B1">
              <w:rPr>
                <w:noProof/>
                <w:webHidden/>
              </w:rPr>
            </w:r>
            <w:r w:rsidR="005042B1">
              <w:rPr>
                <w:noProof/>
                <w:webHidden/>
              </w:rPr>
              <w:fldChar w:fldCharType="separate"/>
            </w:r>
            <w:r w:rsidR="005042B1">
              <w:rPr>
                <w:noProof/>
                <w:webHidden/>
              </w:rPr>
              <w:t>5</w:t>
            </w:r>
            <w:r w:rsidR="005042B1">
              <w:rPr>
                <w:noProof/>
                <w:webHidden/>
              </w:rPr>
              <w:fldChar w:fldCharType="end"/>
            </w:r>
          </w:hyperlink>
        </w:p>
        <w:p w14:paraId="5F01351A" w14:textId="25952AF2" w:rsidR="005042B1" w:rsidRDefault="00000000">
          <w:pPr>
            <w:pStyle w:val="TM2"/>
            <w:tabs>
              <w:tab w:val="left" w:pos="660"/>
              <w:tab w:val="right" w:leader="dot" w:pos="9062"/>
            </w:tabs>
            <w:rPr>
              <w:rFonts w:eastAsiaTheme="minorEastAsia"/>
              <w:noProof/>
              <w:kern w:val="2"/>
              <w:lang w:eastAsia="fr-FR"/>
              <w14:ligatures w14:val="standardContextual"/>
            </w:rPr>
          </w:pPr>
          <w:hyperlink w:anchor="_Toc143202681" w:history="1">
            <w:r w:rsidR="005042B1" w:rsidRPr="00EF3B91">
              <w:rPr>
                <w:rStyle w:val="Lienhypertexte"/>
                <w:rFonts w:cstheme="minorHAnsi"/>
                <w:noProof/>
              </w:rPr>
              <w:t>B.</w:t>
            </w:r>
            <w:r w:rsidR="005042B1">
              <w:rPr>
                <w:rFonts w:eastAsiaTheme="minorEastAsia"/>
                <w:noProof/>
                <w:kern w:val="2"/>
                <w:lang w:eastAsia="fr-FR"/>
                <w14:ligatures w14:val="standardContextual"/>
              </w:rPr>
              <w:tab/>
            </w:r>
            <w:r w:rsidR="005042B1" w:rsidRPr="00EF3B91">
              <w:rPr>
                <w:rStyle w:val="Lienhypertexte"/>
                <w:rFonts w:cstheme="minorHAnsi"/>
                <w:noProof/>
              </w:rPr>
              <w:t>Le client de la mission : DomusVi</w:t>
            </w:r>
            <w:r w:rsidR="005042B1">
              <w:rPr>
                <w:noProof/>
                <w:webHidden/>
              </w:rPr>
              <w:tab/>
            </w:r>
            <w:r w:rsidR="005042B1">
              <w:rPr>
                <w:noProof/>
                <w:webHidden/>
              </w:rPr>
              <w:fldChar w:fldCharType="begin"/>
            </w:r>
            <w:r w:rsidR="005042B1">
              <w:rPr>
                <w:noProof/>
                <w:webHidden/>
              </w:rPr>
              <w:instrText xml:space="preserve"> PAGEREF _Toc143202681 \h </w:instrText>
            </w:r>
            <w:r w:rsidR="005042B1">
              <w:rPr>
                <w:noProof/>
                <w:webHidden/>
              </w:rPr>
            </w:r>
            <w:r w:rsidR="005042B1">
              <w:rPr>
                <w:noProof/>
                <w:webHidden/>
              </w:rPr>
              <w:fldChar w:fldCharType="separate"/>
            </w:r>
            <w:r w:rsidR="005042B1">
              <w:rPr>
                <w:noProof/>
                <w:webHidden/>
              </w:rPr>
              <w:t>8</w:t>
            </w:r>
            <w:r w:rsidR="005042B1">
              <w:rPr>
                <w:noProof/>
                <w:webHidden/>
              </w:rPr>
              <w:fldChar w:fldCharType="end"/>
            </w:r>
          </w:hyperlink>
        </w:p>
        <w:p w14:paraId="4C5F1AF5" w14:textId="4D345584" w:rsidR="005042B1" w:rsidRDefault="00000000">
          <w:pPr>
            <w:pStyle w:val="TM1"/>
            <w:tabs>
              <w:tab w:val="right" w:leader="dot" w:pos="9062"/>
            </w:tabs>
            <w:rPr>
              <w:rFonts w:eastAsiaTheme="minorEastAsia"/>
              <w:noProof/>
              <w:kern w:val="2"/>
              <w:lang w:eastAsia="fr-FR"/>
              <w14:ligatures w14:val="standardContextual"/>
            </w:rPr>
          </w:pPr>
          <w:hyperlink w:anchor="_Toc143202682" w:history="1">
            <w:r w:rsidR="005042B1" w:rsidRPr="00EF3B91">
              <w:rPr>
                <w:rStyle w:val="Lienhypertexte"/>
                <w:rFonts w:cstheme="minorHAnsi"/>
                <w:noProof/>
              </w:rPr>
              <w:t>IV. Valorisation des compétences</w:t>
            </w:r>
            <w:r w:rsidR="005042B1">
              <w:rPr>
                <w:noProof/>
                <w:webHidden/>
              </w:rPr>
              <w:tab/>
            </w:r>
            <w:r w:rsidR="005042B1">
              <w:rPr>
                <w:noProof/>
                <w:webHidden/>
              </w:rPr>
              <w:fldChar w:fldCharType="begin"/>
            </w:r>
            <w:r w:rsidR="005042B1">
              <w:rPr>
                <w:noProof/>
                <w:webHidden/>
              </w:rPr>
              <w:instrText xml:space="preserve"> PAGEREF _Toc143202682 \h </w:instrText>
            </w:r>
            <w:r w:rsidR="005042B1">
              <w:rPr>
                <w:noProof/>
                <w:webHidden/>
              </w:rPr>
            </w:r>
            <w:r w:rsidR="005042B1">
              <w:rPr>
                <w:noProof/>
                <w:webHidden/>
              </w:rPr>
              <w:fldChar w:fldCharType="separate"/>
            </w:r>
            <w:r w:rsidR="005042B1">
              <w:rPr>
                <w:noProof/>
                <w:webHidden/>
              </w:rPr>
              <w:t>10</w:t>
            </w:r>
            <w:r w:rsidR="005042B1">
              <w:rPr>
                <w:noProof/>
                <w:webHidden/>
              </w:rPr>
              <w:fldChar w:fldCharType="end"/>
            </w:r>
          </w:hyperlink>
        </w:p>
        <w:p w14:paraId="779A1426" w14:textId="239659EA" w:rsidR="005042B1" w:rsidRDefault="00000000">
          <w:pPr>
            <w:pStyle w:val="TM2"/>
            <w:tabs>
              <w:tab w:val="left" w:pos="660"/>
              <w:tab w:val="right" w:leader="dot" w:pos="9062"/>
            </w:tabs>
            <w:rPr>
              <w:rFonts w:eastAsiaTheme="minorEastAsia"/>
              <w:noProof/>
              <w:kern w:val="2"/>
              <w:lang w:eastAsia="fr-FR"/>
              <w14:ligatures w14:val="standardContextual"/>
            </w:rPr>
          </w:pPr>
          <w:hyperlink w:anchor="_Toc143202683" w:history="1">
            <w:r w:rsidR="005042B1" w:rsidRPr="00EF3B91">
              <w:rPr>
                <w:rStyle w:val="Lienhypertexte"/>
                <w:rFonts w:cstheme="minorHAnsi"/>
                <w:noProof/>
              </w:rPr>
              <w:t>A.</w:t>
            </w:r>
            <w:r w:rsidR="005042B1">
              <w:rPr>
                <w:rFonts w:eastAsiaTheme="minorEastAsia"/>
                <w:noProof/>
                <w:kern w:val="2"/>
                <w:lang w:eastAsia="fr-FR"/>
                <w14:ligatures w14:val="standardContextual"/>
              </w:rPr>
              <w:tab/>
            </w:r>
            <w:r w:rsidR="005042B1" w:rsidRPr="00EF3B91">
              <w:rPr>
                <w:rStyle w:val="Lienhypertexte"/>
                <w:rFonts w:cstheme="minorHAnsi"/>
                <w:noProof/>
              </w:rPr>
              <w:t>Contexte de la mission et Analyse du contexte</w:t>
            </w:r>
            <w:r w:rsidR="005042B1">
              <w:rPr>
                <w:noProof/>
                <w:webHidden/>
              </w:rPr>
              <w:tab/>
            </w:r>
            <w:r w:rsidR="005042B1">
              <w:rPr>
                <w:noProof/>
                <w:webHidden/>
              </w:rPr>
              <w:fldChar w:fldCharType="begin"/>
            </w:r>
            <w:r w:rsidR="005042B1">
              <w:rPr>
                <w:noProof/>
                <w:webHidden/>
              </w:rPr>
              <w:instrText xml:space="preserve"> PAGEREF _Toc143202683 \h </w:instrText>
            </w:r>
            <w:r w:rsidR="005042B1">
              <w:rPr>
                <w:noProof/>
                <w:webHidden/>
              </w:rPr>
            </w:r>
            <w:r w:rsidR="005042B1">
              <w:rPr>
                <w:noProof/>
                <w:webHidden/>
              </w:rPr>
              <w:fldChar w:fldCharType="separate"/>
            </w:r>
            <w:r w:rsidR="005042B1">
              <w:rPr>
                <w:noProof/>
                <w:webHidden/>
              </w:rPr>
              <w:t>10</w:t>
            </w:r>
            <w:r w:rsidR="005042B1">
              <w:rPr>
                <w:noProof/>
                <w:webHidden/>
              </w:rPr>
              <w:fldChar w:fldCharType="end"/>
            </w:r>
          </w:hyperlink>
        </w:p>
        <w:p w14:paraId="6D03EC44" w14:textId="2E30863E"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684" w:history="1">
            <w:r w:rsidR="005042B1" w:rsidRPr="00EF3B91">
              <w:rPr>
                <w:rStyle w:val="Lienhypertexte"/>
                <w:rFonts w:cstheme="minorHAnsi"/>
                <w:noProof/>
              </w:rPr>
              <w:t>1.</w:t>
            </w:r>
            <w:r w:rsidR="005042B1">
              <w:rPr>
                <w:rFonts w:eastAsiaTheme="minorEastAsia"/>
                <w:noProof/>
                <w:kern w:val="2"/>
                <w:lang w:eastAsia="fr-FR"/>
                <w14:ligatures w14:val="standardContextual"/>
              </w:rPr>
              <w:tab/>
            </w:r>
            <w:r w:rsidR="005042B1" w:rsidRPr="00EF3B91">
              <w:rPr>
                <w:rStyle w:val="Lienhypertexte"/>
                <w:rFonts w:cstheme="minorHAnsi"/>
                <w:noProof/>
              </w:rPr>
              <w:t>Contexte de l’entreprise Ausy</w:t>
            </w:r>
            <w:r w:rsidR="005042B1">
              <w:rPr>
                <w:noProof/>
                <w:webHidden/>
              </w:rPr>
              <w:tab/>
            </w:r>
            <w:r w:rsidR="005042B1">
              <w:rPr>
                <w:noProof/>
                <w:webHidden/>
              </w:rPr>
              <w:fldChar w:fldCharType="begin"/>
            </w:r>
            <w:r w:rsidR="005042B1">
              <w:rPr>
                <w:noProof/>
                <w:webHidden/>
              </w:rPr>
              <w:instrText xml:space="preserve"> PAGEREF _Toc143202684 \h </w:instrText>
            </w:r>
            <w:r w:rsidR="005042B1">
              <w:rPr>
                <w:noProof/>
                <w:webHidden/>
              </w:rPr>
            </w:r>
            <w:r w:rsidR="005042B1">
              <w:rPr>
                <w:noProof/>
                <w:webHidden/>
              </w:rPr>
              <w:fldChar w:fldCharType="separate"/>
            </w:r>
            <w:r w:rsidR="005042B1">
              <w:rPr>
                <w:noProof/>
                <w:webHidden/>
              </w:rPr>
              <w:t>10</w:t>
            </w:r>
            <w:r w:rsidR="005042B1">
              <w:rPr>
                <w:noProof/>
                <w:webHidden/>
              </w:rPr>
              <w:fldChar w:fldCharType="end"/>
            </w:r>
          </w:hyperlink>
        </w:p>
        <w:p w14:paraId="4A8BCD49" w14:textId="3F1F34BB"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685" w:history="1">
            <w:r w:rsidR="005042B1" w:rsidRPr="00EF3B91">
              <w:rPr>
                <w:rStyle w:val="Lienhypertexte"/>
                <w:rFonts w:cstheme="minorHAnsi"/>
                <w:noProof/>
              </w:rPr>
              <w:t>2.</w:t>
            </w:r>
            <w:r w:rsidR="005042B1">
              <w:rPr>
                <w:rFonts w:eastAsiaTheme="minorEastAsia"/>
                <w:noProof/>
                <w:kern w:val="2"/>
                <w:lang w:eastAsia="fr-FR"/>
                <w14:ligatures w14:val="standardContextual"/>
              </w:rPr>
              <w:tab/>
            </w:r>
            <w:r w:rsidR="005042B1" w:rsidRPr="00EF3B91">
              <w:rPr>
                <w:rStyle w:val="Lienhypertexte"/>
                <w:rFonts w:cstheme="minorHAnsi"/>
                <w:noProof/>
              </w:rPr>
              <w:t>Gestion de la mission Domusvi</w:t>
            </w:r>
            <w:r w:rsidR="005042B1">
              <w:rPr>
                <w:noProof/>
                <w:webHidden/>
              </w:rPr>
              <w:tab/>
            </w:r>
            <w:r w:rsidR="005042B1">
              <w:rPr>
                <w:noProof/>
                <w:webHidden/>
              </w:rPr>
              <w:fldChar w:fldCharType="begin"/>
            </w:r>
            <w:r w:rsidR="005042B1">
              <w:rPr>
                <w:noProof/>
                <w:webHidden/>
              </w:rPr>
              <w:instrText xml:space="preserve"> PAGEREF _Toc143202685 \h </w:instrText>
            </w:r>
            <w:r w:rsidR="005042B1">
              <w:rPr>
                <w:noProof/>
                <w:webHidden/>
              </w:rPr>
            </w:r>
            <w:r w:rsidR="005042B1">
              <w:rPr>
                <w:noProof/>
                <w:webHidden/>
              </w:rPr>
              <w:fldChar w:fldCharType="separate"/>
            </w:r>
            <w:r w:rsidR="005042B1">
              <w:rPr>
                <w:noProof/>
                <w:webHidden/>
              </w:rPr>
              <w:t>12</w:t>
            </w:r>
            <w:r w:rsidR="005042B1">
              <w:rPr>
                <w:noProof/>
                <w:webHidden/>
              </w:rPr>
              <w:fldChar w:fldCharType="end"/>
            </w:r>
          </w:hyperlink>
        </w:p>
        <w:p w14:paraId="704F489A" w14:textId="6E4E077F"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686" w:history="1">
            <w:r w:rsidR="005042B1" w:rsidRPr="00EF3B91">
              <w:rPr>
                <w:rStyle w:val="Lienhypertexte"/>
                <w:rFonts w:cstheme="minorHAnsi"/>
                <w:noProof/>
              </w:rPr>
              <w:t>3.</w:t>
            </w:r>
            <w:r w:rsidR="005042B1">
              <w:rPr>
                <w:rFonts w:eastAsiaTheme="minorEastAsia"/>
                <w:noProof/>
                <w:kern w:val="2"/>
                <w:lang w:eastAsia="fr-FR"/>
                <w14:ligatures w14:val="standardContextual"/>
              </w:rPr>
              <w:tab/>
            </w:r>
            <w:r w:rsidR="005042B1" w:rsidRPr="00EF3B91">
              <w:rPr>
                <w:rStyle w:val="Lienhypertexte"/>
                <w:rFonts w:cstheme="minorHAnsi"/>
                <w:noProof/>
              </w:rPr>
              <w:t>Présentation de la mission DomusVi</w:t>
            </w:r>
            <w:r w:rsidR="005042B1">
              <w:rPr>
                <w:noProof/>
                <w:webHidden/>
              </w:rPr>
              <w:tab/>
            </w:r>
            <w:r w:rsidR="005042B1">
              <w:rPr>
                <w:noProof/>
                <w:webHidden/>
              </w:rPr>
              <w:fldChar w:fldCharType="begin"/>
            </w:r>
            <w:r w:rsidR="005042B1">
              <w:rPr>
                <w:noProof/>
                <w:webHidden/>
              </w:rPr>
              <w:instrText xml:space="preserve"> PAGEREF _Toc143202686 \h </w:instrText>
            </w:r>
            <w:r w:rsidR="005042B1">
              <w:rPr>
                <w:noProof/>
                <w:webHidden/>
              </w:rPr>
            </w:r>
            <w:r w:rsidR="005042B1">
              <w:rPr>
                <w:noProof/>
                <w:webHidden/>
              </w:rPr>
              <w:fldChar w:fldCharType="separate"/>
            </w:r>
            <w:r w:rsidR="005042B1">
              <w:rPr>
                <w:noProof/>
                <w:webHidden/>
              </w:rPr>
              <w:t>15</w:t>
            </w:r>
            <w:r w:rsidR="005042B1">
              <w:rPr>
                <w:noProof/>
                <w:webHidden/>
              </w:rPr>
              <w:fldChar w:fldCharType="end"/>
            </w:r>
          </w:hyperlink>
        </w:p>
        <w:p w14:paraId="2CA1290B" w14:textId="6D23B8DB" w:rsidR="005042B1" w:rsidRDefault="00000000">
          <w:pPr>
            <w:pStyle w:val="TM2"/>
            <w:tabs>
              <w:tab w:val="left" w:pos="660"/>
              <w:tab w:val="right" w:leader="dot" w:pos="9062"/>
            </w:tabs>
            <w:rPr>
              <w:rFonts w:eastAsiaTheme="minorEastAsia"/>
              <w:noProof/>
              <w:kern w:val="2"/>
              <w:lang w:eastAsia="fr-FR"/>
              <w14:ligatures w14:val="standardContextual"/>
            </w:rPr>
          </w:pPr>
          <w:hyperlink w:anchor="_Toc143202687" w:history="1">
            <w:r w:rsidR="005042B1" w:rsidRPr="00EF3B91">
              <w:rPr>
                <w:rStyle w:val="Lienhypertexte"/>
                <w:rFonts w:cstheme="minorHAnsi"/>
                <w:noProof/>
              </w:rPr>
              <w:t>B.</w:t>
            </w:r>
            <w:r w:rsidR="005042B1">
              <w:rPr>
                <w:rFonts w:eastAsiaTheme="minorEastAsia"/>
                <w:noProof/>
                <w:kern w:val="2"/>
                <w:lang w:eastAsia="fr-FR"/>
                <w14:ligatures w14:val="standardContextual"/>
              </w:rPr>
              <w:tab/>
            </w:r>
            <w:r w:rsidR="005042B1" w:rsidRPr="00EF3B91">
              <w:rPr>
                <w:rStyle w:val="Lienhypertexte"/>
                <w:rFonts w:cstheme="minorHAnsi"/>
                <w:noProof/>
              </w:rPr>
              <w:t>Organisation de l’équipe Portail</w:t>
            </w:r>
            <w:r w:rsidR="005042B1">
              <w:rPr>
                <w:noProof/>
                <w:webHidden/>
              </w:rPr>
              <w:tab/>
            </w:r>
            <w:r w:rsidR="005042B1">
              <w:rPr>
                <w:noProof/>
                <w:webHidden/>
              </w:rPr>
              <w:fldChar w:fldCharType="begin"/>
            </w:r>
            <w:r w:rsidR="005042B1">
              <w:rPr>
                <w:noProof/>
                <w:webHidden/>
              </w:rPr>
              <w:instrText xml:space="preserve"> PAGEREF _Toc143202687 \h </w:instrText>
            </w:r>
            <w:r w:rsidR="005042B1">
              <w:rPr>
                <w:noProof/>
                <w:webHidden/>
              </w:rPr>
            </w:r>
            <w:r w:rsidR="005042B1">
              <w:rPr>
                <w:noProof/>
                <w:webHidden/>
              </w:rPr>
              <w:fldChar w:fldCharType="separate"/>
            </w:r>
            <w:r w:rsidR="005042B1">
              <w:rPr>
                <w:noProof/>
                <w:webHidden/>
              </w:rPr>
              <w:t>20</w:t>
            </w:r>
            <w:r w:rsidR="005042B1">
              <w:rPr>
                <w:noProof/>
                <w:webHidden/>
              </w:rPr>
              <w:fldChar w:fldCharType="end"/>
            </w:r>
          </w:hyperlink>
        </w:p>
        <w:p w14:paraId="3DB05075" w14:textId="58F249DE"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688" w:history="1">
            <w:r w:rsidR="005042B1" w:rsidRPr="00EF3B91">
              <w:rPr>
                <w:rStyle w:val="Lienhypertexte"/>
                <w:rFonts w:cstheme="minorHAnsi"/>
                <w:noProof/>
              </w:rPr>
              <w:t>1.</w:t>
            </w:r>
            <w:r w:rsidR="005042B1">
              <w:rPr>
                <w:rFonts w:eastAsiaTheme="minorEastAsia"/>
                <w:noProof/>
                <w:kern w:val="2"/>
                <w:lang w:eastAsia="fr-FR"/>
                <w14:ligatures w14:val="standardContextual"/>
              </w:rPr>
              <w:tab/>
            </w:r>
            <w:r w:rsidR="005042B1" w:rsidRPr="00EF3B91">
              <w:rPr>
                <w:rStyle w:val="Lienhypertexte"/>
                <w:rFonts w:cstheme="minorHAnsi"/>
                <w:noProof/>
              </w:rPr>
              <w:t>Méthode Agile</w:t>
            </w:r>
            <w:r w:rsidR="005042B1">
              <w:rPr>
                <w:noProof/>
                <w:webHidden/>
              </w:rPr>
              <w:tab/>
            </w:r>
            <w:r w:rsidR="005042B1">
              <w:rPr>
                <w:noProof/>
                <w:webHidden/>
              </w:rPr>
              <w:fldChar w:fldCharType="begin"/>
            </w:r>
            <w:r w:rsidR="005042B1">
              <w:rPr>
                <w:noProof/>
                <w:webHidden/>
              </w:rPr>
              <w:instrText xml:space="preserve"> PAGEREF _Toc143202688 \h </w:instrText>
            </w:r>
            <w:r w:rsidR="005042B1">
              <w:rPr>
                <w:noProof/>
                <w:webHidden/>
              </w:rPr>
            </w:r>
            <w:r w:rsidR="005042B1">
              <w:rPr>
                <w:noProof/>
                <w:webHidden/>
              </w:rPr>
              <w:fldChar w:fldCharType="separate"/>
            </w:r>
            <w:r w:rsidR="005042B1">
              <w:rPr>
                <w:noProof/>
                <w:webHidden/>
              </w:rPr>
              <w:t>20</w:t>
            </w:r>
            <w:r w:rsidR="005042B1">
              <w:rPr>
                <w:noProof/>
                <w:webHidden/>
              </w:rPr>
              <w:fldChar w:fldCharType="end"/>
            </w:r>
          </w:hyperlink>
        </w:p>
        <w:p w14:paraId="300B5A98" w14:textId="0CC68226"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689" w:history="1">
            <w:r w:rsidR="005042B1" w:rsidRPr="00EF3B91">
              <w:rPr>
                <w:rStyle w:val="Lienhypertexte"/>
                <w:rFonts w:cstheme="minorHAnsi"/>
                <w:noProof/>
              </w:rPr>
              <w:t>2.</w:t>
            </w:r>
            <w:r w:rsidR="005042B1">
              <w:rPr>
                <w:rFonts w:eastAsiaTheme="minorEastAsia"/>
                <w:noProof/>
                <w:kern w:val="2"/>
                <w:lang w:eastAsia="fr-FR"/>
                <w14:ligatures w14:val="standardContextual"/>
              </w:rPr>
              <w:tab/>
            </w:r>
            <w:r w:rsidR="005042B1" w:rsidRPr="00EF3B91">
              <w:rPr>
                <w:rStyle w:val="Lienhypertexte"/>
                <w:rFonts w:cstheme="minorHAnsi"/>
                <w:noProof/>
              </w:rPr>
              <w:t>Méthode Agile adoptée par l’équipe Portail</w:t>
            </w:r>
            <w:r w:rsidR="005042B1">
              <w:rPr>
                <w:noProof/>
                <w:webHidden/>
              </w:rPr>
              <w:tab/>
            </w:r>
            <w:r w:rsidR="005042B1">
              <w:rPr>
                <w:noProof/>
                <w:webHidden/>
              </w:rPr>
              <w:fldChar w:fldCharType="begin"/>
            </w:r>
            <w:r w:rsidR="005042B1">
              <w:rPr>
                <w:noProof/>
                <w:webHidden/>
              </w:rPr>
              <w:instrText xml:space="preserve"> PAGEREF _Toc143202689 \h </w:instrText>
            </w:r>
            <w:r w:rsidR="005042B1">
              <w:rPr>
                <w:noProof/>
                <w:webHidden/>
              </w:rPr>
            </w:r>
            <w:r w:rsidR="005042B1">
              <w:rPr>
                <w:noProof/>
                <w:webHidden/>
              </w:rPr>
              <w:fldChar w:fldCharType="separate"/>
            </w:r>
            <w:r w:rsidR="005042B1">
              <w:rPr>
                <w:noProof/>
                <w:webHidden/>
              </w:rPr>
              <w:t>21</w:t>
            </w:r>
            <w:r w:rsidR="005042B1">
              <w:rPr>
                <w:noProof/>
                <w:webHidden/>
              </w:rPr>
              <w:fldChar w:fldCharType="end"/>
            </w:r>
          </w:hyperlink>
        </w:p>
        <w:p w14:paraId="3E9F34A3" w14:textId="184C6F2B"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690" w:history="1">
            <w:r w:rsidR="005042B1" w:rsidRPr="00EF3B91">
              <w:rPr>
                <w:rStyle w:val="Lienhypertexte"/>
                <w:rFonts w:cstheme="minorHAnsi"/>
                <w:noProof/>
              </w:rPr>
              <w:t>3.</w:t>
            </w:r>
            <w:r w:rsidR="005042B1">
              <w:rPr>
                <w:rFonts w:eastAsiaTheme="minorEastAsia"/>
                <w:noProof/>
                <w:kern w:val="2"/>
                <w:lang w:eastAsia="fr-FR"/>
                <w14:ligatures w14:val="standardContextual"/>
              </w:rPr>
              <w:tab/>
            </w:r>
            <w:r w:rsidR="005042B1" w:rsidRPr="00EF3B91">
              <w:rPr>
                <w:rStyle w:val="Lienhypertexte"/>
                <w:rFonts w:cstheme="minorHAnsi"/>
                <w:noProof/>
              </w:rPr>
              <w:t>Processus de gestion du développement</w:t>
            </w:r>
            <w:r w:rsidR="005042B1">
              <w:rPr>
                <w:noProof/>
                <w:webHidden/>
              </w:rPr>
              <w:tab/>
            </w:r>
            <w:r w:rsidR="005042B1">
              <w:rPr>
                <w:noProof/>
                <w:webHidden/>
              </w:rPr>
              <w:fldChar w:fldCharType="begin"/>
            </w:r>
            <w:r w:rsidR="005042B1">
              <w:rPr>
                <w:noProof/>
                <w:webHidden/>
              </w:rPr>
              <w:instrText xml:space="preserve"> PAGEREF _Toc143202690 \h </w:instrText>
            </w:r>
            <w:r w:rsidR="005042B1">
              <w:rPr>
                <w:noProof/>
                <w:webHidden/>
              </w:rPr>
            </w:r>
            <w:r w:rsidR="005042B1">
              <w:rPr>
                <w:noProof/>
                <w:webHidden/>
              </w:rPr>
              <w:fldChar w:fldCharType="separate"/>
            </w:r>
            <w:r w:rsidR="005042B1">
              <w:rPr>
                <w:noProof/>
                <w:webHidden/>
              </w:rPr>
              <w:t>25</w:t>
            </w:r>
            <w:r w:rsidR="005042B1">
              <w:rPr>
                <w:noProof/>
                <w:webHidden/>
              </w:rPr>
              <w:fldChar w:fldCharType="end"/>
            </w:r>
          </w:hyperlink>
        </w:p>
        <w:p w14:paraId="7CB32CA0" w14:textId="56DE87A9"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691" w:history="1">
            <w:r w:rsidR="005042B1" w:rsidRPr="00EF3B91">
              <w:rPr>
                <w:rStyle w:val="Lienhypertexte"/>
                <w:rFonts w:cstheme="minorHAnsi"/>
                <w:noProof/>
              </w:rPr>
              <w:t>4.</w:t>
            </w:r>
            <w:r w:rsidR="005042B1">
              <w:rPr>
                <w:rFonts w:eastAsiaTheme="minorEastAsia"/>
                <w:noProof/>
                <w:kern w:val="2"/>
                <w:lang w:eastAsia="fr-FR"/>
                <w14:ligatures w14:val="standardContextual"/>
              </w:rPr>
              <w:tab/>
            </w:r>
            <w:r w:rsidR="005042B1" w:rsidRPr="00EF3B91">
              <w:rPr>
                <w:rStyle w:val="Lienhypertexte"/>
                <w:rFonts w:cstheme="minorHAnsi"/>
                <w:noProof/>
              </w:rPr>
              <w:t>Environnement de travail</w:t>
            </w:r>
            <w:r w:rsidR="005042B1">
              <w:rPr>
                <w:noProof/>
                <w:webHidden/>
              </w:rPr>
              <w:tab/>
            </w:r>
            <w:r w:rsidR="005042B1">
              <w:rPr>
                <w:noProof/>
                <w:webHidden/>
              </w:rPr>
              <w:fldChar w:fldCharType="begin"/>
            </w:r>
            <w:r w:rsidR="005042B1">
              <w:rPr>
                <w:noProof/>
                <w:webHidden/>
              </w:rPr>
              <w:instrText xml:space="preserve"> PAGEREF _Toc143202691 \h </w:instrText>
            </w:r>
            <w:r w:rsidR="005042B1">
              <w:rPr>
                <w:noProof/>
                <w:webHidden/>
              </w:rPr>
            </w:r>
            <w:r w:rsidR="005042B1">
              <w:rPr>
                <w:noProof/>
                <w:webHidden/>
              </w:rPr>
              <w:fldChar w:fldCharType="separate"/>
            </w:r>
            <w:r w:rsidR="005042B1">
              <w:rPr>
                <w:noProof/>
                <w:webHidden/>
              </w:rPr>
              <w:t>30</w:t>
            </w:r>
            <w:r w:rsidR="005042B1">
              <w:rPr>
                <w:noProof/>
                <w:webHidden/>
              </w:rPr>
              <w:fldChar w:fldCharType="end"/>
            </w:r>
          </w:hyperlink>
        </w:p>
        <w:p w14:paraId="00C3E70C" w14:textId="25EC05BB" w:rsidR="005042B1" w:rsidRDefault="00000000">
          <w:pPr>
            <w:pStyle w:val="TM2"/>
            <w:tabs>
              <w:tab w:val="left" w:pos="660"/>
              <w:tab w:val="right" w:leader="dot" w:pos="9062"/>
            </w:tabs>
            <w:rPr>
              <w:rFonts w:eastAsiaTheme="minorEastAsia"/>
              <w:noProof/>
              <w:kern w:val="2"/>
              <w:lang w:eastAsia="fr-FR"/>
              <w14:ligatures w14:val="standardContextual"/>
            </w:rPr>
          </w:pPr>
          <w:hyperlink w:anchor="_Toc143202692" w:history="1">
            <w:r w:rsidR="005042B1" w:rsidRPr="00EF3B91">
              <w:rPr>
                <w:rStyle w:val="Lienhypertexte"/>
                <w:rFonts w:cstheme="minorHAnsi"/>
                <w:noProof/>
              </w:rPr>
              <w:t>C.</w:t>
            </w:r>
            <w:r w:rsidR="005042B1">
              <w:rPr>
                <w:rFonts w:eastAsiaTheme="minorEastAsia"/>
                <w:noProof/>
                <w:kern w:val="2"/>
                <w:lang w:eastAsia="fr-FR"/>
                <w14:ligatures w14:val="standardContextual"/>
              </w:rPr>
              <w:tab/>
            </w:r>
            <w:r w:rsidR="005042B1" w:rsidRPr="00EF3B91">
              <w:rPr>
                <w:rStyle w:val="Lienhypertexte"/>
                <w:rFonts w:cstheme="minorHAnsi"/>
                <w:noProof/>
              </w:rPr>
              <w:t>Projet MSAL :</w:t>
            </w:r>
            <w:r w:rsidR="005042B1">
              <w:rPr>
                <w:noProof/>
                <w:webHidden/>
              </w:rPr>
              <w:tab/>
            </w:r>
            <w:r w:rsidR="005042B1">
              <w:rPr>
                <w:noProof/>
                <w:webHidden/>
              </w:rPr>
              <w:fldChar w:fldCharType="begin"/>
            </w:r>
            <w:r w:rsidR="005042B1">
              <w:rPr>
                <w:noProof/>
                <w:webHidden/>
              </w:rPr>
              <w:instrText xml:space="preserve"> PAGEREF _Toc143202692 \h </w:instrText>
            </w:r>
            <w:r w:rsidR="005042B1">
              <w:rPr>
                <w:noProof/>
                <w:webHidden/>
              </w:rPr>
            </w:r>
            <w:r w:rsidR="005042B1">
              <w:rPr>
                <w:noProof/>
                <w:webHidden/>
              </w:rPr>
              <w:fldChar w:fldCharType="separate"/>
            </w:r>
            <w:r w:rsidR="005042B1">
              <w:rPr>
                <w:noProof/>
                <w:webHidden/>
              </w:rPr>
              <w:t>36</w:t>
            </w:r>
            <w:r w:rsidR="005042B1">
              <w:rPr>
                <w:noProof/>
                <w:webHidden/>
              </w:rPr>
              <w:fldChar w:fldCharType="end"/>
            </w:r>
          </w:hyperlink>
        </w:p>
        <w:p w14:paraId="768360A4" w14:textId="5DF62DF3"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693" w:history="1">
            <w:r w:rsidR="005042B1" w:rsidRPr="00EF3B91">
              <w:rPr>
                <w:rStyle w:val="Lienhypertexte"/>
                <w:rFonts w:cstheme="minorHAnsi"/>
                <w:noProof/>
              </w:rPr>
              <w:t>1.</w:t>
            </w:r>
            <w:r w:rsidR="005042B1">
              <w:rPr>
                <w:rFonts w:eastAsiaTheme="minorEastAsia"/>
                <w:noProof/>
                <w:kern w:val="2"/>
                <w:lang w:eastAsia="fr-FR"/>
                <w14:ligatures w14:val="standardContextual"/>
              </w:rPr>
              <w:tab/>
            </w:r>
            <w:r w:rsidR="005042B1" w:rsidRPr="00EF3B91">
              <w:rPr>
                <w:rStyle w:val="Lienhypertexte"/>
                <w:rFonts w:cstheme="minorHAnsi"/>
                <w:noProof/>
              </w:rPr>
              <w:t>Besoin du projet</w:t>
            </w:r>
            <w:r w:rsidR="005042B1">
              <w:rPr>
                <w:noProof/>
                <w:webHidden/>
              </w:rPr>
              <w:tab/>
            </w:r>
            <w:r w:rsidR="005042B1">
              <w:rPr>
                <w:noProof/>
                <w:webHidden/>
              </w:rPr>
              <w:fldChar w:fldCharType="begin"/>
            </w:r>
            <w:r w:rsidR="005042B1">
              <w:rPr>
                <w:noProof/>
                <w:webHidden/>
              </w:rPr>
              <w:instrText xml:space="preserve"> PAGEREF _Toc143202693 \h </w:instrText>
            </w:r>
            <w:r w:rsidR="005042B1">
              <w:rPr>
                <w:noProof/>
                <w:webHidden/>
              </w:rPr>
            </w:r>
            <w:r w:rsidR="005042B1">
              <w:rPr>
                <w:noProof/>
                <w:webHidden/>
              </w:rPr>
              <w:fldChar w:fldCharType="separate"/>
            </w:r>
            <w:r w:rsidR="005042B1">
              <w:rPr>
                <w:noProof/>
                <w:webHidden/>
              </w:rPr>
              <w:t>36</w:t>
            </w:r>
            <w:r w:rsidR="005042B1">
              <w:rPr>
                <w:noProof/>
                <w:webHidden/>
              </w:rPr>
              <w:fldChar w:fldCharType="end"/>
            </w:r>
          </w:hyperlink>
        </w:p>
        <w:p w14:paraId="291F7701" w14:textId="5FF09084"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694" w:history="1">
            <w:r w:rsidR="005042B1" w:rsidRPr="00EF3B91">
              <w:rPr>
                <w:rStyle w:val="Lienhypertexte"/>
                <w:rFonts w:cstheme="minorHAnsi"/>
                <w:noProof/>
              </w:rPr>
              <w:t>2.</w:t>
            </w:r>
            <w:r w:rsidR="005042B1">
              <w:rPr>
                <w:rFonts w:eastAsiaTheme="minorEastAsia"/>
                <w:noProof/>
                <w:kern w:val="2"/>
                <w:lang w:eastAsia="fr-FR"/>
                <w14:ligatures w14:val="standardContextual"/>
              </w:rPr>
              <w:tab/>
            </w:r>
            <w:r w:rsidR="005042B1" w:rsidRPr="00EF3B91">
              <w:rPr>
                <w:rStyle w:val="Lienhypertexte"/>
                <w:rFonts w:cstheme="minorHAnsi"/>
                <w:noProof/>
              </w:rPr>
              <w:t>Processus du projet</w:t>
            </w:r>
            <w:r w:rsidR="005042B1">
              <w:rPr>
                <w:noProof/>
                <w:webHidden/>
              </w:rPr>
              <w:tab/>
            </w:r>
            <w:r w:rsidR="005042B1">
              <w:rPr>
                <w:noProof/>
                <w:webHidden/>
              </w:rPr>
              <w:fldChar w:fldCharType="begin"/>
            </w:r>
            <w:r w:rsidR="005042B1">
              <w:rPr>
                <w:noProof/>
                <w:webHidden/>
              </w:rPr>
              <w:instrText xml:space="preserve"> PAGEREF _Toc143202694 \h </w:instrText>
            </w:r>
            <w:r w:rsidR="005042B1">
              <w:rPr>
                <w:noProof/>
                <w:webHidden/>
              </w:rPr>
            </w:r>
            <w:r w:rsidR="005042B1">
              <w:rPr>
                <w:noProof/>
                <w:webHidden/>
              </w:rPr>
              <w:fldChar w:fldCharType="separate"/>
            </w:r>
            <w:r w:rsidR="005042B1">
              <w:rPr>
                <w:noProof/>
                <w:webHidden/>
              </w:rPr>
              <w:t>38</w:t>
            </w:r>
            <w:r w:rsidR="005042B1">
              <w:rPr>
                <w:noProof/>
                <w:webHidden/>
              </w:rPr>
              <w:fldChar w:fldCharType="end"/>
            </w:r>
          </w:hyperlink>
        </w:p>
        <w:p w14:paraId="3725374F" w14:textId="55391C9E"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695" w:history="1">
            <w:r w:rsidR="005042B1" w:rsidRPr="00EF3B91">
              <w:rPr>
                <w:rStyle w:val="Lienhypertexte"/>
                <w:rFonts w:cstheme="minorHAnsi"/>
                <w:noProof/>
              </w:rPr>
              <w:t>3.</w:t>
            </w:r>
            <w:r w:rsidR="005042B1">
              <w:rPr>
                <w:rFonts w:eastAsiaTheme="minorEastAsia"/>
                <w:noProof/>
                <w:kern w:val="2"/>
                <w:lang w:eastAsia="fr-FR"/>
                <w14:ligatures w14:val="standardContextual"/>
              </w:rPr>
              <w:tab/>
            </w:r>
            <w:r w:rsidR="005042B1" w:rsidRPr="00EF3B91">
              <w:rPr>
                <w:rStyle w:val="Lienhypertexte"/>
                <w:rFonts w:cstheme="minorHAnsi"/>
                <w:noProof/>
              </w:rPr>
              <w:t>Fonctionnement de MSAL sur le projet Portail</w:t>
            </w:r>
            <w:r w:rsidR="005042B1">
              <w:rPr>
                <w:noProof/>
                <w:webHidden/>
              </w:rPr>
              <w:tab/>
            </w:r>
            <w:r w:rsidR="005042B1">
              <w:rPr>
                <w:noProof/>
                <w:webHidden/>
              </w:rPr>
              <w:fldChar w:fldCharType="begin"/>
            </w:r>
            <w:r w:rsidR="005042B1">
              <w:rPr>
                <w:noProof/>
                <w:webHidden/>
              </w:rPr>
              <w:instrText xml:space="preserve"> PAGEREF _Toc143202695 \h </w:instrText>
            </w:r>
            <w:r w:rsidR="005042B1">
              <w:rPr>
                <w:noProof/>
                <w:webHidden/>
              </w:rPr>
            </w:r>
            <w:r w:rsidR="005042B1">
              <w:rPr>
                <w:noProof/>
                <w:webHidden/>
              </w:rPr>
              <w:fldChar w:fldCharType="separate"/>
            </w:r>
            <w:r w:rsidR="005042B1">
              <w:rPr>
                <w:noProof/>
                <w:webHidden/>
              </w:rPr>
              <w:t>41</w:t>
            </w:r>
            <w:r w:rsidR="005042B1">
              <w:rPr>
                <w:noProof/>
                <w:webHidden/>
              </w:rPr>
              <w:fldChar w:fldCharType="end"/>
            </w:r>
          </w:hyperlink>
        </w:p>
        <w:p w14:paraId="29C7924A" w14:textId="4A141570" w:rsidR="005042B1" w:rsidRDefault="00000000">
          <w:pPr>
            <w:pStyle w:val="TM2"/>
            <w:tabs>
              <w:tab w:val="left" w:pos="660"/>
              <w:tab w:val="right" w:leader="dot" w:pos="9062"/>
            </w:tabs>
            <w:rPr>
              <w:rFonts w:eastAsiaTheme="minorEastAsia"/>
              <w:noProof/>
              <w:kern w:val="2"/>
              <w:lang w:eastAsia="fr-FR"/>
              <w14:ligatures w14:val="standardContextual"/>
            </w:rPr>
          </w:pPr>
          <w:hyperlink w:anchor="_Toc143202696" w:history="1">
            <w:r w:rsidR="005042B1" w:rsidRPr="00EF3B91">
              <w:rPr>
                <w:rStyle w:val="Lienhypertexte"/>
                <w:rFonts w:cstheme="minorHAnsi"/>
                <w:noProof/>
              </w:rPr>
              <w:t>D.</w:t>
            </w:r>
            <w:r w:rsidR="005042B1">
              <w:rPr>
                <w:rFonts w:eastAsiaTheme="minorEastAsia"/>
                <w:noProof/>
                <w:kern w:val="2"/>
                <w:lang w:eastAsia="fr-FR"/>
                <w14:ligatures w14:val="standardContextual"/>
              </w:rPr>
              <w:tab/>
            </w:r>
            <w:r w:rsidR="005042B1" w:rsidRPr="00EF3B91">
              <w:rPr>
                <w:rStyle w:val="Lienhypertexte"/>
                <w:rFonts w:cstheme="minorHAnsi"/>
                <w:noProof/>
              </w:rPr>
              <w:t>Projet CRM 3.0/3.2/4.0</w:t>
            </w:r>
            <w:r w:rsidR="005042B1">
              <w:rPr>
                <w:noProof/>
                <w:webHidden/>
              </w:rPr>
              <w:tab/>
            </w:r>
            <w:r w:rsidR="005042B1">
              <w:rPr>
                <w:noProof/>
                <w:webHidden/>
              </w:rPr>
              <w:fldChar w:fldCharType="begin"/>
            </w:r>
            <w:r w:rsidR="005042B1">
              <w:rPr>
                <w:noProof/>
                <w:webHidden/>
              </w:rPr>
              <w:instrText xml:space="preserve"> PAGEREF _Toc143202696 \h </w:instrText>
            </w:r>
            <w:r w:rsidR="005042B1">
              <w:rPr>
                <w:noProof/>
                <w:webHidden/>
              </w:rPr>
            </w:r>
            <w:r w:rsidR="005042B1">
              <w:rPr>
                <w:noProof/>
                <w:webHidden/>
              </w:rPr>
              <w:fldChar w:fldCharType="separate"/>
            </w:r>
            <w:r w:rsidR="005042B1">
              <w:rPr>
                <w:noProof/>
                <w:webHidden/>
              </w:rPr>
              <w:t>43</w:t>
            </w:r>
            <w:r w:rsidR="005042B1">
              <w:rPr>
                <w:noProof/>
                <w:webHidden/>
              </w:rPr>
              <w:fldChar w:fldCharType="end"/>
            </w:r>
          </w:hyperlink>
        </w:p>
        <w:p w14:paraId="6843EA63" w14:textId="3EE9BF56"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697" w:history="1">
            <w:r w:rsidR="005042B1" w:rsidRPr="00EF3B91">
              <w:rPr>
                <w:rStyle w:val="Lienhypertexte"/>
                <w:rFonts w:cstheme="minorHAnsi"/>
                <w:noProof/>
              </w:rPr>
              <w:t>1.</w:t>
            </w:r>
            <w:r w:rsidR="005042B1">
              <w:rPr>
                <w:rFonts w:eastAsiaTheme="minorEastAsia"/>
                <w:noProof/>
                <w:kern w:val="2"/>
                <w:lang w:eastAsia="fr-FR"/>
                <w14:ligatures w14:val="standardContextual"/>
              </w:rPr>
              <w:tab/>
            </w:r>
            <w:r w:rsidR="005042B1" w:rsidRPr="00EF3B91">
              <w:rPr>
                <w:rStyle w:val="Lienhypertexte"/>
                <w:rFonts w:cstheme="minorHAnsi"/>
                <w:noProof/>
              </w:rPr>
              <w:t>Présentation du projet</w:t>
            </w:r>
            <w:r w:rsidR="005042B1">
              <w:rPr>
                <w:noProof/>
                <w:webHidden/>
              </w:rPr>
              <w:tab/>
            </w:r>
            <w:r w:rsidR="005042B1">
              <w:rPr>
                <w:noProof/>
                <w:webHidden/>
              </w:rPr>
              <w:fldChar w:fldCharType="begin"/>
            </w:r>
            <w:r w:rsidR="005042B1">
              <w:rPr>
                <w:noProof/>
                <w:webHidden/>
              </w:rPr>
              <w:instrText xml:space="preserve"> PAGEREF _Toc143202697 \h </w:instrText>
            </w:r>
            <w:r w:rsidR="005042B1">
              <w:rPr>
                <w:noProof/>
                <w:webHidden/>
              </w:rPr>
            </w:r>
            <w:r w:rsidR="005042B1">
              <w:rPr>
                <w:noProof/>
                <w:webHidden/>
              </w:rPr>
              <w:fldChar w:fldCharType="separate"/>
            </w:r>
            <w:r w:rsidR="005042B1">
              <w:rPr>
                <w:noProof/>
                <w:webHidden/>
              </w:rPr>
              <w:t>44</w:t>
            </w:r>
            <w:r w:rsidR="005042B1">
              <w:rPr>
                <w:noProof/>
                <w:webHidden/>
              </w:rPr>
              <w:fldChar w:fldCharType="end"/>
            </w:r>
          </w:hyperlink>
        </w:p>
        <w:p w14:paraId="1083B913" w14:textId="2B4CD487"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698" w:history="1">
            <w:r w:rsidR="005042B1" w:rsidRPr="00EF3B91">
              <w:rPr>
                <w:rStyle w:val="Lienhypertexte"/>
                <w:rFonts w:cstheme="minorHAnsi"/>
                <w:noProof/>
              </w:rPr>
              <w:t>2.</w:t>
            </w:r>
            <w:r w:rsidR="005042B1">
              <w:rPr>
                <w:rFonts w:eastAsiaTheme="minorEastAsia"/>
                <w:noProof/>
                <w:kern w:val="2"/>
                <w:lang w:eastAsia="fr-FR"/>
                <w14:ligatures w14:val="standardContextual"/>
              </w:rPr>
              <w:tab/>
            </w:r>
            <w:r w:rsidR="005042B1" w:rsidRPr="00EF3B91">
              <w:rPr>
                <w:rStyle w:val="Lienhypertexte"/>
                <w:rFonts w:cstheme="minorHAnsi"/>
                <w:noProof/>
              </w:rPr>
              <w:t>Projet de refonte du CRM</w:t>
            </w:r>
            <w:r w:rsidR="005042B1">
              <w:rPr>
                <w:noProof/>
                <w:webHidden/>
              </w:rPr>
              <w:tab/>
            </w:r>
            <w:r w:rsidR="005042B1">
              <w:rPr>
                <w:noProof/>
                <w:webHidden/>
              </w:rPr>
              <w:fldChar w:fldCharType="begin"/>
            </w:r>
            <w:r w:rsidR="005042B1">
              <w:rPr>
                <w:noProof/>
                <w:webHidden/>
              </w:rPr>
              <w:instrText xml:space="preserve"> PAGEREF _Toc143202698 \h </w:instrText>
            </w:r>
            <w:r w:rsidR="005042B1">
              <w:rPr>
                <w:noProof/>
                <w:webHidden/>
              </w:rPr>
            </w:r>
            <w:r w:rsidR="005042B1">
              <w:rPr>
                <w:noProof/>
                <w:webHidden/>
              </w:rPr>
              <w:fldChar w:fldCharType="separate"/>
            </w:r>
            <w:r w:rsidR="005042B1">
              <w:rPr>
                <w:noProof/>
                <w:webHidden/>
              </w:rPr>
              <w:t>45</w:t>
            </w:r>
            <w:r w:rsidR="005042B1">
              <w:rPr>
                <w:noProof/>
                <w:webHidden/>
              </w:rPr>
              <w:fldChar w:fldCharType="end"/>
            </w:r>
          </w:hyperlink>
        </w:p>
        <w:p w14:paraId="285FD0F7" w14:textId="7F0D521E"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699" w:history="1">
            <w:r w:rsidR="005042B1" w:rsidRPr="00EF3B91">
              <w:rPr>
                <w:rStyle w:val="Lienhypertexte"/>
                <w:rFonts w:cstheme="minorHAnsi"/>
                <w:noProof/>
              </w:rPr>
              <w:t>3.</w:t>
            </w:r>
            <w:r w:rsidR="005042B1">
              <w:rPr>
                <w:rFonts w:eastAsiaTheme="minorEastAsia"/>
                <w:noProof/>
                <w:kern w:val="2"/>
                <w:lang w:eastAsia="fr-FR"/>
                <w14:ligatures w14:val="standardContextual"/>
              </w:rPr>
              <w:tab/>
            </w:r>
            <w:r w:rsidR="005042B1" w:rsidRPr="00EF3B91">
              <w:rPr>
                <w:rStyle w:val="Lienhypertexte"/>
                <w:rFonts w:cstheme="minorHAnsi"/>
                <w:noProof/>
              </w:rPr>
              <w:t>Règles de gestion</w:t>
            </w:r>
            <w:r w:rsidR="005042B1">
              <w:rPr>
                <w:noProof/>
                <w:webHidden/>
              </w:rPr>
              <w:tab/>
            </w:r>
            <w:r w:rsidR="005042B1">
              <w:rPr>
                <w:noProof/>
                <w:webHidden/>
              </w:rPr>
              <w:fldChar w:fldCharType="begin"/>
            </w:r>
            <w:r w:rsidR="005042B1">
              <w:rPr>
                <w:noProof/>
                <w:webHidden/>
              </w:rPr>
              <w:instrText xml:space="preserve"> PAGEREF _Toc143202699 \h </w:instrText>
            </w:r>
            <w:r w:rsidR="005042B1">
              <w:rPr>
                <w:noProof/>
                <w:webHidden/>
              </w:rPr>
            </w:r>
            <w:r w:rsidR="005042B1">
              <w:rPr>
                <w:noProof/>
                <w:webHidden/>
              </w:rPr>
              <w:fldChar w:fldCharType="separate"/>
            </w:r>
            <w:r w:rsidR="005042B1">
              <w:rPr>
                <w:noProof/>
                <w:webHidden/>
              </w:rPr>
              <w:t>47</w:t>
            </w:r>
            <w:r w:rsidR="005042B1">
              <w:rPr>
                <w:noProof/>
                <w:webHidden/>
              </w:rPr>
              <w:fldChar w:fldCharType="end"/>
            </w:r>
          </w:hyperlink>
        </w:p>
        <w:p w14:paraId="7EE05D02" w14:textId="6669484F" w:rsidR="005042B1" w:rsidRDefault="00000000">
          <w:pPr>
            <w:pStyle w:val="TM2"/>
            <w:tabs>
              <w:tab w:val="left" w:pos="660"/>
              <w:tab w:val="right" w:leader="dot" w:pos="9062"/>
            </w:tabs>
            <w:rPr>
              <w:rFonts w:eastAsiaTheme="minorEastAsia"/>
              <w:noProof/>
              <w:kern w:val="2"/>
              <w:lang w:eastAsia="fr-FR"/>
              <w14:ligatures w14:val="standardContextual"/>
            </w:rPr>
          </w:pPr>
          <w:hyperlink w:anchor="_Toc143202700" w:history="1">
            <w:r w:rsidR="005042B1" w:rsidRPr="00EF3B91">
              <w:rPr>
                <w:rStyle w:val="Lienhypertexte"/>
                <w:rFonts w:cstheme="minorHAnsi"/>
                <w:noProof/>
              </w:rPr>
              <w:t>E.</w:t>
            </w:r>
            <w:r w:rsidR="005042B1">
              <w:rPr>
                <w:rFonts w:eastAsiaTheme="minorEastAsia"/>
                <w:noProof/>
                <w:kern w:val="2"/>
                <w:lang w:eastAsia="fr-FR"/>
                <w14:ligatures w14:val="standardContextual"/>
              </w:rPr>
              <w:tab/>
            </w:r>
            <w:r w:rsidR="005042B1" w:rsidRPr="00EF3B91">
              <w:rPr>
                <w:rStyle w:val="Lienhypertexte"/>
                <w:rFonts w:cstheme="minorHAnsi"/>
                <w:noProof/>
              </w:rPr>
              <w:t>MSPR OuiCar</w:t>
            </w:r>
            <w:r w:rsidR="005042B1">
              <w:rPr>
                <w:noProof/>
                <w:webHidden/>
              </w:rPr>
              <w:tab/>
            </w:r>
            <w:r w:rsidR="005042B1">
              <w:rPr>
                <w:noProof/>
                <w:webHidden/>
              </w:rPr>
              <w:fldChar w:fldCharType="begin"/>
            </w:r>
            <w:r w:rsidR="005042B1">
              <w:rPr>
                <w:noProof/>
                <w:webHidden/>
              </w:rPr>
              <w:instrText xml:space="preserve"> PAGEREF _Toc143202700 \h </w:instrText>
            </w:r>
            <w:r w:rsidR="005042B1">
              <w:rPr>
                <w:noProof/>
                <w:webHidden/>
              </w:rPr>
            </w:r>
            <w:r w:rsidR="005042B1">
              <w:rPr>
                <w:noProof/>
                <w:webHidden/>
              </w:rPr>
              <w:fldChar w:fldCharType="separate"/>
            </w:r>
            <w:r w:rsidR="005042B1">
              <w:rPr>
                <w:noProof/>
                <w:webHidden/>
              </w:rPr>
              <w:t>50</w:t>
            </w:r>
            <w:r w:rsidR="005042B1">
              <w:rPr>
                <w:noProof/>
                <w:webHidden/>
              </w:rPr>
              <w:fldChar w:fldCharType="end"/>
            </w:r>
          </w:hyperlink>
        </w:p>
        <w:p w14:paraId="005D084C" w14:textId="70C94244"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701" w:history="1">
            <w:r w:rsidR="005042B1" w:rsidRPr="00EF3B91">
              <w:rPr>
                <w:rStyle w:val="Lienhypertexte"/>
                <w:rFonts w:cstheme="minorHAnsi"/>
                <w:noProof/>
              </w:rPr>
              <w:t>1.</w:t>
            </w:r>
            <w:r w:rsidR="005042B1">
              <w:rPr>
                <w:rFonts w:eastAsiaTheme="minorEastAsia"/>
                <w:noProof/>
                <w:kern w:val="2"/>
                <w:lang w:eastAsia="fr-FR"/>
                <w14:ligatures w14:val="standardContextual"/>
              </w:rPr>
              <w:tab/>
            </w:r>
            <w:r w:rsidR="005042B1" w:rsidRPr="00EF3B91">
              <w:rPr>
                <w:rStyle w:val="Lienhypertexte"/>
                <w:rFonts w:cstheme="minorHAnsi"/>
                <w:noProof/>
              </w:rPr>
              <w:t>Besoin du projet</w:t>
            </w:r>
            <w:r w:rsidR="005042B1">
              <w:rPr>
                <w:noProof/>
                <w:webHidden/>
              </w:rPr>
              <w:tab/>
            </w:r>
            <w:r w:rsidR="005042B1">
              <w:rPr>
                <w:noProof/>
                <w:webHidden/>
              </w:rPr>
              <w:fldChar w:fldCharType="begin"/>
            </w:r>
            <w:r w:rsidR="005042B1">
              <w:rPr>
                <w:noProof/>
                <w:webHidden/>
              </w:rPr>
              <w:instrText xml:space="preserve"> PAGEREF _Toc143202701 \h </w:instrText>
            </w:r>
            <w:r w:rsidR="005042B1">
              <w:rPr>
                <w:noProof/>
                <w:webHidden/>
              </w:rPr>
            </w:r>
            <w:r w:rsidR="005042B1">
              <w:rPr>
                <w:noProof/>
                <w:webHidden/>
              </w:rPr>
              <w:fldChar w:fldCharType="separate"/>
            </w:r>
            <w:r w:rsidR="005042B1">
              <w:rPr>
                <w:noProof/>
                <w:webHidden/>
              </w:rPr>
              <w:t>50</w:t>
            </w:r>
            <w:r w:rsidR="005042B1">
              <w:rPr>
                <w:noProof/>
                <w:webHidden/>
              </w:rPr>
              <w:fldChar w:fldCharType="end"/>
            </w:r>
          </w:hyperlink>
        </w:p>
        <w:p w14:paraId="0C13F4C0" w14:textId="14BE64FB"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702" w:history="1">
            <w:r w:rsidR="005042B1" w:rsidRPr="00EF3B91">
              <w:rPr>
                <w:rStyle w:val="Lienhypertexte"/>
                <w:rFonts w:cstheme="minorHAnsi"/>
                <w:noProof/>
              </w:rPr>
              <w:t>2.</w:t>
            </w:r>
            <w:r w:rsidR="005042B1">
              <w:rPr>
                <w:rFonts w:eastAsiaTheme="minorEastAsia"/>
                <w:noProof/>
                <w:kern w:val="2"/>
                <w:lang w:eastAsia="fr-FR"/>
                <w14:ligatures w14:val="standardContextual"/>
              </w:rPr>
              <w:tab/>
            </w:r>
            <w:r w:rsidR="005042B1" w:rsidRPr="00EF3B91">
              <w:rPr>
                <w:rStyle w:val="Lienhypertexte"/>
                <w:rFonts w:cstheme="minorHAnsi"/>
                <w:noProof/>
              </w:rPr>
              <w:t>La structure des données</w:t>
            </w:r>
            <w:r w:rsidR="005042B1">
              <w:rPr>
                <w:noProof/>
                <w:webHidden/>
              </w:rPr>
              <w:tab/>
            </w:r>
            <w:r w:rsidR="005042B1">
              <w:rPr>
                <w:noProof/>
                <w:webHidden/>
              </w:rPr>
              <w:fldChar w:fldCharType="begin"/>
            </w:r>
            <w:r w:rsidR="005042B1">
              <w:rPr>
                <w:noProof/>
                <w:webHidden/>
              </w:rPr>
              <w:instrText xml:space="preserve"> PAGEREF _Toc143202702 \h </w:instrText>
            </w:r>
            <w:r w:rsidR="005042B1">
              <w:rPr>
                <w:noProof/>
                <w:webHidden/>
              </w:rPr>
            </w:r>
            <w:r w:rsidR="005042B1">
              <w:rPr>
                <w:noProof/>
                <w:webHidden/>
              </w:rPr>
              <w:fldChar w:fldCharType="separate"/>
            </w:r>
            <w:r w:rsidR="005042B1">
              <w:rPr>
                <w:noProof/>
                <w:webHidden/>
              </w:rPr>
              <w:t>52</w:t>
            </w:r>
            <w:r w:rsidR="005042B1">
              <w:rPr>
                <w:noProof/>
                <w:webHidden/>
              </w:rPr>
              <w:fldChar w:fldCharType="end"/>
            </w:r>
          </w:hyperlink>
        </w:p>
        <w:p w14:paraId="74A11282" w14:textId="7CA3355B"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703" w:history="1">
            <w:r w:rsidR="005042B1" w:rsidRPr="00EF3B91">
              <w:rPr>
                <w:rStyle w:val="Lienhypertexte"/>
                <w:rFonts w:cstheme="minorHAnsi"/>
                <w:noProof/>
              </w:rPr>
              <w:t>3.</w:t>
            </w:r>
            <w:r w:rsidR="005042B1">
              <w:rPr>
                <w:rFonts w:eastAsiaTheme="minorEastAsia"/>
                <w:noProof/>
                <w:kern w:val="2"/>
                <w:lang w:eastAsia="fr-FR"/>
                <w14:ligatures w14:val="standardContextual"/>
              </w:rPr>
              <w:tab/>
            </w:r>
            <w:r w:rsidR="005042B1" w:rsidRPr="00EF3B91">
              <w:rPr>
                <w:rStyle w:val="Lienhypertexte"/>
                <w:rFonts w:cstheme="minorHAnsi"/>
                <w:noProof/>
              </w:rPr>
              <w:t>Traitement des données</w:t>
            </w:r>
            <w:r w:rsidR="005042B1">
              <w:rPr>
                <w:noProof/>
                <w:webHidden/>
              </w:rPr>
              <w:tab/>
            </w:r>
            <w:r w:rsidR="005042B1">
              <w:rPr>
                <w:noProof/>
                <w:webHidden/>
              </w:rPr>
              <w:fldChar w:fldCharType="begin"/>
            </w:r>
            <w:r w:rsidR="005042B1">
              <w:rPr>
                <w:noProof/>
                <w:webHidden/>
              </w:rPr>
              <w:instrText xml:space="preserve"> PAGEREF _Toc143202703 \h </w:instrText>
            </w:r>
            <w:r w:rsidR="005042B1">
              <w:rPr>
                <w:noProof/>
                <w:webHidden/>
              </w:rPr>
            </w:r>
            <w:r w:rsidR="005042B1">
              <w:rPr>
                <w:noProof/>
                <w:webHidden/>
              </w:rPr>
              <w:fldChar w:fldCharType="separate"/>
            </w:r>
            <w:r w:rsidR="005042B1">
              <w:rPr>
                <w:noProof/>
                <w:webHidden/>
              </w:rPr>
              <w:t>52</w:t>
            </w:r>
            <w:r w:rsidR="005042B1">
              <w:rPr>
                <w:noProof/>
                <w:webHidden/>
              </w:rPr>
              <w:fldChar w:fldCharType="end"/>
            </w:r>
          </w:hyperlink>
        </w:p>
        <w:p w14:paraId="62500C9C" w14:textId="4F28CD47" w:rsidR="005042B1" w:rsidRDefault="00000000">
          <w:pPr>
            <w:pStyle w:val="TM3"/>
            <w:tabs>
              <w:tab w:val="left" w:pos="880"/>
              <w:tab w:val="right" w:leader="dot" w:pos="9062"/>
            </w:tabs>
            <w:rPr>
              <w:rFonts w:eastAsiaTheme="minorEastAsia"/>
              <w:noProof/>
              <w:kern w:val="2"/>
              <w:lang w:eastAsia="fr-FR"/>
              <w14:ligatures w14:val="standardContextual"/>
            </w:rPr>
          </w:pPr>
          <w:hyperlink w:anchor="_Toc143202704" w:history="1">
            <w:r w:rsidR="005042B1" w:rsidRPr="00EF3B91">
              <w:rPr>
                <w:rStyle w:val="Lienhypertexte"/>
                <w:rFonts w:cstheme="minorHAnsi"/>
                <w:noProof/>
              </w:rPr>
              <w:t>4.</w:t>
            </w:r>
            <w:r w:rsidR="005042B1">
              <w:rPr>
                <w:rFonts w:eastAsiaTheme="minorEastAsia"/>
                <w:noProof/>
                <w:kern w:val="2"/>
                <w:lang w:eastAsia="fr-FR"/>
                <w14:ligatures w14:val="standardContextual"/>
              </w:rPr>
              <w:tab/>
            </w:r>
            <w:r w:rsidR="005042B1" w:rsidRPr="00EF3B91">
              <w:rPr>
                <w:rStyle w:val="Lienhypertexte"/>
                <w:rFonts w:cstheme="minorHAnsi"/>
                <w:noProof/>
              </w:rPr>
              <w:t>Améliorations … flemme ?</w:t>
            </w:r>
            <w:r w:rsidR="005042B1">
              <w:rPr>
                <w:noProof/>
                <w:webHidden/>
              </w:rPr>
              <w:tab/>
            </w:r>
            <w:r w:rsidR="005042B1">
              <w:rPr>
                <w:noProof/>
                <w:webHidden/>
              </w:rPr>
              <w:fldChar w:fldCharType="begin"/>
            </w:r>
            <w:r w:rsidR="005042B1">
              <w:rPr>
                <w:noProof/>
                <w:webHidden/>
              </w:rPr>
              <w:instrText xml:space="preserve"> PAGEREF _Toc143202704 \h </w:instrText>
            </w:r>
            <w:r w:rsidR="005042B1">
              <w:rPr>
                <w:noProof/>
                <w:webHidden/>
              </w:rPr>
            </w:r>
            <w:r w:rsidR="005042B1">
              <w:rPr>
                <w:noProof/>
                <w:webHidden/>
              </w:rPr>
              <w:fldChar w:fldCharType="separate"/>
            </w:r>
            <w:r w:rsidR="005042B1">
              <w:rPr>
                <w:noProof/>
                <w:webHidden/>
              </w:rPr>
              <w:t>54</w:t>
            </w:r>
            <w:r w:rsidR="005042B1">
              <w:rPr>
                <w:noProof/>
                <w:webHidden/>
              </w:rPr>
              <w:fldChar w:fldCharType="end"/>
            </w:r>
          </w:hyperlink>
        </w:p>
        <w:p w14:paraId="3400B648" w14:textId="5B01BBBB" w:rsidR="005042B1" w:rsidRDefault="00000000">
          <w:pPr>
            <w:pStyle w:val="TM1"/>
            <w:tabs>
              <w:tab w:val="right" w:leader="dot" w:pos="9062"/>
            </w:tabs>
            <w:rPr>
              <w:rFonts w:eastAsiaTheme="minorEastAsia"/>
              <w:noProof/>
              <w:kern w:val="2"/>
              <w:lang w:eastAsia="fr-FR"/>
              <w14:ligatures w14:val="standardContextual"/>
            </w:rPr>
          </w:pPr>
          <w:hyperlink w:anchor="_Toc143202705" w:history="1">
            <w:r w:rsidR="005042B1" w:rsidRPr="00EF3B91">
              <w:rPr>
                <w:rStyle w:val="Lienhypertexte"/>
                <w:rFonts w:cstheme="minorHAnsi"/>
                <w:noProof/>
              </w:rPr>
              <w:t>V. Conclusion</w:t>
            </w:r>
            <w:r w:rsidR="005042B1">
              <w:rPr>
                <w:noProof/>
                <w:webHidden/>
              </w:rPr>
              <w:tab/>
            </w:r>
            <w:r w:rsidR="005042B1">
              <w:rPr>
                <w:noProof/>
                <w:webHidden/>
              </w:rPr>
              <w:fldChar w:fldCharType="begin"/>
            </w:r>
            <w:r w:rsidR="005042B1">
              <w:rPr>
                <w:noProof/>
                <w:webHidden/>
              </w:rPr>
              <w:instrText xml:space="preserve"> PAGEREF _Toc143202705 \h </w:instrText>
            </w:r>
            <w:r w:rsidR="005042B1">
              <w:rPr>
                <w:noProof/>
                <w:webHidden/>
              </w:rPr>
            </w:r>
            <w:r w:rsidR="005042B1">
              <w:rPr>
                <w:noProof/>
                <w:webHidden/>
              </w:rPr>
              <w:fldChar w:fldCharType="separate"/>
            </w:r>
            <w:r w:rsidR="005042B1">
              <w:rPr>
                <w:noProof/>
                <w:webHidden/>
              </w:rPr>
              <w:t>55</w:t>
            </w:r>
            <w:r w:rsidR="005042B1">
              <w:rPr>
                <w:noProof/>
                <w:webHidden/>
              </w:rPr>
              <w:fldChar w:fldCharType="end"/>
            </w:r>
          </w:hyperlink>
        </w:p>
        <w:p w14:paraId="1A5DBA6E" w14:textId="3552DDA8" w:rsidR="005042B1" w:rsidRDefault="00000000">
          <w:pPr>
            <w:pStyle w:val="TM1"/>
            <w:tabs>
              <w:tab w:val="right" w:leader="dot" w:pos="9062"/>
            </w:tabs>
            <w:rPr>
              <w:rFonts w:eastAsiaTheme="minorEastAsia"/>
              <w:noProof/>
              <w:kern w:val="2"/>
              <w:lang w:eastAsia="fr-FR"/>
              <w14:ligatures w14:val="standardContextual"/>
            </w:rPr>
          </w:pPr>
          <w:hyperlink w:anchor="_Toc143202706" w:history="1">
            <w:r w:rsidR="005042B1" w:rsidRPr="00EF3B91">
              <w:rPr>
                <w:rStyle w:val="Lienhypertexte"/>
                <w:rFonts w:cstheme="minorHAnsi"/>
                <w:noProof/>
              </w:rPr>
              <w:t>Table des images</w:t>
            </w:r>
            <w:r w:rsidR="005042B1">
              <w:rPr>
                <w:noProof/>
                <w:webHidden/>
              </w:rPr>
              <w:tab/>
            </w:r>
            <w:r w:rsidR="005042B1">
              <w:rPr>
                <w:noProof/>
                <w:webHidden/>
              </w:rPr>
              <w:fldChar w:fldCharType="begin"/>
            </w:r>
            <w:r w:rsidR="005042B1">
              <w:rPr>
                <w:noProof/>
                <w:webHidden/>
              </w:rPr>
              <w:instrText xml:space="preserve"> PAGEREF _Toc143202706 \h </w:instrText>
            </w:r>
            <w:r w:rsidR="005042B1">
              <w:rPr>
                <w:noProof/>
                <w:webHidden/>
              </w:rPr>
            </w:r>
            <w:r w:rsidR="005042B1">
              <w:rPr>
                <w:noProof/>
                <w:webHidden/>
              </w:rPr>
              <w:fldChar w:fldCharType="separate"/>
            </w:r>
            <w:r w:rsidR="005042B1">
              <w:rPr>
                <w:noProof/>
                <w:webHidden/>
              </w:rPr>
              <w:t>56</w:t>
            </w:r>
            <w:r w:rsidR="005042B1">
              <w:rPr>
                <w:noProof/>
                <w:webHidden/>
              </w:rPr>
              <w:fldChar w:fldCharType="end"/>
            </w:r>
          </w:hyperlink>
        </w:p>
        <w:p w14:paraId="18C5D260" w14:textId="3B92D6E8" w:rsidR="005042B1" w:rsidRDefault="00000000">
          <w:pPr>
            <w:pStyle w:val="TM1"/>
            <w:tabs>
              <w:tab w:val="right" w:leader="dot" w:pos="9062"/>
            </w:tabs>
            <w:rPr>
              <w:rFonts w:eastAsiaTheme="minorEastAsia"/>
              <w:noProof/>
              <w:kern w:val="2"/>
              <w:lang w:eastAsia="fr-FR"/>
              <w14:ligatures w14:val="standardContextual"/>
            </w:rPr>
          </w:pPr>
          <w:hyperlink w:anchor="_Toc143202707" w:history="1">
            <w:r w:rsidR="005042B1" w:rsidRPr="00EF3B91">
              <w:rPr>
                <w:rStyle w:val="Lienhypertexte"/>
                <w:rFonts w:cstheme="minorHAnsi"/>
                <w:noProof/>
              </w:rPr>
              <w:t>Webographie</w:t>
            </w:r>
            <w:r w:rsidR="005042B1">
              <w:rPr>
                <w:noProof/>
                <w:webHidden/>
              </w:rPr>
              <w:tab/>
            </w:r>
            <w:r w:rsidR="005042B1">
              <w:rPr>
                <w:noProof/>
                <w:webHidden/>
              </w:rPr>
              <w:fldChar w:fldCharType="begin"/>
            </w:r>
            <w:r w:rsidR="005042B1">
              <w:rPr>
                <w:noProof/>
                <w:webHidden/>
              </w:rPr>
              <w:instrText xml:space="preserve"> PAGEREF _Toc143202707 \h </w:instrText>
            </w:r>
            <w:r w:rsidR="005042B1">
              <w:rPr>
                <w:noProof/>
                <w:webHidden/>
              </w:rPr>
            </w:r>
            <w:r w:rsidR="005042B1">
              <w:rPr>
                <w:noProof/>
                <w:webHidden/>
              </w:rPr>
              <w:fldChar w:fldCharType="separate"/>
            </w:r>
            <w:r w:rsidR="005042B1">
              <w:rPr>
                <w:noProof/>
                <w:webHidden/>
              </w:rPr>
              <w:t>58</w:t>
            </w:r>
            <w:r w:rsidR="005042B1">
              <w:rPr>
                <w:noProof/>
                <w:webHidden/>
              </w:rPr>
              <w:fldChar w:fldCharType="end"/>
            </w:r>
          </w:hyperlink>
        </w:p>
        <w:p w14:paraId="78245A21" w14:textId="07C9B3EF" w:rsidR="005042B1" w:rsidRDefault="00000000">
          <w:pPr>
            <w:pStyle w:val="TM1"/>
            <w:tabs>
              <w:tab w:val="right" w:leader="dot" w:pos="9062"/>
            </w:tabs>
            <w:rPr>
              <w:rFonts w:eastAsiaTheme="minorEastAsia"/>
              <w:noProof/>
              <w:kern w:val="2"/>
              <w:lang w:eastAsia="fr-FR"/>
              <w14:ligatures w14:val="standardContextual"/>
            </w:rPr>
          </w:pPr>
          <w:hyperlink w:anchor="_Toc143202708" w:history="1">
            <w:r w:rsidR="005042B1" w:rsidRPr="00EF3B91">
              <w:rPr>
                <w:rStyle w:val="Lienhypertexte"/>
                <w:rFonts w:cstheme="minorHAnsi"/>
                <w:noProof/>
              </w:rPr>
              <w:t>Annexes :</w:t>
            </w:r>
            <w:r w:rsidR="005042B1">
              <w:rPr>
                <w:noProof/>
                <w:webHidden/>
              </w:rPr>
              <w:tab/>
            </w:r>
            <w:r w:rsidR="005042B1">
              <w:rPr>
                <w:noProof/>
                <w:webHidden/>
              </w:rPr>
              <w:fldChar w:fldCharType="begin"/>
            </w:r>
            <w:r w:rsidR="005042B1">
              <w:rPr>
                <w:noProof/>
                <w:webHidden/>
              </w:rPr>
              <w:instrText xml:space="preserve"> PAGEREF _Toc143202708 \h </w:instrText>
            </w:r>
            <w:r w:rsidR="005042B1">
              <w:rPr>
                <w:noProof/>
                <w:webHidden/>
              </w:rPr>
            </w:r>
            <w:r w:rsidR="005042B1">
              <w:rPr>
                <w:noProof/>
                <w:webHidden/>
              </w:rPr>
              <w:fldChar w:fldCharType="separate"/>
            </w:r>
            <w:r w:rsidR="005042B1">
              <w:rPr>
                <w:noProof/>
                <w:webHidden/>
              </w:rPr>
              <w:t>59</w:t>
            </w:r>
            <w:r w:rsidR="005042B1">
              <w:rPr>
                <w:noProof/>
                <w:webHidden/>
              </w:rPr>
              <w:fldChar w:fldCharType="end"/>
            </w:r>
          </w:hyperlink>
        </w:p>
        <w:p w14:paraId="5CE11826" w14:textId="25A2991A" w:rsidR="004A2686" w:rsidRPr="00AD7CE4" w:rsidRDefault="004A2686" w:rsidP="00E13097">
          <w:pPr>
            <w:jc w:val="both"/>
            <w:rPr>
              <w:rFonts w:cstheme="minorHAnsi"/>
            </w:rPr>
            <w:pPrChange w:id="76" w:author="FURNON Cyril" w:date="2023-08-18T00:11:00Z">
              <w:pPr>
                <w:pStyle w:val="TM1"/>
                <w:tabs>
                  <w:tab w:val="right" w:leader="dot" w:pos="9062"/>
                </w:tabs>
              </w:pPr>
            </w:pPrChange>
          </w:pPr>
          <w:r w:rsidRPr="00AD7CE4">
            <w:rPr>
              <w:rFonts w:cstheme="minorHAnsi"/>
              <w:b/>
              <w:bCs/>
            </w:rPr>
            <w:fldChar w:fldCharType="end"/>
          </w:r>
        </w:p>
      </w:sdtContent>
    </w:sdt>
    <w:p w14:paraId="426847D7" w14:textId="36560DED" w:rsidR="004A2686" w:rsidRDefault="004A2686" w:rsidP="00E13097">
      <w:pPr>
        <w:pStyle w:val="Titre1"/>
        <w:jc w:val="both"/>
        <w:rPr>
          <w:rPrChange w:id="77" w:author="FURNON Cyril" w:date="2023-08-18T00:11:00Z">
            <w:rPr>
              <w:rFonts w:asciiTheme="minorHAnsi" w:hAnsiTheme="minorHAnsi" w:cstheme="minorHAnsi"/>
            </w:rPr>
          </w:rPrChange>
        </w:rPr>
        <w:pPrChange w:id="78" w:author="FURNON Cyril" w:date="2023-08-18T00:11:00Z">
          <w:pPr>
            <w:pStyle w:val="Titre1"/>
          </w:pPr>
        </w:pPrChange>
      </w:pPr>
      <w:bookmarkStart w:id="79" w:name="_Toc143202678"/>
      <w:bookmarkStart w:id="80" w:name="_Toc142561258"/>
      <w:r>
        <w:rPr>
          <w:rPrChange w:id="81" w:author="FURNON Cyril" w:date="2023-08-18T00:11:00Z">
            <w:rPr>
              <w:rFonts w:asciiTheme="minorHAnsi" w:hAnsiTheme="minorHAnsi" w:cstheme="minorHAnsi"/>
            </w:rPr>
          </w:rPrChange>
        </w:rPr>
        <w:t>II. Introduction</w:t>
      </w:r>
      <w:bookmarkEnd w:id="79"/>
      <w:bookmarkEnd w:id="80"/>
    </w:p>
    <w:p w14:paraId="3598DB5F" w14:textId="77777777" w:rsidR="004A2686" w:rsidRPr="00AD7CE4" w:rsidRDefault="004A2686" w:rsidP="00E13097">
      <w:pPr>
        <w:jc w:val="both"/>
        <w:rPr>
          <w:rFonts w:cstheme="minorHAnsi"/>
        </w:rPr>
        <w:pPrChange w:id="82" w:author="FURNON Cyril" w:date="2023-08-18T00:11:00Z">
          <w:pPr/>
        </w:pPrChange>
      </w:pPr>
    </w:p>
    <w:p w14:paraId="07D34153" w14:textId="7840AF03" w:rsidR="002E40E0" w:rsidRDefault="004A2686" w:rsidP="002E40E0">
      <w:pPr>
        <w:rPr>
          <w:rFonts w:cstheme="minorHAnsi"/>
        </w:rPr>
      </w:pPr>
      <w:r w:rsidRPr="00AD7CE4">
        <w:rPr>
          <w:rFonts w:cstheme="minorHAnsi"/>
        </w:rPr>
        <w:t xml:space="preserve">Ce dossier rentre dans le cadre de la formation </w:t>
      </w:r>
      <w:r w:rsidR="002E40E0" w:rsidRPr="00AD7CE4">
        <w:rPr>
          <w:rFonts w:cstheme="minorHAnsi"/>
        </w:rPr>
        <w:t>délivré par l’EPSI Lyon</w:t>
      </w:r>
      <w:r w:rsidR="002E40E0">
        <w:rPr>
          <w:rFonts w:cstheme="minorHAnsi"/>
        </w:rPr>
        <w:t xml:space="preserve"> : </w:t>
      </w:r>
      <w:r w:rsidRPr="00AD7CE4">
        <w:rPr>
          <w:rFonts w:cstheme="minorHAnsi"/>
        </w:rPr>
        <w:t>Expert</w:t>
      </w:r>
      <w:r w:rsidRPr="00AD7CE4">
        <w:rPr>
          <w:rFonts w:cstheme="minorHAnsi"/>
        </w:rPr>
        <w:t xml:space="preserve"> en Informatique et en Système d’Information, titre RNCP de niveau 7</w:t>
      </w:r>
      <w:r w:rsidR="002E40E0">
        <w:rPr>
          <w:rFonts w:cstheme="minorHAnsi"/>
        </w:rPr>
        <w:t>.</w:t>
      </w:r>
    </w:p>
    <w:p w14:paraId="4424A44D" w14:textId="4F3093BD" w:rsidR="004A2686" w:rsidRPr="00AD7CE4" w:rsidRDefault="004A2686" w:rsidP="00E13097">
      <w:pPr>
        <w:jc w:val="both"/>
        <w:rPr>
          <w:rFonts w:cstheme="minorHAnsi"/>
        </w:rPr>
        <w:pPrChange w:id="83" w:author="FURNON Cyril" w:date="2023-08-18T00:11:00Z">
          <w:pPr/>
        </w:pPrChange>
      </w:pPr>
      <w:r w:rsidRPr="00AD7CE4">
        <w:rPr>
          <w:rFonts w:cstheme="minorHAnsi"/>
        </w:rPr>
        <w:t xml:space="preserve">Il </w:t>
      </w:r>
      <w:r w:rsidR="0094738B" w:rsidRPr="00AD7CE4">
        <w:rPr>
          <w:rFonts w:cstheme="minorHAnsi"/>
        </w:rPr>
        <w:t xml:space="preserve">fait l’objet de document présentant la validation des compétences </w:t>
      </w:r>
      <w:r w:rsidR="0094738B" w:rsidRPr="00AD7CE4">
        <w:rPr>
          <w:rFonts w:cstheme="minorHAnsi"/>
        </w:rPr>
        <w:t>nécessaire</w:t>
      </w:r>
      <w:r w:rsidR="002E40E0">
        <w:rPr>
          <w:rFonts w:cstheme="minorHAnsi"/>
        </w:rPr>
        <w:t>s</w:t>
      </w:r>
      <w:r w:rsidR="0094738B" w:rsidRPr="00AD7CE4">
        <w:rPr>
          <w:rFonts w:cstheme="minorHAnsi"/>
        </w:rPr>
        <w:t xml:space="preserve"> à l’attribution du titre EISI en </w:t>
      </w:r>
      <w:r w:rsidRPr="00AD7CE4">
        <w:rPr>
          <w:rFonts w:cstheme="minorHAnsi"/>
        </w:rPr>
        <w:t>rend</w:t>
      </w:r>
      <w:r w:rsidR="0094738B" w:rsidRPr="00AD7CE4">
        <w:rPr>
          <w:rFonts w:cstheme="minorHAnsi"/>
        </w:rPr>
        <w:t>ant</w:t>
      </w:r>
      <w:r w:rsidRPr="00AD7CE4">
        <w:rPr>
          <w:rFonts w:cstheme="minorHAnsi"/>
        </w:rPr>
        <w:t xml:space="preserve"> compte de l’alternance que moi</w:t>
      </w:r>
      <w:r w:rsidR="002E40E0">
        <w:rPr>
          <w:rFonts w:cstheme="minorHAnsi"/>
        </w:rPr>
        <w:t>-même</w:t>
      </w:r>
      <w:r w:rsidRPr="00AD7CE4">
        <w:rPr>
          <w:rFonts w:cstheme="minorHAnsi"/>
        </w:rPr>
        <w:t xml:space="preserve">, Cyril FURNON, étudiant à l’EPSI, </w:t>
      </w:r>
      <w:r w:rsidRPr="00AD7CE4">
        <w:rPr>
          <w:rFonts w:cstheme="minorHAnsi"/>
        </w:rPr>
        <w:t>a</w:t>
      </w:r>
      <w:r w:rsidR="002E40E0">
        <w:rPr>
          <w:rFonts w:cstheme="minorHAnsi"/>
        </w:rPr>
        <w:t>i</w:t>
      </w:r>
      <w:r w:rsidRPr="00AD7CE4">
        <w:rPr>
          <w:rFonts w:cstheme="minorHAnsi"/>
        </w:rPr>
        <w:t xml:space="preserve"> réalisé auprès de l’entreprise Ausy durant la période</w:t>
      </w:r>
      <w:r w:rsidR="002E40E0">
        <w:rPr>
          <w:rFonts w:cstheme="minorHAnsi"/>
        </w:rPr>
        <w:t xml:space="preserve"> durant la période du </w:t>
      </w:r>
      <w:r w:rsidR="002E40E0" w:rsidRPr="00AD7CE4">
        <w:rPr>
          <w:rFonts w:cstheme="minorHAnsi"/>
        </w:rPr>
        <w:t>14 septembre 2021 au 22 septembre 2023</w:t>
      </w:r>
      <w:r w:rsidR="002E40E0">
        <w:rPr>
          <w:rFonts w:cstheme="minorHAnsi"/>
        </w:rPr>
        <w:t>.</w:t>
      </w:r>
    </w:p>
    <w:p w14:paraId="4CC0012D" w14:textId="4F32B154" w:rsidR="004A2686" w:rsidRPr="00AD7CE4" w:rsidRDefault="004A2686" w:rsidP="00E13097">
      <w:pPr>
        <w:jc w:val="both"/>
        <w:rPr>
          <w:rFonts w:cstheme="minorHAnsi"/>
        </w:rPr>
        <w:pPrChange w:id="84" w:author="FURNON Cyril" w:date="2023-08-18T00:11:00Z">
          <w:pPr/>
        </w:pPrChange>
      </w:pPr>
      <w:r w:rsidRPr="00AD7CE4">
        <w:rPr>
          <w:rFonts w:cstheme="minorHAnsi"/>
        </w:rPr>
        <w:t>Ausy est une ESN française</w:t>
      </w:r>
      <w:r w:rsidR="00AF0BC6" w:rsidRPr="00AD7CE4">
        <w:rPr>
          <w:rFonts w:cstheme="minorHAnsi"/>
        </w:rPr>
        <w:t xml:space="preserve"> </w:t>
      </w:r>
      <w:r w:rsidRPr="00AD7CE4">
        <w:rPr>
          <w:rFonts w:cstheme="minorHAnsi"/>
        </w:rPr>
        <w:t>acteur majeur de conseil et d’ingénierie en technologies</w:t>
      </w:r>
      <w:r w:rsidR="00AF0BC6" w:rsidRPr="00AD7CE4">
        <w:rPr>
          <w:rFonts w:cstheme="minorHAnsi"/>
        </w:rPr>
        <w:t xml:space="preserve"> dont le siège se situe à Issy-les-Moulineaux. E</w:t>
      </w:r>
      <w:r w:rsidRPr="00AD7CE4">
        <w:rPr>
          <w:rFonts w:cstheme="minorHAnsi"/>
        </w:rPr>
        <w:t xml:space="preserve">lle </w:t>
      </w:r>
      <w:r w:rsidRPr="00AD7CE4">
        <w:rPr>
          <w:rFonts w:cstheme="minorHAnsi"/>
        </w:rPr>
        <w:t>d</w:t>
      </w:r>
      <w:r w:rsidR="006F059D">
        <w:rPr>
          <w:rFonts w:cstheme="minorHAnsi"/>
        </w:rPr>
        <w:t>es</w:t>
      </w:r>
      <w:r w:rsidRPr="00AD7CE4">
        <w:rPr>
          <w:rFonts w:cstheme="minorHAnsi"/>
        </w:rPr>
        <w:t>sert</w:t>
      </w:r>
      <w:r>
        <w:rPr>
          <w:rFonts w:ascii="Calibri" w:hAnsi="Calibri"/>
          <w:color w:val="000000"/>
          <w:rPrChange w:id="85" w:author="FURNON Cyril" w:date="2023-08-18T00:11:00Z">
            <w:rPr>
              <w:rFonts w:cstheme="minorHAnsi"/>
            </w:rPr>
          </w:rPrChange>
        </w:rPr>
        <w:t xml:space="preserve"> </w:t>
      </w:r>
      <w:r w:rsidRPr="00AD7CE4">
        <w:rPr>
          <w:rFonts w:cstheme="minorHAnsi"/>
        </w:rPr>
        <w:t xml:space="preserve">des services s’étalant du conseil, de l’expertise et la sous-traitance jusqu’au consulting et l’ingénierie </w:t>
      </w:r>
      <w:r w:rsidRPr="00AD7CE4">
        <w:rPr>
          <w:rFonts w:cstheme="minorHAnsi"/>
        </w:rPr>
        <w:t>technologique.</w:t>
      </w:r>
      <w:r w:rsidRPr="00AD7CE4">
        <w:rPr>
          <w:rFonts w:cstheme="minorHAnsi"/>
        </w:rPr>
        <w:t xml:space="preserve"> Forte de presque 35 </w:t>
      </w:r>
      <w:r w:rsidR="00DE7301" w:rsidRPr="00AD7CE4">
        <w:rPr>
          <w:rFonts w:cstheme="minorHAnsi"/>
        </w:rPr>
        <w:t>années</w:t>
      </w:r>
      <w:r w:rsidRPr="00AD7CE4">
        <w:rPr>
          <w:rFonts w:cstheme="minorHAnsi"/>
        </w:rPr>
        <w:t xml:space="preserve"> d’expérience, Ausy rejoint le groupe Randstad en 2017. Randstad est fondé en 1960 à Amsterdam et est l’un </w:t>
      </w:r>
      <w:r w:rsidR="00DE7301" w:rsidRPr="00AD7CE4">
        <w:rPr>
          <w:rFonts w:cstheme="minorHAnsi"/>
        </w:rPr>
        <w:t>des leaders mondiales</w:t>
      </w:r>
      <w:r w:rsidRPr="00AD7CE4">
        <w:rPr>
          <w:rFonts w:cstheme="minorHAnsi"/>
        </w:rPr>
        <w:t xml:space="preserve"> en services en Ressources Humaines avec presque 4 milliards d’euros de chiffres d’affaires et près de 30 000 entreprises clientes en 2022.</w:t>
      </w:r>
    </w:p>
    <w:p w14:paraId="6289B285" w14:textId="629611CB" w:rsidR="00BB141D" w:rsidRPr="00AD7CE4" w:rsidRDefault="00AF0BC6" w:rsidP="00E13097">
      <w:pPr>
        <w:jc w:val="both"/>
        <w:rPr>
          <w:rFonts w:cstheme="minorHAnsi"/>
        </w:rPr>
        <w:pPrChange w:id="86" w:author="FURNON Cyril" w:date="2023-08-18T00:11:00Z">
          <w:pPr/>
        </w:pPrChange>
      </w:pPr>
      <w:r w:rsidRPr="00AD7CE4">
        <w:rPr>
          <w:rFonts w:cstheme="minorHAnsi"/>
        </w:rPr>
        <w:t>Créée</w:t>
      </w:r>
      <w:r w:rsidR="00BF515B" w:rsidRPr="00AD7CE4">
        <w:rPr>
          <w:rFonts w:cstheme="minorHAnsi"/>
        </w:rPr>
        <w:t xml:space="preserve"> en 1989, Ausy </w:t>
      </w:r>
      <w:r w:rsidRPr="00AD7CE4">
        <w:rPr>
          <w:rFonts w:cstheme="minorHAnsi"/>
        </w:rPr>
        <w:t xml:space="preserve">s’est </w:t>
      </w:r>
      <w:r w:rsidRPr="00AD7CE4">
        <w:rPr>
          <w:rFonts w:cstheme="minorHAnsi"/>
        </w:rPr>
        <w:t>spécialisé</w:t>
      </w:r>
      <w:r w:rsidR="002E40E0">
        <w:rPr>
          <w:rFonts w:cstheme="minorHAnsi"/>
        </w:rPr>
        <w:t>e</w:t>
      </w:r>
      <w:r w:rsidRPr="00AD7CE4">
        <w:rPr>
          <w:rFonts w:cstheme="minorHAnsi"/>
        </w:rPr>
        <w:t xml:space="preserve"> dans l’informatique technologique autour de trois principaux pôles : Paris, Lyon et Rennes. Elle s’est ensuite rapidement développée en France</w:t>
      </w:r>
      <w:r w:rsidR="00BF515B" w:rsidRPr="00AD7CE4">
        <w:rPr>
          <w:rFonts w:cstheme="minorHAnsi"/>
        </w:rPr>
        <w:t xml:space="preserve"> </w:t>
      </w:r>
      <w:r w:rsidRPr="00AD7CE4">
        <w:rPr>
          <w:rFonts w:cstheme="minorHAnsi"/>
        </w:rPr>
        <w:t>p</w:t>
      </w:r>
      <w:r w:rsidR="00BF515B" w:rsidRPr="00AD7CE4">
        <w:rPr>
          <w:rFonts w:cstheme="minorHAnsi"/>
        </w:rPr>
        <w:t xml:space="preserve">uis, elle s’est exportée </w:t>
      </w:r>
      <w:r w:rsidRPr="00AD7CE4">
        <w:rPr>
          <w:rFonts w:cstheme="minorHAnsi"/>
        </w:rPr>
        <w:t xml:space="preserve">au Luxembourg et </w:t>
      </w:r>
      <w:r w:rsidR="00BF515B" w:rsidRPr="00AD7CE4">
        <w:rPr>
          <w:rFonts w:cstheme="minorHAnsi"/>
        </w:rPr>
        <w:t>en Allemagne et a renforcé son statut pour arriver aujourd’hui</w:t>
      </w:r>
      <w:r w:rsidR="004A2686" w:rsidRPr="00AD7CE4">
        <w:rPr>
          <w:rFonts w:cstheme="minorHAnsi"/>
        </w:rPr>
        <w:t xml:space="preserve"> avec plus de 50 site</w:t>
      </w:r>
      <w:r w:rsidR="00BF515B" w:rsidRPr="00AD7CE4">
        <w:rPr>
          <w:rFonts w:cstheme="minorHAnsi"/>
        </w:rPr>
        <w:t>s.</w:t>
      </w:r>
      <w:r w:rsidR="00841048" w:rsidRPr="00AD7CE4">
        <w:rPr>
          <w:rFonts w:cstheme="minorHAnsi"/>
        </w:rPr>
        <w:t xml:space="preserve"> </w:t>
      </w:r>
      <w:r w:rsidR="00BF515B" w:rsidRPr="00AD7CE4">
        <w:rPr>
          <w:rFonts w:cstheme="minorHAnsi"/>
        </w:rPr>
        <w:t>En</w:t>
      </w:r>
      <w:r w:rsidR="004A2686" w:rsidRPr="00AD7CE4">
        <w:rPr>
          <w:rFonts w:cstheme="minorHAnsi"/>
        </w:rPr>
        <w:t xml:space="preserve"> Europe</w:t>
      </w:r>
      <w:r w:rsidR="00BF515B" w:rsidRPr="00AD7CE4">
        <w:rPr>
          <w:rFonts w:cstheme="minorHAnsi"/>
        </w:rPr>
        <w:t>, Ausy s’étend même dans des pays de l’Est</w:t>
      </w:r>
      <w:r w:rsidR="00841048" w:rsidRPr="00AD7CE4">
        <w:rPr>
          <w:rFonts w:cstheme="minorHAnsi"/>
        </w:rPr>
        <w:t xml:space="preserve">, très tôt en Roumanie en 2006 et plus tard en </w:t>
      </w:r>
      <w:r w:rsidR="004A2686" w:rsidRPr="00AD7CE4">
        <w:rPr>
          <w:rFonts w:cstheme="minorHAnsi"/>
        </w:rPr>
        <w:t>Pologne</w:t>
      </w:r>
      <w:r w:rsidR="00841048" w:rsidRPr="00AD7CE4">
        <w:rPr>
          <w:rFonts w:cstheme="minorHAnsi"/>
        </w:rPr>
        <w:t>. De plus,</w:t>
      </w:r>
      <w:r w:rsidR="00BF515B" w:rsidRPr="00AD7CE4">
        <w:rPr>
          <w:rFonts w:cstheme="minorHAnsi"/>
        </w:rPr>
        <w:t xml:space="preserve"> l’entreprise française</w:t>
      </w:r>
      <w:r w:rsidR="004A2686" w:rsidRPr="00AD7CE4">
        <w:rPr>
          <w:rFonts w:cstheme="minorHAnsi"/>
        </w:rPr>
        <w:t xml:space="preserve"> s’est également </w:t>
      </w:r>
      <w:r w:rsidR="00BF515B" w:rsidRPr="00AD7CE4">
        <w:rPr>
          <w:rFonts w:cstheme="minorHAnsi"/>
        </w:rPr>
        <w:t>implantée</w:t>
      </w:r>
      <w:r w:rsidR="004A2686" w:rsidRPr="00AD7CE4">
        <w:rPr>
          <w:rFonts w:cstheme="minorHAnsi"/>
        </w:rPr>
        <w:t xml:space="preserve"> en Inde </w:t>
      </w:r>
      <w:r w:rsidR="00841048" w:rsidRPr="00AD7CE4">
        <w:rPr>
          <w:rFonts w:cstheme="minorHAnsi"/>
        </w:rPr>
        <w:t xml:space="preserve">(2012) </w:t>
      </w:r>
      <w:r w:rsidR="004A2686" w:rsidRPr="00AD7CE4">
        <w:rPr>
          <w:rFonts w:cstheme="minorHAnsi"/>
        </w:rPr>
        <w:t xml:space="preserve">et </w:t>
      </w:r>
      <w:r w:rsidR="00841048" w:rsidRPr="00AD7CE4">
        <w:rPr>
          <w:rFonts w:cstheme="minorHAnsi"/>
        </w:rPr>
        <w:t xml:space="preserve">a fait une acquisition aux </w:t>
      </w:r>
      <w:r w:rsidR="004A2686" w:rsidRPr="00AD7CE4">
        <w:rPr>
          <w:rFonts w:cstheme="minorHAnsi"/>
        </w:rPr>
        <w:t>Etats-Unis</w:t>
      </w:r>
      <w:r w:rsidR="00841048" w:rsidRPr="00AD7CE4">
        <w:rPr>
          <w:rFonts w:cstheme="minorHAnsi"/>
        </w:rPr>
        <w:t xml:space="preserve">, montrant ainsi </w:t>
      </w:r>
      <w:r w:rsidR="00F428B1" w:rsidRPr="00AD7CE4">
        <w:rPr>
          <w:rFonts w:cstheme="minorHAnsi"/>
        </w:rPr>
        <w:t>son impact mondial</w:t>
      </w:r>
      <w:r w:rsidR="004A2686" w:rsidRPr="00AD7CE4">
        <w:rPr>
          <w:rFonts w:cstheme="minorHAnsi"/>
        </w:rPr>
        <w:t>.</w:t>
      </w:r>
      <w:r w:rsidR="00BB141D" w:rsidRPr="00AD7CE4">
        <w:rPr>
          <w:rFonts w:cstheme="minorHAnsi"/>
        </w:rPr>
        <w:t xml:space="preserve"> </w:t>
      </w:r>
      <w:r w:rsidR="002E40E0">
        <w:rPr>
          <w:rFonts w:cstheme="minorHAnsi"/>
        </w:rPr>
        <w:t>Plus</w:t>
      </w:r>
      <w:r w:rsidR="002E40E0">
        <w:rPr>
          <w:rFonts w:cstheme="minorHAnsi"/>
        </w:rPr>
        <w:t xml:space="preserve"> de détails</w:t>
      </w:r>
      <w:r w:rsidR="002E40E0">
        <w:rPr>
          <w:rFonts w:cstheme="minorHAnsi"/>
        </w:rPr>
        <w:t xml:space="preserve"> peuvent être</w:t>
      </w:r>
      <w:r w:rsidR="00BB141D" w:rsidRPr="00AD7CE4">
        <w:rPr>
          <w:rFonts w:cstheme="minorHAnsi"/>
        </w:rPr>
        <w:t xml:space="preserve"> retrouv</w:t>
      </w:r>
      <w:r w:rsidR="002E40E0">
        <w:rPr>
          <w:rFonts w:cstheme="minorHAnsi"/>
        </w:rPr>
        <w:t>és</w:t>
      </w:r>
      <w:r w:rsidR="00BB141D" w:rsidRPr="00AD7CE4">
        <w:rPr>
          <w:rFonts w:cstheme="minorHAnsi"/>
        </w:rPr>
        <w:t xml:space="preserve"> sur l</w:t>
      </w:r>
      <w:r w:rsidR="007D1490" w:rsidRPr="00AD7CE4">
        <w:rPr>
          <w:rFonts w:cstheme="minorHAnsi"/>
        </w:rPr>
        <w:t>’</w:t>
      </w:r>
      <w:r w:rsidR="007D1490" w:rsidRPr="00AD7CE4">
        <w:rPr>
          <w:rFonts w:cstheme="minorHAnsi"/>
          <w:i/>
          <w:iCs/>
        </w:rPr>
        <w:t xml:space="preserve">Annexe 2 </w:t>
      </w:r>
      <w:r w:rsidR="00BB141D" w:rsidRPr="00AD7CE4">
        <w:rPr>
          <w:rFonts w:cstheme="minorHAnsi"/>
          <w:i/>
          <w:iCs/>
        </w:rPr>
        <w:t>: Historique de Ausy</w:t>
      </w:r>
      <w:r w:rsidR="00BB141D" w:rsidRPr="00AD7CE4">
        <w:rPr>
          <w:rFonts w:cstheme="minorHAnsi"/>
        </w:rPr>
        <w:t>.</w:t>
      </w:r>
    </w:p>
    <w:p w14:paraId="09D428FC" w14:textId="638810AF" w:rsidR="00D30EA9" w:rsidRPr="00AD7CE4" w:rsidRDefault="00D30EA9" w:rsidP="00E13097">
      <w:pPr>
        <w:jc w:val="both"/>
        <w:rPr>
          <w:rFonts w:cstheme="minorHAnsi"/>
        </w:rPr>
        <w:pPrChange w:id="87" w:author="FURNON Cyril" w:date="2023-08-18T00:11:00Z">
          <w:pPr/>
        </w:pPrChange>
      </w:pPr>
    </w:p>
    <w:p w14:paraId="6801080B" w14:textId="77777777" w:rsidR="00A61EFB" w:rsidRDefault="00A61EFB">
      <w:pPr>
        <w:rPr>
          <w:rFonts w:asciiTheme="majorHAnsi" w:hAnsiTheme="majorHAnsi"/>
          <w:b/>
          <w:color w:val="4472C4" w:themeColor="accent1"/>
          <w:sz w:val="32"/>
          <w:rPrChange w:id="88" w:author="FURNON Cyril" w:date="2023-08-18T00:11:00Z">
            <w:rPr>
              <w:rFonts w:eastAsiaTheme="majorEastAsia" w:cstheme="minorHAnsi"/>
              <w:b/>
              <w:color w:val="2F5496" w:themeColor="accent1" w:themeShade="BF"/>
              <w:sz w:val="32"/>
              <w:szCs w:val="32"/>
            </w:rPr>
          </w:rPrChange>
        </w:rPr>
      </w:pPr>
      <w:r w:rsidRPr="00AD7CE4">
        <w:rPr>
          <w:rFonts w:cstheme="minorHAnsi"/>
        </w:rPr>
        <w:br w:type="page"/>
      </w:r>
    </w:p>
    <w:p w14:paraId="7AABDBB5" w14:textId="707E8A9F" w:rsidR="004A2686" w:rsidRDefault="004A2686" w:rsidP="00BB7232">
      <w:pPr>
        <w:pStyle w:val="Titre1"/>
        <w:jc w:val="both"/>
        <w:rPr>
          <w:rPrChange w:id="89" w:author="FURNON Cyril" w:date="2023-08-18T00:11:00Z">
            <w:rPr>
              <w:rFonts w:asciiTheme="minorHAnsi" w:hAnsiTheme="minorHAnsi" w:cstheme="minorHAnsi"/>
            </w:rPr>
          </w:rPrChange>
        </w:rPr>
        <w:pPrChange w:id="90" w:author="FURNON Cyril" w:date="2023-08-18T00:11:00Z">
          <w:pPr>
            <w:pStyle w:val="Titre1"/>
          </w:pPr>
        </w:pPrChange>
      </w:pPr>
      <w:bookmarkStart w:id="91" w:name="_Toc143202679"/>
      <w:bookmarkStart w:id="92" w:name="_Toc142561259"/>
      <w:r>
        <w:rPr>
          <w:rPrChange w:id="93" w:author="FURNON Cyril" w:date="2023-08-18T00:11:00Z">
            <w:rPr>
              <w:rFonts w:asciiTheme="minorHAnsi" w:hAnsiTheme="minorHAnsi" w:cstheme="minorHAnsi"/>
            </w:rPr>
          </w:rPrChange>
        </w:rPr>
        <w:t>III. Environnement professionnel</w:t>
      </w:r>
      <w:bookmarkEnd w:id="91"/>
      <w:bookmarkEnd w:id="92"/>
      <w:r>
        <w:rPr>
          <w:rPrChange w:id="94" w:author="FURNON Cyril" w:date="2023-08-18T00:11:00Z">
            <w:rPr>
              <w:rFonts w:asciiTheme="minorHAnsi" w:hAnsiTheme="minorHAnsi" w:cstheme="minorHAnsi"/>
            </w:rPr>
          </w:rPrChange>
        </w:rPr>
        <w:t xml:space="preserve"> </w:t>
      </w:r>
    </w:p>
    <w:p w14:paraId="62561420" w14:textId="1662AFD6" w:rsidR="0093421B" w:rsidRDefault="00356EE5">
      <w:pPr>
        <w:pStyle w:val="Titre2"/>
        <w:numPr>
          <w:ilvl w:val="0"/>
          <w:numId w:val="5"/>
        </w:numPr>
        <w:jc w:val="both"/>
        <w:rPr>
          <w:rPrChange w:id="95" w:author="FURNON Cyril" w:date="2023-08-18T00:11:00Z">
            <w:rPr>
              <w:rFonts w:asciiTheme="minorHAnsi" w:hAnsiTheme="minorHAnsi" w:cstheme="minorHAnsi"/>
            </w:rPr>
          </w:rPrChange>
        </w:rPr>
        <w:pPrChange w:id="96" w:author="FURNON Cyril" w:date="2023-08-18T00:11:00Z">
          <w:pPr>
            <w:pStyle w:val="Titre2"/>
            <w:numPr>
              <w:numId w:val="5"/>
            </w:numPr>
            <w:ind w:left="360" w:hanging="360"/>
          </w:pPr>
        </w:pPrChange>
      </w:pPr>
      <w:bookmarkStart w:id="97" w:name="_Toc143202680"/>
      <w:bookmarkStart w:id="98" w:name="_Toc142561260"/>
      <w:r>
        <w:rPr>
          <w:rPrChange w:id="99" w:author="FURNON Cyril" w:date="2023-08-18T00:11:00Z">
            <w:rPr>
              <w:rFonts w:asciiTheme="minorHAnsi" w:hAnsiTheme="minorHAnsi" w:cstheme="minorHAnsi"/>
            </w:rPr>
          </w:rPrChange>
        </w:rPr>
        <w:t>La structure d’Ausy</w:t>
      </w:r>
      <w:bookmarkEnd w:id="97"/>
      <w:bookmarkEnd w:id="98"/>
    </w:p>
    <w:p w14:paraId="1E22DB14" w14:textId="77777777" w:rsidR="00A61EFB" w:rsidRPr="00AD7CE4" w:rsidRDefault="00A61EFB" w:rsidP="00A61EFB">
      <w:pPr>
        <w:rPr>
          <w:rFonts w:cstheme="minorHAnsi"/>
        </w:rPr>
      </w:pPr>
    </w:p>
    <w:p w14:paraId="12467AC6" w14:textId="6C1FA4DE" w:rsidR="00A61EFB" w:rsidRPr="00AD7CE4" w:rsidRDefault="00000000" w:rsidP="00A61EFB">
      <w:pPr>
        <w:jc w:val="both"/>
        <w:rPr>
          <w:rFonts w:cstheme="minorHAnsi"/>
        </w:rPr>
        <w:pPrChange w:id="100" w:author="FURNON Cyril" w:date="2023-08-18T00:11:00Z">
          <w:pPr/>
        </w:pPrChange>
      </w:pPr>
      <w:ins w:id="101" w:author="FURNON Cyril" w:date="2023-08-18T00:11:00Z">
        <w:r>
          <w:rPr>
            <w:noProof/>
          </w:rPr>
          <w:pict w14:anchorId="1CE81DB2">
            <v:shape id="_x0000_s2245" type="#_x0000_t202" style="position:absolute;left:0;text-align:left;margin-left:50.15pt;margin-top:332.65pt;width:352.5pt;height:17.95pt;z-index:251826688;mso-position-horizontal-relative:text;mso-position-vertical-relative:text" stroked="f">
              <v:textbox style="mso-next-textbox:#_x0000_s2245" inset="0,0,0,0">
                <w:txbxContent>
                  <w:p w14:paraId="0FC7EACB" w14:textId="714B8B1C" w:rsidR="00B26721" w:rsidRPr="003F4FFB" w:rsidRDefault="00B26721" w:rsidP="00576F6E">
                    <w:pPr>
                      <w:pStyle w:val="Lgende"/>
                      <w:rPr>
                        <w:ins w:id="102" w:author="FURNON Cyril" w:date="2023-08-18T00:11:00Z"/>
                        <w:noProof/>
                      </w:rPr>
                    </w:pPr>
                    <w:ins w:id="103" w:author="FURNON Cyril" w:date="2023-08-18T00:11:00Z">
                      <w:r>
                        <w:t xml:space="preserve">Figure </w:t>
                      </w:r>
                      <w:r w:rsidR="00000000">
                        <w:fldChar w:fldCharType="begin"/>
                      </w:r>
                      <w:r w:rsidR="00000000">
                        <w:instrText xml:space="preserve"> SEQ Figure \* ARABIC </w:instrText>
                      </w:r>
                      <w:r w:rsidR="00000000">
                        <w:fldChar w:fldCharType="separate"/>
                      </w:r>
                      <w:r w:rsidR="009B49BE">
                        <w:rPr>
                          <w:noProof/>
                        </w:rPr>
                        <w:t>1</w:t>
                      </w:r>
                      <w:r w:rsidR="00000000">
                        <w:rPr>
                          <w:noProof/>
                        </w:rPr>
                        <w:fldChar w:fldCharType="end"/>
                      </w:r>
                      <w:bookmarkStart w:id="104" w:name="_Toc142560311"/>
                      <w:r>
                        <w:t xml:space="preserve"> : Carte des Delivery Centers en France</w:t>
                      </w:r>
                      <w:bookmarkEnd w:id="104"/>
                    </w:ins>
                  </w:p>
                  <w:p w14:paraId="038718E9" w14:textId="77777777" w:rsidR="0080409F" w:rsidRDefault="0080409F">
                    <w:pPr>
                      <w:rPr>
                        <w:ins w:id="105" w:author="FURNON Cyril" w:date="2023-08-18T00:11:00Z"/>
                      </w:rPr>
                    </w:pPr>
                  </w:p>
                  <w:p w14:paraId="70D347BB" w14:textId="714B8B1C" w:rsidR="00B26721" w:rsidRPr="003F4FFB" w:rsidRDefault="009B49BE" w:rsidP="00576F6E">
                    <w:pPr>
                      <w:pStyle w:val="Lgende"/>
                      <w:rPr>
                        <w:ins w:id="106" w:author="FURNON Cyril" w:date="2023-08-18T00:11:00Z"/>
                        <w:noProof/>
                      </w:rPr>
                    </w:pPr>
                    <w:bookmarkStart w:id="107" w:name="_Toc142560312"/>
                    <w:ins w:id="108" w:author="FURNON Cyril" w:date="2023-08-18T00:11:00Z">
                      <w:r>
                        <w:t xml:space="preserve">Figure </w:t>
                      </w:r>
                      <w:r w:rsidR="00000000">
                        <w:fldChar w:fldCharType="begin"/>
                      </w:r>
                      <w:r w:rsidR="00000000">
                        <w:instrText xml:space="preserve"> SEQ Figure \* ARABIC </w:instrText>
                      </w:r>
                      <w:r w:rsidR="00000000">
                        <w:fldChar w:fldCharType="separate"/>
                      </w:r>
                      <w:r>
                        <w:rPr>
                          <w:noProof/>
                        </w:rPr>
                        <w:t>2</w:t>
                      </w:r>
                      <w:r w:rsidR="00000000">
                        <w:rPr>
                          <w:noProof/>
                        </w:rPr>
                        <w:fldChar w:fldCharType="end"/>
                      </w:r>
                      <w:r>
                        <w:t xml:space="preserve"> </w:t>
                      </w:r>
                      <w:r w:rsidRPr="003A05B2">
                        <w:t>: Organigramme Ausy</w:t>
                      </w:r>
                      <w:r w:rsidR="00B26721">
                        <w:t xml:space="preserve">Figure </w:t>
                      </w:r>
                      <w:r w:rsidR="00000000">
                        <w:fldChar w:fldCharType="begin"/>
                      </w:r>
                      <w:r w:rsidR="00000000">
                        <w:instrText xml:space="preserve"> SEQ Figure \* ARABIC </w:instrText>
                      </w:r>
                      <w:r w:rsidR="00000000">
                        <w:fldChar w:fldCharType="separate"/>
                      </w:r>
                      <w:r>
                        <w:rPr>
                          <w:noProof/>
                        </w:rPr>
                        <w:t>1</w:t>
                      </w:r>
                      <w:r w:rsidR="00000000">
                        <w:rPr>
                          <w:noProof/>
                        </w:rPr>
                        <w:fldChar w:fldCharType="end"/>
                      </w:r>
                      <w:r w:rsidR="00B26721">
                        <w:t xml:space="preserve"> : Carte des Delivery Centers en France</w:t>
                      </w:r>
                      <w:bookmarkEnd w:id="107"/>
                    </w:ins>
                  </w:p>
                </w:txbxContent>
              </v:textbox>
              <w10:wrap type="topAndBottom"/>
            </v:shape>
          </w:pict>
        </w:r>
        <w:r w:rsidR="00BF0343">
          <w:rPr>
            <w:noProof/>
          </w:rPr>
          <w:drawing>
            <wp:anchor distT="0" distB="0" distL="114300" distR="114300" simplePos="0" relativeHeight="251825664" behindDoc="0" locked="0" layoutInCell="1" allowOverlap="1" wp14:anchorId="1BECBB18" wp14:editId="0AE561E5">
              <wp:simplePos x="0" y="0"/>
              <wp:positionH relativeFrom="column">
                <wp:posOffset>435167</wp:posOffset>
              </wp:positionH>
              <wp:positionV relativeFrom="paragraph">
                <wp:posOffset>1362592</wp:posOffset>
              </wp:positionV>
              <wp:extent cx="4940300" cy="2757805"/>
              <wp:effectExtent l="19050" t="19050" r="0" b="4445"/>
              <wp:wrapTopAndBottom/>
              <wp:docPr id="1420138316" name="Image 1420138316" descr="Une image contenant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9092" name="Image 1" descr="Une image contenant texte, capture d’écran, diagramm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40300" cy="27578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ins>
      <w:del w:id="109" w:author="FURNON Cyril" w:date="2023-08-18T00:11:00Z">
        <w:r>
          <w:rPr>
            <w:noProof/>
          </w:rPr>
          <w:pict w14:anchorId="5FEC2E44">
            <v:shape id="_x0000_s2238" type="#_x0000_t202" style="position:absolute;left:0;text-align:left;margin-left:33.7pt;margin-top:312.5pt;width:389pt;height:15.1pt;z-index:251716608;mso-position-horizontal-relative:text;mso-position-vertical-relative:text" stroked="f">
              <v:textbox inset="0,0,0,0">
                <w:txbxContent>
                  <w:p w14:paraId="02B7DC32" w14:textId="36005BAE" w:rsidR="00655484" w:rsidRPr="00845051" w:rsidRDefault="00655484" w:rsidP="00655484">
                    <w:pPr>
                      <w:pStyle w:val="Lgende"/>
                      <w:rPr>
                        <w:del w:id="110" w:author="FURNON Cyril" w:date="2023-08-18T00:11:00Z"/>
                        <w:rFonts w:cstheme="minorHAnsi"/>
                        <w:noProof/>
                      </w:rPr>
                    </w:pPr>
                    <w:del w:id="111" w:author="FURNON Cyril" w:date="2023-08-18T00:11:00Z">
                      <w:r>
                        <w:delText xml:space="preserve">Figure </w:delText>
                      </w:r>
                      <w:r w:rsidR="00000000">
                        <w:fldChar w:fldCharType="begin"/>
                      </w:r>
                      <w:r w:rsidR="00000000">
                        <w:delInstrText xml:space="preserve"> SEQ Figure \* ARABIC </w:delInstrText>
                      </w:r>
                      <w:r w:rsidR="00000000">
                        <w:fldChar w:fldCharType="separate"/>
                      </w:r>
                      <w:r w:rsidR="00440CD6">
                        <w:rPr>
                          <w:noProof/>
                        </w:rPr>
                        <w:delText>1</w:delText>
                      </w:r>
                      <w:r w:rsidR="00000000">
                        <w:rPr>
                          <w:noProof/>
                        </w:rPr>
                        <w:fldChar w:fldCharType="end"/>
                      </w:r>
                      <w:r>
                        <w:delText xml:space="preserve"> :  Carte des Delivery Centers en France</w:delText>
                      </w:r>
                    </w:del>
                  </w:p>
                </w:txbxContent>
              </v:textbox>
              <w10:wrap type="topAndBottom"/>
            </v:shape>
          </w:pict>
        </w:r>
        <w:r w:rsidR="002E40E0" w:rsidRPr="00AD7CE4">
          <w:rPr>
            <w:rFonts w:cstheme="minorHAnsi"/>
            <w:noProof/>
          </w:rPr>
          <w:drawing>
            <wp:anchor distT="0" distB="0" distL="114300" distR="114300" simplePos="0" relativeHeight="251642880" behindDoc="0" locked="0" layoutInCell="1" allowOverlap="1" wp14:anchorId="34E0C004" wp14:editId="394A6AE7">
              <wp:simplePos x="0" y="0"/>
              <wp:positionH relativeFrom="column">
                <wp:posOffset>428047</wp:posOffset>
              </wp:positionH>
              <wp:positionV relativeFrom="paragraph">
                <wp:posOffset>1154257</wp:posOffset>
              </wp:positionV>
              <wp:extent cx="4940300" cy="2757805"/>
              <wp:effectExtent l="19050" t="19050" r="0" b="4445"/>
              <wp:wrapTopAndBottom/>
              <wp:docPr id="173569092" name="Image 173569092" descr="Une image contenant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9092" name="Image 1" descr="Une image contenant texte, capture d’écran, diagramm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40300" cy="27578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del>
      <w:r w:rsidR="00A61EFB" w:rsidRPr="00AD7CE4">
        <w:rPr>
          <w:rFonts w:cstheme="minorHAnsi"/>
        </w:rPr>
        <w:t xml:space="preserve">En France, </w:t>
      </w:r>
      <w:r w:rsidR="00F24E45">
        <w:rPr>
          <w:rFonts w:cstheme="minorHAnsi"/>
        </w:rPr>
        <w:t>Ausy possède</w:t>
      </w:r>
      <w:r w:rsidR="00F24E45">
        <w:rPr>
          <w:rFonts w:cstheme="minorHAnsi"/>
        </w:rPr>
        <w:t xml:space="preserve"> </w:t>
      </w:r>
      <w:r w:rsidR="00A61EFB" w:rsidRPr="00AD7CE4">
        <w:rPr>
          <w:rFonts w:cstheme="minorHAnsi"/>
        </w:rPr>
        <w:t xml:space="preserve">une vingtaine d’agences dont une dizaine de « delivery centers » ou centre de production : </w:t>
      </w:r>
      <w:r w:rsidR="00A61EFB" w:rsidRPr="00AD7CE4">
        <w:rPr>
          <w:rFonts w:cstheme="minorHAnsi"/>
          <w:color w:val="000000" w:themeColor="text1"/>
        </w:rPr>
        <w:t xml:space="preserve">ce sont des agences ayant des engagements (production ou services) auprès de client. </w:t>
      </w:r>
      <w:r w:rsidR="00655484">
        <w:rPr>
          <w:rFonts w:cstheme="minorHAnsi"/>
          <w:color w:val="000000" w:themeColor="text1"/>
        </w:rPr>
        <w:t>L</w:t>
      </w:r>
      <w:r w:rsidR="00A61EFB" w:rsidRPr="00AD7CE4">
        <w:rPr>
          <w:rFonts w:cstheme="minorHAnsi"/>
          <w:color w:val="000000" w:themeColor="text1"/>
        </w:rPr>
        <w:t>a</w:t>
      </w:r>
      <w:r w:rsidR="00A61EFB" w:rsidRPr="00AD7CE4">
        <w:rPr>
          <w:rFonts w:cstheme="minorHAnsi"/>
        </w:rPr>
        <w:t xml:space="preserve"> </w:t>
      </w:r>
      <w:r w:rsidR="00A61EFB" w:rsidRPr="00AD7CE4">
        <w:rPr>
          <w:rFonts w:cstheme="minorHAnsi"/>
          <w:i/>
          <w:iCs/>
        </w:rPr>
        <w:t xml:space="preserve">Figure 1 : Carte des Delivery Centers en </w:t>
      </w:r>
      <w:r w:rsidR="00655484">
        <w:rPr>
          <w:rFonts w:cstheme="minorHAnsi"/>
          <w:i/>
          <w:iCs/>
        </w:rPr>
        <w:t>France</w:t>
      </w:r>
      <w:r w:rsidR="00655484">
        <w:rPr>
          <w:rFonts w:cstheme="minorHAnsi"/>
          <w:i/>
          <w:iCs/>
        </w:rPr>
        <w:t xml:space="preserve"> </w:t>
      </w:r>
      <w:r w:rsidR="00655484">
        <w:rPr>
          <w:rFonts w:cstheme="minorHAnsi"/>
        </w:rPr>
        <w:t>ci-dessous montre</w:t>
      </w:r>
      <w:r w:rsidR="00A61EFB" w:rsidRPr="00AD7CE4">
        <w:rPr>
          <w:rFonts w:cstheme="minorHAnsi"/>
        </w:rPr>
        <w:t xml:space="preserve"> </w:t>
      </w:r>
      <w:r w:rsidR="00A61EFB" w:rsidRPr="00AD7CE4">
        <w:rPr>
          <w:rFonts w:cstheme="minorHAnsi"/>
        </w:rPr>
        <w:t>les dix delivery centers dont</w:t>
      </w:r>
      <w:r w:rsidR="00655484">
        <w:rPr>
          <w:rFonts w:cstheme="minorHAnsi"/>
        </w:rPr>
        <w:t xml:space="preserve"> </w:t>
      </w:r>
      <w:r w:rsidR="00655484">
        <w:rPr>
          <w:rFonts w:cstheme="minorHAnsi"/>
        </w:rPr>
        <w:t>celui de</w:t>
      </w:r>
      <w:r w:rsidR="00A61EFB" w:rsidRPr="00AD7CE4">
        <w:rPr>
          <w:rFonts w:cstheme="minorHAnsi"/>
        </w:rPr>
        <w:t xml:space="preserve"> </w:t>
      </w:r>
      <w:r w:rsidR="00A61EFB" w:rsidRPr="00AD7CE4">
        <w:rPr>
          <w:rFonts w:cstheme="minorHAnsi"/>
        </w:rPr>
        <w:t>Lyon. Toutes ses agences forment un socle de compétences allant de domaines techniques : IA &amp; Big Data, cybersécurité, développement … à la gestion de projets, à l’analyse et l’audit, l’optimisation et le conseil sur la gestion de projets…</w:t>
      </w:r>
    </w:p>
    <w:p w14:paraId="11264627" w14:textId="6438C143" w:rsidR="00356EE5" w:rsidRPr="00AD7CE4" w:rsidRDefault="00A61EFB" w:rsidP="00356EE5">
      <w:pPr>
        <w:jc w:val="both"/>
        <w:rPr>
          <w:rFonts w:cstheme="minorHAnsi"/>
        </w:rPr>
        <w:pPrChange w:id="112" w:author="FURNON Cyril" w:date="2023-08-18T00:11:00Z">
          <w:pPr/>
        </w:pPrChange>
      </w:pPr>
      <w:r w:rsidRPr="00AD7CE4">
        <w:rPr>
          <w:rFonts w:cstheme="minorHAnsi"/>
        </w:rPr>
        <w:t xml:space="preserve">Concernant son organisation, </w:t>
      </w:r>
      <w:r w:rsidR="00356EE5" w:rsidRPr="00AD7CE4">
        <w:rPr>
          <w:rFonts w:cstheme="minorHAnsi"/>
        </w:rPr>
        <w:t>Ausy se structure autour de différents « moteurs », ces moteurs</w:t>
      </w:r>
      <w:r w:rsidR="00655484">
        <w:rPr>
          <w:rFonts w:cstheme="minorHAnsi"/>
        </w:rPr>
        <w:t xml:space="preserve"> </w:t>
      </w:r>
      <w:r w:rsidR="00655484">
        <w:rPr>
          <w:rFonts w:cstheme="minorHAnsi"/>
        </w:rPr>
        <w:t>segmentent</w:t>
      </w:r>
      <w:r w:rsidR="00356EE5" w:rsidRPr="00AD7CE4">
        <w:rPr>
          <w:rFonts w:cstheme="minorHAnsi"/>
        </w:rPr>
        <w:t xml:space="preserve"> les </w:t>
      </w:r>
      <w:r w:rsidR="00356EE5" w:rsidRPr="00AD7CE4">
        <w:rPr>
          <w:rFonts w:cstheme="minorHAnsi"/>
        </w:rPr>
        <w:t>employés</w:t>
      </w:r>
      <w:r w:rsidR="00356EE5" w:rsidRPr="00AD7CE4">
        <w:rPr>
          <w:rFonts w:cstheme="minorHAnsi"/>
        </w:rPr>
        <w:t xml:space="preserve"> suivant leurs activités : </w:t>
      </w:r>
    </w:p>
    <w:p w14:paraId="045E0629" w14:textId="07923590" w:rsidR="00356EE5" w:rsidRPr="00AD7CE4" w:rsidRDefault="00356EE5" w:rsidP="00356EE5">
      <w:pPr>
        <w:pStyle w:val="Paragraphedeliste"/>
        <w:numPr>
          <w:ilvl w:val="0"/>
          <w:numId w:val="16"/>
        </w:numPr>
        <w:jc w:val="both"/>
        <w:rPr>
          <w:rFonts w:cstheme="minorHAnsi"/>
        </w:rPr>
        <w:pPrChange w:id="113" w:author="FURNON Cyril" w:date="2023-08-18T00:11:00Z">
          <w:pPr>
            <w:pStyle w:val="Paragraphedeliste"/>
            <w:numPr>
              <w:numId w:val="16"/>
            </w:numPr>
            <w:ind w:left="1068" w:hanging="360"/>
          </w:pPr>
        </w:pPrChange>
      </w:pPr>
      <w:r w:rsidRPr="00AD7CE4">
        <w:rPr>
          <w:rFonts w:cstheme="minorHAnsi"/>
        </w:rPr>
        <w:t>« Talents » :  représente les personnes dans l’accompagnement</w:t>
      </w:r>
      <w:r w:rsidR="00655484">
        <w:rPr>
          <w:rFonts w:cstheme="minorHAnsi"/>
        </w:rPr>
        <w:t>, notamment</w:t>
      </w:r>
      <w:r w:rsidR="00655484">
        <w:rPr>
          <w:rFonts w:cstheme="minorHAnsi"/>
        </w:rPr>
        <w:t xml:space="preserve"> lors de l’arrivée </w:t>
      </w:r>
      <w:r w:rsidR="00655484" w:rsidRPr="00AD7CE4">
        <w:rPr>
          <w:rFonts w:cstheme="minorHAnsi"/>
        </w:rPr>
        <w:t>et</w:t>
      </w:r>
      <w:r w:rsidRPr="00AD7CE4">
        <w:rPr>
          <w:rFonts w:cstheme="minorHAnsi"/>
        </w:rPr>
        <w:t xml:space="preserve"> dans l’accompagnement de l’évolution </w:t>
      </w:r>
      <w:r w:rsidR="00655484">
        <w:rPr>
          <w:rFonts w:cstheme="minorHAnsi"/>
        </w:rPr>
        <w:t>professionnel.</w:t>
      </w:r>
    </w:p>
    <w:p w14:paraId="261F0B05" w14:textId="6627806D" w:rsidR="00356EE5" w:rsidRPr="00AD7CE4" w:rsidRDefault="00356EE5" w:rsidP="00356EE5">
      <w:pPr>
        <w:pStyle w:val="Paragraphedeliste"/>
        <w:numPr>
          <w:ilvl w:val="0"/>
          <w:numId w:val="16"/>
        </w:numPr>
        <w:jc w:val="both"/>
        <w:rPr>
          <w:rFonts w:cstheme="minorHAnsi"/>
        </w:rPr>
        <w:pPrChange w:id="114" w:author="FURNON Cyril" w:date="2023-08-18T00:11:00Z">
          <w:pPr>
            <w:pStyle w:val="Paragraphedeliste"/>
            <w:numPr>
              <w:numId w:val="16"/>
            </w:numPr>
            <w:ind w:left="1068" w:hanging="360"/>
          </w:pPr>
        </w:pPrChange>
      </w:pPr>
      <w:r w:rsidRPr="00AD7CE4">
        <w:rPr>
          <w:rFonts w:cstheme="minorHAnsi"/>
        </w:rPr>
        <w:t>« Business Partners » : correspondant</w:t>
      </w:r>
      <w:r w:rsidR="00A61EFB" w:rsidRPr="00AD7CE4">
        <w:rPr>
          <w:rFonts w:cstheme="minorHAnsi"/>
        </w:rPr>
        <w:t xml:space="preserve"> au</w:t>
      </w:r>
      <w:r w:rsidRPr="00AD7CE4">
        <w:rPr>
          <w:rFonts w:cstheme="minorHAnsi"/>
        </w:rPr>
        <w:t xml:space="preserve"> responsable </w:t>
      </w:r>
      <w:r w:rsidR="00A61EFB" w:rsidRPr="00AD7CE4">
        <w:rPr>
          <w:rFonts w:cstheme="minorHAnsi"/>
        </w:rPr>
        <w:t xml:space="preserve">de </w:t>
      </w:r>
      <w:r w:rsidRPr="00AD7CE4">
        <w:rPr>
          <w:rFonts w:cstheme="minorHAnsi"/>
        </w:rPr>
        <w:t xml:space="preserve">qualité, </w:t>
      </w:r>
      <w:r w:rsidR="00A61EFB" w:rsidRPr="00AD7CE4">
        <w:rPr>
          <w:rFonts w:cstheme="minorHAnsi"/>
        </w:rPr>
        <w:t>d’</w:t>
      </w:r>
      <w:r w:rsidRPr="00AD7CE4">
        <w:rPr>
          <w:rFonts w:cstheme="minorHAnsi"/>
        </w:rPr>
        <w:t xml:space="preserve">administration, </w:t>
      </w:r>
      <w:r w:rsidR="00A61EFB" w:rsidRPr="00AD7CE4">
        <w:rPr>
          <w:rFonts w:cstheme="minorHAnsi"/>
        </w:rPr>
        <w:t xml:space="preserve">des </w:t>
      </w:r>
      <w:r w:rsidRPr="00AD7CE4">
        <w:rPr>
          <w:rFonts w:cstheme="minorHAnsi"/>
        </w:rPr>
        <w:t xml:space="preserve">Ressources Humaines, </w:t>
      </w:r>
      <w:r w:rsidR="00A61EFB" w:rsidRPr="00AD7CE4">
        <w:rPr>
          <w:rFonts w:cstheme="minorHAnsi"/>
        </w:rPr>
        <w:t xml:space="preserve">des </w:t>
      </w:r>
      <w:r w:rsidRPr="00AD7CE4">
        <w:rPr>
          <w:rFonts w:cstheme="minorHAnsi"/>
        </w:rPr>
        <w:t xml:space="preserve">Finances, </w:t>
      </w:r>
      <w:r w:rsidR="00A61EFB" w:rsidRPr="00AD7CE4">
        <w:rPr>
          <w:rFonts w:cstheme="minorHAnsi"/>
        </w:rPr>
        <w:t>d’</w:t>
      </w:r>
      <w:r w:rsidRPr="00AD7CE4">
        <w:rPr>
          <w:rFonts w:cstheme="minorHAnsi"/>
        </w:rPr>
        <w:t>outillage</w:t>
      </w:r>
      <w:r w:rsidR="00A61EFB" w:rsidRPr="00AD7CE4">
        <w:rPr>
          <w:rFonts w:cstheme="minorHAnsi"/>
        </w:rPr>
        <w:t xml:space="preserve"> ou de </w:t>
      </w:r>
      <w:r w:rsidRPr="00AD7CE4">
        <w:rPr>
          <w:rFonts w:cstheme="minorHAnsi"/>
        </w:rPr>
        <w:t>formation… des métiers génériques à la gestion d’entreprise</w:t>
      </w:r>
      <w:r w:rsidR="00A61EFB" w:rsidRPr="00AD7CE4">
        <w:rPr>
          <w:rFonts w:cstheme="minorHAnsi"/>
        </w:rPr>
        <w:t>.</w:t>
      </w:r>
    </w:p>
    <w:p w14:paraId="0FF6742B" w14:textId="5DE4C22A" w:rsidR="00356EE5" w:rsidRPr="00AD7CE4" w:rsidRDefault="00356EE5" w:rsidP="00356EE5">
      <w:pPr>
        <w:pStyle w:val="Paragraphedeliste"/>
        <w:numPr>
          <w:ilvl w:val="0"/>
          <w:numId w:val="16"/>
        </w:numPr>
        <w:jc w:val="both"/>
        <w:rPr>
          <w:rFonts w:cstheme="minorHAnsi"/>
        </w:rPr>
        <w:pPrChange w:id="115" w:author="FURNON Cyril" w:date="2023-08-18T00:11:00Z">
          <w:pPr>
            <w:pStyle w:val="Paragraphedeliste"/>
            <w:numPr>
              <w:numId w:val="16"/>
            </w:numPr>
            <w:ind w:left="1068" w:hanging="360"/>
          </w:pPr>
        </w:pPrChange>
      </w:pPr>
      <w:r w:rsidRPr="00AD7CE4">
        <w:rPr>
          <w:rFonts w:cstheme="minorHAnsi"/>
        </w:rPr>
        <w:t xml:space="preserve">« Clients » : ce moteur regroupe les interactions avec les clients porteurs de projets ou de demandes de moyens ou de ressources. Suivant un découpage en fonction de </w:t>
      </w:r>
      <w:r>
        <w:t>l’activité</w:t>
      </w:r>
      <w:r w:rsidRPr="00AD7CE4">
        <w:rPr>
          <w:rFonts w:cstheme="minorHAnsi"/>
        </w:rPr>
        <w:t xml:space="preserve"> des clients</w:t>
      </w:r>
      <w:del w:id="116" w:author="FURNON Cyril" w:date="2023-08-18T00:11:00Z">
        <w:r w:rsidR="00655484">
          <w:rPr>
            <w:rFonts w:cstheme="minorHAnsi"/>
          </w:rPr>
          <w:delText>,</w:delText>
        </w:r>
      </w:del>
      <w:r w:rsidRPr="00AD7CE4">
        <w:rPr>
          <w:rFonts w:cstheme="minorHAnsi"/>
        </w:rPr>
        <w:t xml:space="preserve"> des rôles supplémentaires sont ajoutés</w:t>
      </w:r>
      <w:r w:rsidR="00A61EFB" w:rsidRPr="00AD7CE4">
        <w:rPr>
          <w:rFonts w:cstheme="minorHAnsi"/>
        </w:rPr>
        <w:t xml:space="preserve"> au sein de ce pôle</w:t>
      </w:r>
      <w:r w:rsidRPr="00AD7CE4">
        <w:rPr>
          <w:rFonts w:cstheme="minorHAnsi"/>
        </w:rPr>
        <w:t>.</w:t>
      </w:r>
    </w:p>
    <w:p w14:paraId="7CD355AE" w14:textId="4F70B9C3" w:rsidR="00356EE5" w:rsidRPr="00AD7CE4" w:rsidRDefault="00356EE5" w:rsidP="00356EE5">
      <w:pPr>
        <w:pStyle w:val="Paragraphedeliste"/>
        <w:numPr>
          <w:ilvl w:val="0"/>
          <w:numId w:val="16"/>
        </w:numPr>
        <w:jc w:val="both"/>
        <w:rPr>
          <w:rFonts w:cstheme="minorHAnsi"/>
        </w:rPr>
        <w:pPrChange w:id="117" w:author="FURNON Cyril" w:date="2023-08-18T00:11:00Z">
          <w:pPr>
            <w:pStyle w:val="Paragraphedeliste"/>
            <w:numPr>
              <w:numId w:val="16"/>
            </w:numPr>
            <w:ind w:left="1068" w:hanging="360"/>
          </w:pPr>
        </w:pPrChange>
      </w:pPr>
      <w:r w:rsidRPr="00AD7CE4">
        <w:rPr>
          <w:rFonts w:cstheme="minorHAnsi"/>
        </w:rPr>
        <w:t xml:space="preserve">« Tech solutions » : qui entoure toute production ou service visant à répondre au besoin d’un client. Cette partie est également découpée suivant </w:t>
      </w:r>
      <w:r>
        <w:t>l’activité</w:t>
      </w:r>
      <w:r w:rsidRPr="00AD7CE4">
        <w:rPr>
          <w:rFonts w:cstheme="minorHAnsi"/>
        </w:rPr>
        <w:t xml:space="preserve"> des clients. C’est dans cette partie que mon rôle est situé. </w:t>
      </w:r>
    </w:p>
    <w:p w14:paraId="528B0007" w14:textId="1CD8656A" w:rsidR="00356EE5" w:rsidRPr="00AD7CE4" w:rsidRDefault="00000000" w:rsidP="00356EE5">
      <w:pPr>
        <w:jc w:val="both"/>
        <w:rPr>
          <w:rFonts w:cstheme="minorHAnsi"/>
          <w:color w:val="FF0000"/>
        </w:rPr>
        <w:pPrChange w:id="118" w:author="FURNON Cyril" w:date="2023-08-18T00:11:00Z">
          <w:pPr/>
        </w:pPrChange>
      </w:pPr>
      <w:ins w:id="119" w:author="FURNON Cyril" w:date="2023-08-18T00:11:00Z">
        <w:r>
          <w:rPr>
            <w:noProof/>
          </w:rPr>
          <w:pict w14:anchorId="090F2893">
            <v:shape id="_x0000_s2246" type="#_x0000_t202" style="position:absolute;left:0;text-align:left;margin-left:1.4pt;margin-top:305.1pt;width:453.5pt;height:16.5pt;z-index:251829760;mso-position-horizontal-relative:text;mso-position-vertical-relative:text" stroked="f">
              <v:textbox inset="0,0,0,0">
                <w:txbxContent/>
              </v:textbox>
              <w10:wrap type="topAndBottom"/>
            </v:shape>
          </w:pict>
        </w:r>
        <w:r w:rsidR="00356EE5" w:rsidRPr="00841048">
          <w:rPr>
            <w:noProof/>
          </w:rPr>
          <w:drawing>
            <wp:anchor distT="0" distB="0" distL="114300" distR="114300" simplePos="0" relativeHeight="251828736" behindDoc="0" locked="0" layoutInCell="1" allowOverlap="1" wp14:anchorId="6A9F66D4" wp14:editId="516FBF73">
              <wp:simplePos x="0" y="0"/>
              <wp:positionH relativeFrom="column">
                <wp:posOffset>17780</wp:posOffset>
              </wp:positionH>
              <wp:positionV relativeFrom="paragraph">
                <wp:posOffset>363220</wp:posOffset>
              </wp:positionV>
              <wp:extent cx="5759450" cy="3454400"/>
              <wp:effectExtent l="19050" t="19050" r="0" b="0"/>
              <wp:wrapTopAndBottom/>
              <wp:docPr id="1968920074" name="Image 1968920074" descr="Une image contenant texte, capture d’écran, Police, Mar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Police, Marque&#10;&#10;Description générée automatiquem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9450" cy="34544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ins>
      <w:r w:rsidR="00356EE5" w:rsidRPr="00AD7CE4">
        <w:rPr>
          <w:rFonts w:cstheme="minorHAnsi"/>
        </w:rPr>
        <w:t>L’organigramme</w:t>
      </w:r>
      <w:r w:rsidR="00655484">
        <w:rPr>
          <w:rFonts w:cstheme="minorHAnsi"/>
        </w:rPr>
        <w:t xml:space="preserve"> que</w:t>
      </w:r>
      <w:r w:rsidR="00356EE5" w:rsidRPr="00AD7CE4">
        <w:rPr>
          <w:rFonts w:cstheme="minorHAnsi"/>
        </w:rPr>
        <w:t xml:space="preserve"> représente la </w:t>
      </w:r>
      <w:r w:rsidR="00356EE5" w:rsidRPr="00AD7CE4">
        <w:rPr>
          <w:rFonts w:cstheme="minorHAnsi"/>
          <w:i/>
          <w:iCs/>
        </w:rPr>
        <w:t>Figure 2 : Organigramme Ausy</w:t>
      </w:r>
      <w:r w:rsidR="00655484">
        <w:rPr>
          <w:rFonts w:cstheme="minorHAnsi"/>
          <w:i/>
          <w:iCs/>
        </w:rPr>
        <w:t xml:space="preserve"> </w:t>
      </w:r>
      <w:r w:rsidR="00655484">
        <w:rPr>
          <w:rFonts w:cstheme="minorHAnsi"/>
        </w:rPr>
        <w:t>plus bas</w:t>
      </w:r>
      <w:r w:rsidR="00356EE5" w:rsidRPr="00AD7CE4">
        <w:rPr>
          <w:rFonts w:cstheme="minorHAnsi"/>
        </w:rPr>
        <w:t xml:space="preserve">, </w:t>
      </w:r>
      <w:r w:rsidR="00655484">
        <w:rPr>
          <w:rFonts w:cstheme="minorHAnsi"/>
        </w:rPr>
        <w:t>illustre bien ce découpage</w:t>
      </w:r>
      <w:r w:rsidR="00356EE5" w:rsidRPr="00AD7CE4">
        <w:rPr>
          <w:rFonts w:cstheme="minorHAnsi"/>
        </w:rPr>
        <w:t xml:space="preserve"> </w:t>
      </w:r>
      <w:r w:rsidR="00655484" w:rsidRPr="00655484">
        <w:rPr>
          <w:rFonts w:cstheme="minorHAnsi"/>
        </w:rPr>
        <w:t>et des rôles transverses</w:t>
      </w:r>
      <w:r w:rsidR="00356EE5" w:rsidRPr="00AD7CE4">
        <w:rPr>
          <w:rFonts w:cstheme="minorHAnsi"/>
        </w:rPr>
        <w:t>.</w:t>
      </w:r>
      <w:r w:rsidR="00356EE5" w:rsidRPr="00AD7CE4">
        <w:rPr>
          <w:rFonts w:cstheme="minorHAnsi"/>
          <w:color w:val="FF0000"/>
        </w:rPr>
        <w:tab/>
      </w:r>
    </w:p>
    <w:p w14:paraId="48F634E1" w14:textId="2693BB8B" w:rsidR="00356EE5" w:rsidRPr="00AD7CE4" w:rsidRDefault="00000000" w:rsidP="0087520A">
      <w:pPr>
        <w:jc w:val="both"/>
        <w:rPr>
          <w:rFonts w:cstheme="minorHAnsi"/>
        </w:rPr>
        <w:pPrChange w:id="120" w:author="FURNON Cyril" w:date="2023-08-18T00:11:00Z">
          <w:pPr/>
        </w:pPrChange>
      </w:pPr>
      <w:del w:id="121" w:author="FURNON Cyril" w:date="2023-08-18T00:11:00Z">
        <w:r>
          <w:rPr>
            <w:rFonts w:cstheme="minorHAnsi"/>
            <w:noProof/>
          </w:rPr>
          <w:pict w14:anchorId="52FED411">
            <v:shape id="_x0000_s2231" type="#_x0000_t202" style="position:absolute;left:0;text-align:left;margin-left:-.25pt;margin-top:278pt;width:453.5pt;height:15.9pt;z-index:251710464;mso-position-horizontal-relative:text;mso-position-vertical-relative:text" stroked="f">
              <v:textbox style="mso-next-textbox:#_x0000_s2231" inset="0,0,0,0">
                <w:txbxContent>
                  <w:p w14:paraId="151A7DF3" w14:textId="75211236" w:rsidR="009B49BE" w:rsidRPr="006C04B6" w:rsidRDefault="009B49BE" w:rsidP="00655484">
                    <w:pPr>
                      <w:pStyle w:val="Lgende"/>
                      <w:rPr>
                        <w:noProof/>
                      </w:rPr>
                    </w:pPr>
                    <w:bookmarkStart w:id="122" w:name="_Toc142528348"/>
                    <w:r>
                      <w:t xml:space="preserve">Figure </w:t>
                    </w:r>
                    <w:r w:rsidR="00000000">
                      <w:fldChar w:fldCharType="begin"/>
                    </w:r>
                    <w:r w:rsidR="00000000">
                      <w:instrText xml:space="preserve"> SEQ Figure \* ARABIC </w:instrText>
                    </w:r>
                    <w:r w:rsidR="00000000">
                      <w:fldChar w:fldCharType="separate"/>
                    </w:r>
                    <w:r w:rsidR="00440CD6">
                      <w:rPr>
                        <w:noProof/>
                      </w:rPr>
                      <w:t>2</w:t>
                    </w:r>
                    <w:r w:rsidR="00000000">
                      <w:rPr>
                        <w:noProof/>
                      </w:rPr>
                      <w:fldChar w:fldCharType="end"/>
                    </w:r>
                    <w:r>
                      <w:t xml:space="preserve"> </w:t>
                    </w:r>
                    <w:r w:rsidRPr="003A05B2">
                      <w:t>: Organigramme Ausy</w:t>
                    </w:r>
                    <w:bookmarkEnd w:id="122"/>
                  </w:p>
                </w:txbxContent>
              </v:textbox>
              <w10:wrap type="topAndBottom"/>
            </v:shape>
          </w:pict>
        </w:r>
        <w:r w:rsidR="00655484" w:rsidRPr="00AD7CE4">
          <w:rPr>
            <w:rFonts w:cstheme="minorHAnsi"/>
            <w:noProof/>
          </w:rPr>
          <w:drawing>
            <wp:anchor distT="0" distB="0" distL="114300" distR="114300" simplePos="0" relativeHeight="251632640" behindDoc="0" locked="0" layoutInCell="1" allowOverlap="1" wp14:anchorId="165978A1" wp14:editId="63BDD8A0">
              <wp:simplePos x="0" y="0"/>
              <wp:positionH relativeFrom="column">
                <wp:posOffset>18069</wp:posOffset>
              </wp:positionH>
              <wp:positionV relativeFrom="paragraph">
                <wp:posOffset>10160</wp:posOffset>
              </wp:positionV>
              <wp:extent cx="5759450" cy="3454400"/>
              <wp:effectExtent l="19050" t="19050" r="0" b="0"/>
              <wp:wrapTopAndBottom/>
              <wp:docPr id="6" name="Image 6" descr="Une image contenant texte, capture d’écran, Police, Mar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Police, Marque&#10;&#10;Description générée automatiquem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9450" cy="3454400"/>
                      </a:xfrm>
                      <a:prstGeom prst="rect">
                        <a:avLst/>
                      </a:prstGeom>
                      <a:noFill/>
                      <a:ln>
                        <a:solidFill>
                          <a:schemeClr val="tx1"/>
                        </a:solidFill>
                      </a:ln>
                    </pic:spPr>
                  </pic:pic>
                </a:graphicData>
              </a:graphic>
            </wp:anchor>
          </w:drawing>
        </w:r>
      </w:del>
      <w:r w:rsidR="00356EE5" w:rsidRPr="00AD7CE4">
        <w:rPr>
          <w:rFonts w:cstheme="minorHAnsi"/>
        </w:rPr>
        <w:t xml:space="preserve">Nous nous intéressons au découpage suivant </w:t>
      </w:r>
      <w:r w:rsidR="0087520A">
        <w:t>l’activité</w:t>
      </w:r>
      <w:r w:rsidR="00356EE5" w:rsidRPr="00AD7CE4">
        <w:rPr>
          <w:rFonts w:cstheme="minorHAnsi"/>
        </w:rPr>
        <w:t xml:space="preserve"> des clients. En effet, Ausy gère de nombreux clients et découp</w:t>
      </w:r>
      <w:r w:rsidR="00A61EFB" w:rsidRPr="00AD7CE4">
        <w:rPr>
          <w:rFonts w:cstheme="minorHAnsi"/>
        </w:rPr>
        <w:t>e</w:t>
      </w:r>
      <w:r w:rsidR="00356EE5" w:rsidRPr="00AD7CE4">
        <w:rPr>
          <w:rFonts w:cstheme="minorHAnsi"/>
        </w:rPr>
        <w:t xml:space="preserve"> ainsi les moteurs « clients » et « tech solutions » suivant </w:t>
      </w:r>
      <w:r w:rsidR="00A61EFB" w:rsidRPr="00AD7CE4">
        <w:rPr>
          <w:rFonts w:cstheme="minorHAnsi"/>
        </w:rPr>
        <w:t>leurs appartenances</w:t>
      </w:r>
      <w:r w:rsidR="00356EE5" w:rsidRPr="00AD7CE4">
        <w:rPr>
          <w:rFonts w:cstheme="minorHAnsi"/>
        </w:rPr>
        <w:t xml:space="preserve"> </w:t>
      </w:r>
      <w:r w:rsidR="00A61EFB" w:rsidRPr="00AD7CE4">
        <w:rPr>
          <w:rFonts w:cstheme="minorHAnsi"/>
        </w:rPr>
        <w:t>aux clients</w:t>
      </w:r>
      <w:r w:rsidR="00356EE5" w:rsidRPr="00AD7CE4">
        <w:rPr>
          <w:rFonts w:cstheme="minorHAnsi"/>
        </w:rPr>
        <w:t xml:space="preserve">. </w:t>
      </w:r>
      <w:r w:rsidR="00A61EFB" w:rsidRPr="00AD7CE4">
        <w:rPr>
          <w:rFonts w:cstheme="minorHAnsi"/>
        </w:rPr>
        <w:t>Les abréviations visibles</w:t>
      </w:r>
      <w:r w:rsidR="00356EE5" w:rsidRPr="00AD7CE4">
        <w:rPr>
          <w:rFonts w:cstheme="minorHAnsi"/>
        </w:rPr>
        <w:t xml:space="preserve"> sur l’</w:t>
      </w:r>
      <w:r w:rsidR="00A61EFB" w:rsidRPr="00AD7CE4">
        <w:rPr>
          <w:rFonts w:cstheme="minorHAnsi"/>
        </w:rPr>
        <w:t>image</w:t>
      </w:r>
      <w:r w:rsidR="00356EE5" w:rsidRPr="00AD7CE4">
        <w:rPr>
          <w:rFonts w:cstheme="minorHAnsi"/>
        </w:rPr>
        <w:t xml:space="preserve"> plus haute </w:t>
      </w:r>
      <w:r w:rsidR="00A61EFB" w:rsidRPr="00AD7CE4">
        <w:rPr>
          <w:rFonts w:cstheme="minorHAnsi"/>
        </w:rPr>
        <w:t>encadrent</w:t>
      </w:r>
      <w:r w:rsidR="00356EE5" w:rsidRPr="00AD7CE4">
        <w:rPr>
          <w:rFonts w:cstheme="minorHAnsi"/>
        </w:rPr>
        <w:t xml:space="preserve"> des domaines définis :</w:t>
      </w:r>
    </w:p>
    <w:p w14:paraId="285785EA" w14:textId="77777777" w:rsidR="00356EE5" w:rsidRPr="00AD7CE4" w:rsidRDefault="00356EE5" w:rsidP="0087520A">
      <w:pPr>
        <w:pStyle w:val="Paragraphedeliste"/>
        <w:numPr>
          <w:ilvl w:val="0"/>
          <w:numId w:val="16"/>
        </w:numPr>
        <w:jc w:val="both"/>
        <w:rPr>
          <w:rFonts w:cstheme="minorHAnsi"/>
        </w:rPr>
        <w:pPrChange w:id="123" w:author="FURNON Cyril" w:date="2023-08-18T00:11:00Z">
          <w:pPr>
            <w:pStyle w:val="Paragraphedeliste"/>
            <w:numPr>
              <w:numId w:val="16"/>
            </w:numPr>
            <w:ind w:left="1068" w:hanging="360"/>
          </w:pPr>
        </w:pPrChange>
      </w:pPr>
      <w:r w:rsidRPr="00AD7CE4">
        <w:rPr>
          <w:rFonts w:cstheme="minorHAnsi"/>
        </w:rPr>
        <w:t>« FSI » pour les métiers des finances, de la santé et de l’assurance </w:t>
      </w:r>
    </w:p>
    <w:p w14:paraId="40B9243F" w14:textId="77777777" w:rsidR="00356EE5" w:rsidRPr="00AD7CE4" w:rsidRDefault="00356EE5" w:rsidP="0087520A">
      <w:pPr>
        <w:pStyle w:val="Paragraphedeliste"/>
        <w:numPr>
          <w:ilvl w:val="0"/>
          <w:numId w:val="16"/>
        </w:numPr>
        <w:jc w:val="both"/>
        <w:rPr>
          <w:rFonts w:cstheme="minorHAnsi"/>
        </w:rPr>
        <w:pPrChange w:id="124" w:author="FURNON Cyril" w:date="2023-08-18T00:11:00Z">
          <w:pPr>
            <w:pStyle w:val="Paragraphedeliste"/>
            <w:numPr>
              <w:numId w:val="16"/>
            </w:numPr>
            <w:ind w:left="1068" w:hanging="360"/>
          </w:pPr>
        </w:pPrChange>
      </w:pPr>
      <w:r w:rsidRPr="00AD7CE4">
        <w:rPr>
          <w:rFonts w:cstheme="minorHAnsi"/>
        </w:rPr>
        <w:t>« MOB » pour les entreprises liées à la mobilité et aux transports</w:t>
      </w:r>
    </w:p>
    <w:p w14:paraId="19B04E3F" w14:textId="77777777" w:rsidR="00356EE5" w:rsidRPr="00AD7CE4" w:rsidRDefault="00356EE5" w:rsidP="0087520A">
      <w:pPr>
        <w:pStyle w:val="Paragraphedeliste"/>
        <w:numPr>
          <w:ilvl w:val="0"/>
          <w:numId w:val="16"/>
        </w:numPr>
        <w:jc w:val="both"/>
        <w:rPr>
          <w:rFonts w:cstheme="minorHAnsi"/>
        </w:rPr>
        <w:pPrChange w:id="125" w:author="FURNON Cyril" w:date="2023-08-18T00:11:00Z">
          <w:pPr>
            <w:pStyle w:val="Paragraphedeliste"/>
            <w:numPr>
              <w:numId w:val="16"/>
            </w:numPr>
            <w:ind w:left="1068" w:hanging="360"/>
          </w:pPr>
        </w:pPrChange>
      </w:pPr>
      <w:r w:rsidRPr="00AD7CE4">
        <w:rPr>
          <w:rFonts w:cstheme="minorHAnsi"/>
        </w:rPr>
        <w:t>« TMT » pour les sociétés de télécommunications</w:t>
      </w:r>
    </w:p>
    <w:p w14:paraId="1BB673B2" w14:textId="77777777" w:rsidR="00356EE5" w:rsidRPr="00AD7CE4" w:rsidRDefault="00356EE5" w:rsidP="0087520A">
      <w:pPr>
        <w:pStyle w:val="Paragraphedeliste"/>
        <w:numPr>
          <w:ilvl w:val="0"/>
          <w:numId w:val="16"/>
        </w:numPr>
        <w:jc w:val="both"/>
        <w:rPr>
          <w:rFonts w:cstheme="minorHAnsi"/>
        </w:rPr>
        <w:pPrChange w:id="126" w:author="FURNON Cyril" w:date="2023-08-18T00:11:00Z">
          <w:pPr>
            <w:pStyle w:val="Paragraphedeliste"/>
            <w:numPr>
              <w:numId w:val="16"/>
            </w:numPr>
            <w:ind w:left="1068" w:hanging="360"/>
          </w:pPr>
        </w:pPrChange>
      </w:pPr>
      <w:r w:rsidRPr="00AD7CE4">
        <w:rPr>
          <w:rFonts w:cstheme="minorHAnsi"/>
        </w:rPr>
        <w:t>« EPS » correspond à l’activité d’énergie et du marché public</w:t>
      </w:r>
    </w:p>
    <w:p w14:paraId="41813EF8" w14:textId="77777777" w:rsidR="00356EE5" w:rsidRPr="00AD7CE4" w:rsidRDefault="00356EE5" w:rsidP="0087520A">
      <w:pPr>
        <w:pStyle w:val="Paragraphedeliste"/>
        <w:numPr>
          <w:ilvl w:val="0"/>
          <w:numId w:val="16"/>
        </w:numPr>
        <w:jc w:val="both"/>
        <w:rPr>
          <w:rFonts w:cstheme="minorHAnsi"/>
        </w:rPr>
        <w:pPrChange w:id="127" w:author="FURNON Cyril" w:date="2023-08-18T00:11:00Z">
          <w:pPr>
            <w:pStyle w:val="Paragraphedeliste"/>
            <w:numPr>
              <w:numId w:val="16"/>
            </w:numPr>
            <w:ind w:left="1068" w:hanging="360"/>
          </w:pPr>
        </w:pPrChange>
      </w:pPr>
      <w:r w:rsidRPr="00AD7CE4">
        <w:rPr>
          <w:rFonts w:cstheme="minorHAnsi"/>
        </w:rPr>
        <w:t xml:space="preserve"> Et « ASD » encadrent la partie défense aérospatiale</w:t>
      </w:r>
    </w:p>
    <w:p w14:paraId="42FA51CA" w14:textId="19096B90" w:rsidR="007A74D9" w:rsidRPr="00AD7CE4" w:rsidRDefault="00A61EFB" w:rsidP="0087520A">
      <w:pPr>
        <w:jc w:val="both"/>
        <w:rPr>
          <w:rFonts w:cstheme="minorHAnsi"/>
        </w:rPr>
        <w:pPrChange w:id="128" w:author="FURNON Cyril" w:date="2023-08-18T00:11:00Z">
          <w:pPr/>
        </w:pPrChange>
      </w:pPr>
      <w:r w:rsidRPr="00AD7CE4">
        <w:rPr>
          <w:rFonts w:cstheme="minorHAnsi"/>
        </w:rPr>
        <w:t>Plus</w:t>
      </w:r>
      <w:r w:rsidR="00655484">
        <w:rPr>
          <w:rFonts w:cstheme="minorHAnsi"/>
        </w:rPr>
        <w:t xml:space="preserve"> tard,</w:t>
      </w:r>
      <w:r w:rsidRPr="00AD7CE4">
        <w:rPr>
          <w:rFonts w:cstheme="minorHAnsi"/>
        </w:rPr>
        <w:t xml:space="preserve"> nous verrons que la mission sur laquelle j’ai été placé</w:t>
      </w:r>
      <w:r w:rsidR="00655484">
        <w:rPr>
          <w:rFonts w:cstheme="minorHAnsi"/>
        </w:rPr>
        <w:t>,</w:t>
      </w:r>
      <w:r w:rsidRPr="00AD7CE4">
        <w:rPr>
          <w:rFonts w:cstheme="minorHAnsi"/>
        </w:rPr>
        <w:t xml:space="preserve"> rentre dans la catégorie « FSI »</w:t>
      </w:r>
    </w:p>
    <w:p w14:paraId="08146B5E" w14:textId="77777777" w:rsidR="00304F6B" w:rsidRPr="00AD7CE4" w:rsidRDefault="00304F6B" w:rsidP="0087520A">
      <w:pPr>
        <w:jc w:val="both"/>
        <w:rPr>
          <w:rFonts w:cstheme="minorHAnsi"/>
        </w:rPr>
        <w:pPrChange w:id="129" w:author="FURNON Cyril" w:date="2023-08-18T00:11:00Z">
          <w:pPr/>
        </w:pPrChange>
      </w:pPr>
    </w:p>
    <w:p w14:paraId="04389776" w14:textId="7DAE16A7" w:rsidR="00674AB7" w:rsidRPr="00AD7CE4" w:rsidRDefault="00304F6B" w:rsidP="0087520A">
      <w:pPr>
        <w:jc w:val="both"/>
        <w:rPr>
          <w:rFonts w:cstheme="minorHAnsi"/>
        </w:rPr>
        <w:pPrChange w:id="130" w:author="FURNON Cyril" w:date="2023-08-18T00:11:00Z">
          <w:pPr/>
        </w:pPrChange>
      </w:pPr>
      <w:r w:rsidRPr="00AD7CE4">
        <w:rPr>
          <w:rFonts w:cstheme="minorHAnsi"/>
        </w:rPr>
        <w:t>Avant de</w:t>
      </w:r>
      <w:r w:rsidR="00C02E13">
        <w:rPr>
          <w:rFonts w:cstheme="minorHAnsi"/>
        </w:rPr>
        <w:t xml:space="preserve"> </w:t>
      </w:r>
      <w:r w:rsidR="0087520A">
        <w:t>détailler</w:t>
      </w:r>
      <w:r w:rsidRPr="00AD7CE4">
        <w:rPr>
          <w:rFonts w:cstheme="minorHAnsi"/>
        </w:rPr>
        <w:t xml:space="preserve"> l’activité de Ausy, j’aimerais </w:t>
      </w:r>
      <w:r w:rsidR="00674AB7" w:rsidRPr="00AD7CE4">
        <w:rPr>
          <w:rFonts w:cstheme="minorHAnsi"/>
        </w:rPr>
        <w:t xml:space="preserve">décrire un principe </w:t>
      </w:r>
      <w:r w:rsidRPr="00AD7CE4">
        <w:rPr>
          <w:rFonts w:cstheme="minorHAnsi"/>
        </w:rPr>
        <w:t>essentiel pour</w:t>
      </w:r>
      <w:r w:rsidR="00674AB7" w:rsidRPr="00AD7CE4">
        <w:rPr>
          <w:rFonts w:cstheme="minorHAnsi"/>
        </w:rPr>
        <w:t xml:space="preserve"> l’entreprise. </w:t>
      </w:r>
      <w:r w:rsidRPr="00AD7CE4">
        <w:rPr>
          <w:rFonts w:cstheme="minorHAnsi"/>
        </w:rPr>
        <w:t>Elle</w:t>
      </w:r>
      <w:r w:rsidR="00674AB7" w:rsidRPr="00AD7CE4">
        <w:rPr>
          <w:rFonts w:cstheme="minorHAnsi"/>
        </w:rPr>
        <w:t xml:space="preserve"> s’est </w:t>
      </w:r>
      <w:r w:rsidRPr="00AD7CE4">
        <w:rPr>
          <w:rFonts w:cstheme="minorHAnsi"/>
        </w:rPr>
        <w:t>engagée</w:t>
      </w:r>
      <w:r w:rsidR="00674AB7" w:rsidRPr="00AD7CE4">
        <w:rPr>
          <w:rFonts w:cstheme="minorHAnsi"/>
        </w:rPr>
        <w:t xml:space="preserve"> depuis 2009 sur </w:t>
      </w:r>
      <w:ins w:id="131" w:author="FURNON Cyril" w:date="2023-08-18T00:11:00Z">
        <w:r w:rsidR="00FC1095">
          <w:t xml:space="preserve">le </w:t>
        </w:r>
      </w:ins>
      <w:r w:rsidR="00674AB7" w:rsidRPr="00AD7CE4">
        <w:rPr>
          <w:rFonts w:cstheme="minorHAnsi"/>
        </w:rPr>
        <w:t>plan de la Responsabilité Sociétale d’Entreprise, c’est-à-dire qu’elle intègre dans ses stratégies les préoccupations environnementales, éthiques et sociétales. Je cite les mots d’un site interne à l’entreprise</w:t>
      </w:r>
      <w:r w:rsidR="00C02E13">
        <w:rPr>
          <w:rFonts w:cstheme="minorHAnsi"/>
        </w:rPr>
        <w:t xml:space="preserve"> …</w:t>
      </w:r>
    </w:p>
    <w:p w14:paraId="1CE87217" w14:textId="3DDD72A9" w:rsidR="00674AB7" w:rsidRDefault="00674AB7" w:rsidP="00674AB7">
      <w:pPr>
        <w:jc w:val="both"/>
        <w:rPr>
          <w:rPrChange w:id="132" w:author="FURNON Cyril" w:date="2023-08-18T00:11:00Z">
            <w:rPr>
              <w:rFonts w:cstheme="minorHAnsi"/>
              <w:i/>
              <w:iCs/>
            </w:rPr>
          </w:rPrChange>
        </w:rPr>
        <w:pPrChange w:id="133" w:author="FURNON Cyril" w:date="2023-08-18T00:11:00Z">
          <w:pPr/>
        </w:pPrChange>
      </w:pPr>
      <w:r w:rsidRPr="00AD7CE4">
        <w:rPr>
          <w:rFonts w:cstheme="minorHAnsi"/>
        </w:rPr>
        <w:t xml:space="preserve">« </w:t>
      </w:r>
      <w:r>
        <w:rPr>
          <w:rPrChange w:id="134" w:author="FURNON Cyril" w:date="2023-08-18T00:11:00Z">
            <w:rPr>
              <w:rFonts w:cstheme="minorHAnsi"/>
              <w:i/>
              <w:iCs/>
            </w:rPr>
          </w:rPrChange>
        </w:rPr>
        <w:t>Dans le cadre de sa politique RSE, Ausy s’engage sur le plan social à :</w:t>
      </w:r>
    </w:p>
    <w:p w14:paraId="1C6D8EDC" w14:textId="4D3721A9" w:rsidR="00674AB7" w:rsidRDefault="00674AB7" w:rsidP="00674AB7">
      <w:pPr>
        <w:pStyle w:val="Paragraphedeliste"/>
        <w:numPr>
          <w:ilvl w:val="0"/>
          <w:numId w:val="19"/>
        </w:numPr>
        <w:jc w:val="both"/>
        <w:rPr>
          <w:rPrChange w:id="135" w:author="FURNON Cyril" w:date="2023-08-18T00:11:00Z">
            <w:rPr>
              <w:rFonts w:cstheme="minorHAnsi"/>
              <w:i/>
              <w:iCs/>
            </w:rPr>
          </w:rPrChange>
        </w:rPr>
        <w:pPrChange w:id="136" w:author="FURNON Cyril" w:date="2023-08-18T00:11:00Z">
          <w:pPr>
            <w:pStyle w:val="Paragraphedeliste"/>
            <w:numPr>
              <w:numId w:val="19"/>
            </w:numPr>
            <w:ind w:left="1440" w:hanging="360"/>
          </w:pPr>
        </w:pPrChange>
      </w:pPr>
      <w:r>
        <w:rPr>
          <w:rPrChange w:id="137" w:author="FURNON Cyril" w:date="2023-08-18T00:11:00Z">
            <w:rPr>
              <w:rFonts w:cstheme="minorHAnsi"/>
              <w:i/>
              <w:iCs/>
            </w:rPr>
          </w:rPrChange>
        </w:rPr>
        <w:t>Lutter contre les discriminations et les inégalités Femmes-Hommes</w:t>
      </w:r>
    </w:p>
    <w:p w14:paraId="320E51BC" w14:textId="1398E4DF" w:rsidR="00674AB7" w:rsidRDefault="00674AB7" w:rsidP="00674AB7">
      <w:pPr>
        <w:pStyle w:val="Paragraphedeliste"/>
        <w:numPr>
          <w:ilvl w:val="0"/>
          <w:numId w:val="19"/>
        </w:numPr>
        <w:jc w:val="both"/>
        <w:rPr>
          <w:rPrChange w:id="138" w:author="FURNON Cyril" w:date="2023-08-18T00:11:00Z">
            <w:rPr>
              <w:rFonts w:cstheme="minorHAnsi"/>
              <w:i/>
              <w:iCs/>
            </w:rPr>
          </w:rPrChange>
        </w:rPr>
        <w:pPrChange w:id="139" w:author="FURNON Cyril" w:date="2023-08-18T00:11:00Z">
          <w:pPr>
            <w:pStyle w:val="Paragraphedeliste"/>
            <w:numPr>
              <w:numId w:val="19"/>
            </w:numPr>
            <w:ind w:left="1440" w:hanging="360"/>
          </w:pPr>
        </w:pPrChange>
      </w:pPr>
      <w:r>
        <w:rPr>
          <w:rPrChange w:id="140" w:author="FURNON Cyril" w:date="2023-08-18T00:11:00Z">
            <w:rPr>
              <w:rFonts w:cstheme="minorHAnsi"/>
              <w:i/>
              <w:iCs/>
            </w:rPr>
          </w:rPrChange>
        </w:rPr>
        <w:t>Développer l'embauche des jeunes et le maintien dans l'emploi des séniors</w:t>
      </w:r>
    </w:p>
    <w:p w14:paraId="6A625B88" w14:textId="3348F05C" w:rsidR="00674AB7" w:rsidRDefault="00674AB7" w:rsidP="00674AB7">
      <w:pPr>
        <w:pStyle w:val="Paragraphedeliste"/>
        <w:numPr>
          <w:ilvl w:val="0"/>
          <w:numId w:val="19"/>
        </w:numPr>
        <w:jc w:val="both"/>
        <w:rPr>
          <w:rPrChange w:id="141" w:author="FURNON Cyril" w:date="2023-08-18T00:11:00Z">
            <w:rPr>
              <w:rFonts w:cstheme="minorHAnsi"/>
              <w:i/>
              <w:iCs/>
            </w:rPr>
          </w:rPrChange>
        </w:rPr>
        <w:pPrChange w:id="142" w:author="FURNON Cyril" w:date="2023-08-18T00:11:00Z">
          <w:pPr>
            <w:pStyle w:val="Paragraphedeliste"/>
            <w:numPr>
              <w:numId w:val="19"/>
            </w:numPr>
            <w:ind w:left="1440" w:hanging="360"/>
          </w:pPr>
        </w:pPrChange>
      </w:pPr>
      <w:r>
        <w:rPr>
          <w:rPrChange w:id="143" w:author="FURNON Cyril" w:date="2023-08-18T00:11:00Z">
            <w:rPr>
              <w:rFonts w:cstheme="minorHAnsi"/>
              <w:i/>
              <w:iCs/>
            </w:rPr>
          </w:rPrChange>
        </w:rPr>
        <w:t>Développer l'emploi des personnes en situation de handicap</w:t>
      </w:r>
    </w:p>
    <w:p w14:paraId="4EFF2369" w14:textId="6BF237D3" w:rsidR="00674AB7" w:rsidRDefault="00674AB7" w:rsidP="00691CBC">
      <w:pPr>
        <w:pStyle w:val="Paragraphedeliste"/>
        <w:numPr>
          <w:ilvl w:val="0"/>
          <w:numId w:val="19"/>
        </w:numPr>
        <w:jc w:val="both"/>
        <w:rPr>
          <w:rPrChange w:id="144" w:author="FURNON Cyril" w:date="2023-08-18T00:11:00Z">
            <w:rPr>
              <w:rFonts w:cstheme="minorHAnsi"/>
              <w:i/>
              <w:iCs/>
            </w:rPr>
          </w:rPrChange>
        </w:rPr>
        <w:pPrChange w:id="145" w:author="FURNON Cyril" w:date="2023-08-18T00:11:00Z">
          <w:pPr>
            <w:pStyle w:val="Paragraphedeliste"/>
            <w:numPr>
              <w:numId w:val="19"/>
            </w:numPr>
            <w:ind w:left="1440" w:hanging="360"/>
          </w:pPr>
        </w:pPrChange>
      </w:pPr>
      <w:r>
        <w:rPr>
          <w:rPrChange w:id="146" w:author="FURNON Cyril" w:date="2023-08-18T00:11:00Z">
            <w:rPr>
              <w:rFonts w:cstheme="minorHAnsi"/>
              <w:i/>
              <w:iCs/>
            </w:rPr>
          </w:rPrChange>
        </w:rPr>
        <w:t>Veiller aux conditions de santé et de sécurité au travail des salarié</w:t>
      </w:r>
    </w:p>
    <w:p w14:paraId="385EF20C" w14:textId="77777777" w:rsidR="009B49BE" w:rsidRDefault="009B49BE" w:rsidP="00674AB7">
      <w:pPr>
        <w:jc w:val="both"/>
        <w:rPr>
          <w:rPrChange w:id="147" w:author="FURNON Cyril" w:date="2023-08-18T00:11:00Z">
            <w:rPr>
              <w:rFonts w:cstheme="minorHAnsi"/>
              <w:i/>
              <w:iCs/>
            </w:rPr>
          </w:rPrChange>
        </w:rPr>
        <w:pPrChange w:id="148" w:author="FURNON Cyril" w:date="2023-08-18T00:11:00Z">
          <w:pPr/>
        </w:pPrChange>
      </w:pPr>
    </w:p>
    <w:p w14:paraId="3606CCC0" w14:textId="0B759197" w:rsidR="00674AB7" w:rsidRDefault="00674AB7" w:rsidP="00674AB7">
      <w:pPr>
        <w:jc w:val="both"/>
        <w:rPr>
          <w:rPrChange w:id="149" w:author="FURNON Cyril" w:date="2023-08-18T00:11:00Z">
            <w:rPr>
              <w:rFonts w:cstheme="minorHAnsi"/>
              <w:i/>
              <w:iCs/>
            </w:rPr>
          </w:rPrChange>
        </w:rPr>
        <w:pPrChange w:id="150" w:author="FURNON Cyril" w:date="2023-08-18T00:11:00Z">
          <w:pPr/>
        </w:pPrChange>
      </w:pPr>
      <w:r>
        <w:rPr>
          <w:rPrChange w:id="151" w:author="FURNON Cyril" w:date="2023-08-18T00:11:00Z">
            <w:rPr>
              <w:rFonts w:cstheme="minorHAnsi"/>
              <w:i/>
              <w:iCs/>
            </w:rPr>
          </w:rPrChange>
        </w:rPr>
        <w:t>Sur le plan environnemental à :</w:t>
      </w:r>
    </w:p>
    <w:p w14:paraId="3DE9AFE7" w14:textId="715A7372" w:rsidR="00674AB7" w:rsidRDefault="00674AB7" w:rsidP="00674AB7">
      <w:pPr>
        <w:pStyle w:val="Paragraphedeliste"/>
        <w:numPr>
          <w:ilvl w:val="0"/>
          <w:numId w:val="20"/>
        </w:numPr>
        <w:jc w:val="both"/>
        <w:rPr>
          <w:rPrChange w:id="152" w:author="FURNON Cyril" w:date="2023-08-18T00:11:00Z">
            <w:rPr>
              <w:rFonts w:cstheme="minorHAnsi"/>
              <w:i/>
              <w:iCs/>
            </w:rPr>
          </w:rPrChange>
        </w:rPr>
        <w:pPrChange w:id="153" w:author="FURNON Cyril" w:date="2023-08-18T00:11:00Z">
          <w:pPr>
            <w:pStyle w:val="Paragraphedeliste"/>
            <w:numPr>
              <w:numId w:val="20"/>
            </w:numPr>
            <w:ind w:hanging="360"/>
          </w:pPr>
        </w:pPrChange>
      </w:pPr>
      <w:r>
        <w:rPr>
          <w:rPrChange w:id="154" w:author="FURNON Cyril" w:date="2023-08-18T00:11:00Z">
            <w:rPr>
              <w:rFonts w:cstheme="minorHAnsi"/>
              <w:i/>
              <w:iCs/>
            </w:rPr>
          </w:rPrChange>
        </w:rPr>
        <w:t>Réduire les émissions de gaz à effet de serre</w:t>
      </w:r>
    </w:p>
    <w:p w14:paraId="490DF5B4" w14:textId="7B9ABF14" w:rsidR="00674AB7" w:rsidRDefault="00674AB7" w:rsidP="00674AB7">
      <w:pPr>
        <w:pStyle w:val="Paragraphedeliste"/>
        <w:numPr>
          <w:ilvl w:val="0"/>
          <w:numId w:val="20"/>
        </w:numPr>
        <w:jc w:val="both"/>
        <w:rPr>
          <w:rPrChange w:id="155" w:author="FURNON Cyril" w:date="2023-08-18T00:11:00Z">
            <w:rPr>
              <w:rFonts w:cstheme="minorHAnsi"/>
              <w:i/>
              <w:iCs/>
            </w:rPr>
          </w:rPrChange>
        </w:rPr>
        <w:pPrChange w:id="156" w:author="FURNON Cyril" w:date="2023-08-18T00:11:00Z">
          <w:pPr>
            <w:pStyle w:val="Paragraphedeliste"/>
            <w:numPr>
              <w:numId w:val="20"/>
            </w:numPr>
            <w:ind w:hanging="360"/>
          </w:pPr>
        </w:pPrChange>
      </w:pPr>
      <w:r>
        <w:rPr>
          <w:rPrChange w:id="157" w:author="FURNON Cyril" w:date="2023-08-18T00:11:00Z">
            <w:rPr>
              <w:rFonts w:cstheme="minorHAnsi"/>
              <w:i/>
              <w:iCs/>
            </w:rPr>
          </w:rPrChange>
        </w:rPr>
        <w:t>Économiser l’énergie</w:t>
      </w:r>
    </w:p>
    <w:p w14:paraId="3797CA7D" w14:textId="19012D50" w:rsidR="00674AB7" w:rsidRDefault="00674AB7" w:rsidP="00674AB7">
      <w:pPr>
        <w:pStyle w:val="Paragraphedeliste"/>
        <w:numPr>
          <w:ilvl w:val="0"/>
          <w:numId w:val="20"/>
        </w:numPr>
        <w:jc w:val="both"/>
        <w:rPr>
          <w:rPrChange w:id="158" w:author="FURNON Cyril" w:date="2023-08-18T00:11:00Z">
            <w:rPr>
              <w:rFonts w:cstheme="minorHAnsi"/>
              <w:i/>
              <w:iCs/>
            </w:rPr>
          </w:rPrChange>
        </w:rPr>
        <w:pPrChange w:id="159" w:author="FURNON Cyril" w:date="2023-08-18T00:11:00Z">
          <w:pPr>
            <w:pStyle w:val="Paragraphedeliste"/>
            <w:numPr>
              <w:numId w:val="20"/>
            </w:numPr>
            <w:ind w:hanging="360"/>
          </w:pPr>
        </w:pPrChange>
      </w:pPr>
      <w:r>
        <w:rPr>
          <w:rPrChange w:id="160" w:author="FURNON Cyril" w:date="2023-08-18T00:11:00Z">
            <w:rPr>
              <w:rFonts w:cstheme="minorHAnsi"/>
              <w:i/>
              <w:iCs/>
            </w:rPr>
          </w:rPrChange>
        </w:rPr>
        <w:t>Développer un parc automobile moins polluant</w:t>
      </w:r>
    </w:p>
    <w:p w14:paraId="12FCF86A" w14:textId="4316B5FC" w:rsidR="00674AB7" w:rsidRDefault="00674AB7" w:rsidP="00674AB7">
      <w:pPr>
        <w:pStyle w:val="Paragraphedeliste"/>
        <w:numPr>
          <w:ilvl w:val="0"/>
          <w:numId w:val="20"/>
        </w:numPr>
        <w:jc w:val="both"/>
        <w:rPr>
          <w:rPrChange w:id="161" w:author="FURNON Cyril" w:date="2023-08-18T00:11:00Z">
            <w:rPr>
              <w:rFonts w:cstheme="minorHAnsi"/>
              <w:i/>
              <w:iCs/>
            </w:rPr>
          </w:rPrChange>
        </w:rPr>
        <w:pPrChange w:id="162" w:author="FURNON Cyril" w:date="2023-08-18T00:11:00Z">
          <w:pPr>
            <w:pStyle w:val="Paragraphedeliste"/>
            <w:numPr>
              <w:numId w:val="20"/>
            </w:numPr>
            <w:ind w:hanging="360"/>
          </w:pPr>
        </w:pPrChange>
      </w:pPr>
      <w:r>
        <w:rPr>
          <w:rPrChange w:id="163" w:author="FURNON Cyril" w:date="2023-08-18T00:11:00Z">
            <w:rPr>
              <w:rFonts w:cstheme="minorHAnsi"/>
              <w:i/>
              <w:iCs/>
            </w:rPr>
          </w:rPrChange>
        </w:rPr>
        <w:t>Développer des actions de recyclage et de réduction de consommables</w:t>
      </w:r>
    </w:p>
    <w:p w14:paraId="4BF2C9CA" w14:textId="469C95E4" w:rsidR="00674AB7" w:rsidRDefault="00674AB7" w:rsidP="00674AB7">
      <w:pPr>
        <w:jc w:val="both"/>
        <w:rPr>
          <w:rPrChange w:id="164" w:author="FURNON Cyril" w:date="2023-08-18T00:11:00Z">
            <w:rPr>
              <w:rFonts w:cstheme="minorHAnsi"/>
              <w:i/>
              <w:iCs/>
            </w:rPr>
          </w:rPrChange>
        </w:rPr>
        <w:pPrChange w:id="165" w:author="FURNON Cyril" w:date="2023-08-18T00:11:00Z">
          <w:pPr/>
        </w:pPrChange>
      </w:pPr>
      <w:r>
        <w:rPr>
          <w:rPrChange w:id="166" w:author="FURNON Cyril" w:date="2023-08-18T00:11:00Z">
            <w:rPr>
              <w:rFonts w:cstheme="minorHAnsi"/>
              <w:i/>
              <w:iCs/>
            </w:rPr>
          </w:rPrChange>
        </w:rPr>
        <w:t>Sur le plan sociétal à :</w:t>
      </w:r>
    </w:p>
    <w:p w14:paraId="3C341DEE" w14:textId="6F4BAC91" w:rsidR="00674AB7" w:rsidRDefault="00674AB7" w:rsidP="00674AB7">
      <w:pPr>
        <w:pStyle w:val="Paragraphedeliste"/>
        <w:numPr>
          <w:ilvl w:val="0"/>
          <w:numId w:val="21"/>
        </w:numPr>
        <w:jc w:val="both"/>
        <w:rPr>
          <w:rPrChange w:id="167" w:author="FURNON Cyril" w:date="2023-08-18T00:11:00Z">
            <w:rPr>
              <w:rFonts w:cstheme="minorHAnsi"/>
              <w:i/>
              <w:iCs/>
            </w:rPr>
          </w:rPrChange>
        </w:rPr>
        <w:pPrChange w:id="168" w:author="FURNON Cyril" w:date="2023-08-18T00:11:00Z">
          <w:pPr>
            <w:pStyle w:val="Paragraphedeliste"/>
            <w:numPr>
              <w:numId w:val="21"/>
            </w:numPr>
            <w:ind w:hanging="360"/>
          </w:pPr>
        </w:pPrChange>
      </w:pPr>
      <w:r>
        <w:rPr>
          <w:rPrChange w:id="169" w:author="FURNON Cyril" w:date="2023-08-18T00:11:00Z">
            <w:rPr>
              <w:rFonts w:cstheme="minorHAnsi"/>
              <w:i/>
              <w:iCs/>
            </w:rPr>
          </w:rPrChange>
        </w:rPr>
        <w:t>Développer une culture RSE</w:t>
      </w:r>
    </w:p>
    <w:p w14:paraId="366CFB3E" w14:textId="2F530F94" w:rsidR="00674AB7" w:rsidRDefault="00674AB7" w:rsidP="00674AB7">
      <w:pPr>
        <w:pStyle w:val="Paragraphedeliste"/>
        <w:numPr>
          <w:ilvl w:val="0"/>
          <w:numId w:val="21"/>
        </w:numPr>
        <w:jc w:val="both"/>
        <w:rPr>
          <w:rPrChange w:id="170" w:author="FURNON Cyril" w:date="2023-08-18T00:11:00Z">
            <w:rPr>
              <w:rFonts w:cstheme="minorHAnsi"/>
              <w:i/>
              <w:iCs/>
            </w:rPr>
          </w:rPrChange>
        </w:rPr>
        <w:pPrChange w:id="171" w:author="FURNON Cyril" w:date="2023-08-18T00:11:00Z">
          <w:pPr>
            <w:pStyle w:val="Paragraphedeliste"/>
            <w:numPr>
              <w:numId w:val="21"/>
            </w:numPr>
            <w:ind w:hanging="360"/>
          </w:pPr>
        </w:pPrChange>
      </w:pPr>
      <w:r>
        <w:rPr>
          <w:rPrChange w:id="172" w:author="FURNON Cyril" w:date="2023-08-18T00:11:00Z">
            <w:rPr>
              <w:rFonts w:cstheme="minorHAnsi"/>
              <w:i/>
              <w:iCs/>
            </w:rPr>
          </w:rPrChange>
        </w:rPr>
        <w:t>Avoir un statut de fournisseur privilégié auprès de nos clients</w:t>
      </w:r>
    </w:p>
    <w:p w14:paraId="06E75CE2" w14:textId="42F38731" w:rsidR="00674AB7" w:rsidRDefault="00674AB7" w:rsidP="00674AB7">
      <w:pPr>
        <w:pStyle w:val="Paragraphedeliste"/>
        <w:numPr>
          <w:ilvl w:val="0"/>
          <w:numId w:val="21"/>
        </w:numPr>
        <w:jc w:val="both"/>
        <w:rPr>
          <w:rFonts w:cstheme="minorHAnsi"/>
        </w:rPr>
        <w:pPrChange w:id="173" w:author="FURNON Cyril" w:date="2023-08-18T00:11:00Z">
          <w:pPr>
            <w:pStyle w:val="Paragraphedeliste"/>
            <w:numPr>
              <w:numId w:val="21"/>
            </w:numPr>
            <w:ind w:hanging="360"/>
          </w:pPr>
        </w:pPrChange>
      </w:pPr>
      <w:r>
        <w:rPr>
          <w:rPrChange w:id="174" w:author="FURNON Cyril" w:date="2023-08-18T00:11:00Z">
            <w:rPr>
              <w:rFonts w:cstheme="minorHAnsi"/>
              <w:i/>
              <w:iCs/>
            </w:rPr>
          </w:rPrChange>
        </w:rPr>
        <w:t>Encourager nos partenaires dans une démarche éthique</w:t>
      </w:r>
      <w:r w:rsidRPr="00AD7CE4">
        <w:rPr>
          <w:rFonts w:cstheme="minorHAnsi"/>
        </w:rPr>
        <w:t> »</w:t>
      </w:r>
    </w:p>
    <w:p w14:paraId="6B3ACD8D" w14:textId="0C54B576" w:rsidR="00C02E13" w:rsidRPr="00C02E13" w:rsidRDefault="00C02E13" w:rsidP="00C02E13">
      <w:pPr>
        <w:rPr>
          <w:rFonts w:cstheme="minorHAnsi"/>
        </w:rPr>
      </w:pPr>
      <w:r>
        <w:rPr>
          <w:rFonts w:cstheme="minorHAnsi"/>
        </w:rPr>
        <w:t>… prouvant ainsi ses engagements pour l’égalité Homme-Femme, les seniors et le handicap, pour un plan pour l’économie d’énergie et contre la pollution ainsi que la continuité de ses engagements et de ceux de ses partenaires.</w:t>
      </w:r>
    </w:p>
    <w:p w14:paraId="0719C050" w14:textId="5451FE80" w:rsidR="00674AB7" w:rsidRPr="00AD7CE4" w:rsidRDefault="00674AB7" w:rsidP="00674AB7">
      <w:pPr>
        <w:jc w:val="both"/>
        <w:rPr>
          <w:rFonts w:cstheme="minorHAnsi"/>
          <w:color w:val="000000" w:themeColor="text1"/>
        </w:rPr>
        <w:pPrChange w:id="175" w:author="FURNON Cyril" w:date="2023-08-18T00:11:00Z">
          <w:pPr/>
        </w:pPrChange>
      </w:pPr>
      <w:r w:rsidRPr="00AD7CE4">
        <w:rPr>
          <w:rFonts w:cstheme="minorHAnsi"/>
        </w:rPr>
        <w:t>Synonyme de son engagement, je détaillerais l’engagement concernant le handicap au sein de la</w:t>
      </w:r>
      <w:r w:rsidR="00C02E13">
        <w:rPr>
          <w:rFonts w:cstheme="minorHAnsi"/>
        </w:rPr>
        <w:t xml:space="preserve"> </w:t>
      </w:r>
      <w:r w:rsidRPr="00AD7CE4">
        <w:rPr>
          <w:rFonts w:cstheme="minorHAnsi"/>
        </w:rPr>
        <w:t xml:space="preserve">société. Depuis 2014, Ausy </w:t>
      </w:r>
      <w:r w:rsidR="006333EA" w:rsidRPr="00AD7CE4">
        <w:rPr>
          <w:rFonts w:cstheme="minorHAnsi"/>
        </w:rPr>
        <w:t xml:space="preserve">possède une cellule « Mission Handicap » afin de permettre l’embauche et l’intégration des personnes handicapées. Cela se concrétise grâce à des accords d’un an en 2015 et de trois ans en 2019 et 2022 avec l’institut public de « Direction régionale des entreprises, de la </w:t>
      </w:r>
      <w:r w:rsidR="006333EA" w:rsidRPr="00AD7CE4">
        <w:rPr>
          <w:rFonts w:cstheme="minorHAnsi"/>
          <w:color w:val="000000" w:themeColor="text1"/>
        </w:rPr>
        <w:t>concurrence, de la consommation, du travail et de l'emploi ». Concrètement</w:t>
      </w:r>
      <w:ins w:id="176" w:author="FURNON Cyril" w:date="2023-08-18T00:11:00Z">
        <w:r w:rsidR="0087520A">
          <w:rPr>
            <w:color w:val="000000" w:themeColor="text1"/>
          </w:rPr>
          <w:t>,</w:t>
        </w:r>
      </w:ins>
      <w:r w:rsidR="006333EA" w:rsidRPr="00AD7CE4">
        <w:rPr>
          <w:rFonts w:cstheme="minorHAnsi"/>
          <w:color w:val="000000" w:themeColor="text1"/>
        </w:rPr>
        <w:t xml:space="preserve"> elle sensibilise l’ensemble de l’entreprise à ce principe et soutient le recrutement et l’intégration des personnes handicapées, leur aménagement d’environnement de travail et la contribution au projet au service du handicap.</w:t>
      </w:r>
    </w:p>
    <w:p w14:paraId="689D5561" w14:textId="77777777" w:rsidR="00304F6B" w:rsidRPr="006333EA" w:rsidRDefault="00304F6B" w:rsidP="00674AB7">
      <w:pPr>
        <w:jc w:val="both"/>
        <w:rPr>
          <w:ins w:id="177" w:author="FURNON Cyril" w:date="2023-08-18T00:11:00Z"/>
          <w:color w:val="000000" w:themeColor="text1"/>
        </w:rPr>
      </w:pPr>
    </w:p>
    <w:p w14:paraId="2D9C9C92" w14:textId="759EE5E6" w:rsidR="00304F6B" w:rsidRPr="00AD7CE4" w:rsidRDefault="00304F6B" w:rsidP="006F059D">
      <w:pPr>
        <w:rPr>
          <w:rFonts w:cstheme="minorHAnsi"/>
        </w:rPr>
      </w:pPr>
      <w:r w:rsidRPr="00AD7CE4">
        <w:rPr>
          <w:rFonts w:cstheme="minorHAnsi"/>
        </w:rPr>
        <w:t xml:space="preserve">Pour se recentrer sur l’activité de la société Ausy, nous pouvons regarder la </w:t>
      </w:r>
      <w:r w:rsidRPr="00AD7CE4">
        <w:rPr>
          <w:rFonts w:cstheme="minorHAnsi"/>
          <w:i/>
          <w:iCs/>
        </w:rPr>
        <w:t>Figure 3 : Macro-processus de Ausy</w:t>
      </w:r>
      <w:r w:rsidR="00D02E9A" w:rsidRPr="00AD7CE4">
        <w:rPr>
          <w:rFonts w:cstheme="minorHAnsi"/>
        </w:rPr>
        <w:t>, plus bas,</w:t>
      </w:r>
      <w:r w:rsidRPr="00AD7CE4">
        <w:rPr>
          <w:rFonts w:cstheme="minorHAnsi"/>
        </w:rPr>
        <w:t xml:space="preserve"> qui propose un découpage des processus généraux de Ausy. Ces processus se </w:t>
      </w:r>
      <w:r w:rsidRPr="00AD7CE4">
        <w:rPr>
          <w:rFonts w:cstheme="minorHAnsi"/>
        </w:rPr>
        <w:t>regroupe</w:t>
      </w:r>
      <w:r w:rsidR="0088561C">
        <w:rPr>
          <w:rFonts w:cstheme="minorHAnsi"/>
        </w:rPr>
        <w:t>nt</w:t>
      </w:r>
      <w:r w:rsidRPr="00AD7CE4">
        <w:rPr>
          <w:rFonts w:cstheme="minorHAnsi"/>
        </w:rPr>
        <w:t xml:space="preserve"> en trois types : </w:t>
      </w:r>
      <w:r w:rsidRPr="00AD7CE4">
        <w:rPr>
          <w:rFonts w:cstheme="minorHAnsi"/>
        </w:rPr>
        <w:t>le</w:t>
      </w:r>
      <w:r w:rsidR="0088561C">
        <w:rPr>
          <w:rFonts w:cstheme="minorHAnsi"/>
        </w:rPr>
        <w:t>s</w:t>
      </w:r>
      <w:r w:rsidRPr="00AD7CE4">
        <w:rPr>
          <w:rFonts w:cstheme="minorHAnsi"/>
        </w:rPr>
        <w:t xml:space="preserve"> « processus opérationnels » définissant les processus au cœur des activités métiers, le « Support » </w:t>
      </w:r>
      <w:r w:rsidR="0088561C">
        <w:rPr>
          <w:rFonts w:cstheme="minorHAnsi"/>
        </w:rPr>
        <w:t>représentant les</w:t>
      </w:r>
      <w:r w:rsidRPr="00AD7CE4">
        <w:rPr>
          <w:rFonts w:cstheme="minorHAnsi"/>
        </w:rPr>
        <w:t xml:space="preserve"> actions</w:t>
      </w:r>
      <w:r w:rsidR="0088561C">
        <w:rPr>
          <w:rFonts w:cstheme="minorHAnsi"/>
        </w:rPr>
        <w:t xml:space="preserve"> </w:t>
      </w:r>
      <w:r w:rsidR="0088561C">
        <w:rPr>
          <w:rFonts w:cstheme="minorHAnsi"/>
        </w:rPr>
        <w:t>liées indirectement à l’</w:t>
      </w:r>
      <w:r w:rsidRPr="00AD7CE4">
        <w:rPr>
          <w:rFonts w:cstheme="minorHAnsi"/>
        </w:rPr>
        <w:t>opérationnel</w:t>
      </w:r>
      <w:r w:rsidRPr="00AD7CE4">
        <w:rPr>
          <w:rFonts w:cstheme="minorHAnsi"/>
        </w:rPr>
        <w:t xml:space="preserve"> et les « processus managériaux » correspondant aux actions décisionnelles ou de pilotage ou en lien avec la qualité.</w:t>
      </w:r>
    </w:p>
    <w:p w14:paraId="6C2F5305" w14:textId="12FCFFA3" w:rsidR="00304F6B" w:rsidRPr="00AD7CE4" w:rsidRDefault="00000000" w:rsidP="006F059D">
      <w:pPr>
        <w:rPr>
          <w:rFonts w:cstheme="minorHAnsi"/>
        </w:rPr>
      </w:pPr>
      <w:r>
        <w:rPr>
          <w:rFonts w:cstheme="minorHAnsi"/>
          <w:noProof/>
        </w:rPr>
        <w:pict w14:anchorId="6754BA53">
          <v:shape id="_x0000_s2226" type="#_x0000_t202" style="position:absolute;margin-left:0;margin-top:309.55pt;width:453.6pt;height:17.8pt;z-index:251707392;mso-position-horizontal-relative:text;mso-position-vertical-relative:text" stroked="f">
            <v:textbox style="mso-next-textbox:#_x0000_s2226" inset="0,0,0,0">
              <w:txbxContent>
                <w:p w14:paraId="387CFA57" w14:textId="6472EEBD" w:rsidR="00304F6B" w:rsidRPr="0062056E" w:rsidRDefault="00304F6B" w:rsidP="00C02E13">
                  <w:pPr>
                    <w:pStyle w:val="Lgende"/>
                    <w:rPr>
                      <w:noProof/>
                    </w:rPr>
                  </w:pPr>
                  <w:bookmarkStart w:id="178" w:name="_Toc142528350"/>
                  <w:r>
                    <w:t xml:space="preserve">Figure </w:t>
                  </w:r>
                  <w:r w:rsidR="00000000">
                    <w:fldChar w:fldCharType="begin"/>
                  </w:r>
                  <w:r w:rsidR="00000000">
                    <w:instrText xml:space="preserve"> SEQ Figure \* ARABIC </w:instrText>
                  </w:r>
                  <w:r w:rsidR="00000000">
                    <w:fldChar w:fldCharType="separate"/>
                  </w:r>
                  <w:r w:rsidR="00440CD6">
                    <w:rPr>
                      <w:noProof/>
                    </w:rPr>
                    <w:t>3</w:t>
                  </w:r>
                  <w:r w:rsidR="00000000">
                    <w:rPr>
                      <w:noProof/>
                    </w:rPr>
                    <w:fldChar w:fldCharType="end"/>
                  </w:r>
                  <w:r>
                    <w:t xml:space="preserve"> : </w:t>
                  </w:r>
                  <w:r w:rsidRPr="00911FC0">
                    <w:t>Macro-processus de Ausy</w:t>
                  </w:r>
                  <w:bookmarkEnd w:id="178"/>
                </w:p>
              </w:txbxContent>
            </v:textbox>
            <w10:wrap type="topAndBottom"/>
          </v:shape>
        </w:pict>
      </w:r>
      <w:r w:rsidR="00C02E13" w:rsidRPr="00AD7CE4">
        <w:rPr>
          <w:rFonts w:cstheme="minorHAnsi"/>
          <w:noProof/>
        </w:rPr>
        <w:drawing>
          <wp:anchor distT="0" distB="0" distL="114300" distR="114300" simplePos="0" relativeHeight="251631616" behindDoc="0" locked="0" layoutInCell="1" allowOverlap="1" wp14:anchorId="6E90D9AE" wp14:editId="4DEC535A">
            <wp:simplePos x="0" y="0"/>
            <wp:positionH relativeFrom="column">
              <wp:posOffset>95885</wp:posOffset>
            </wp:positionH>
            <wp:positionV relativeFrom="paragraph">
              <wp:posOffset>1011266</wp:posOffset>
            </wp:positionV>
            <wp:extent cx="5655310" cy="2889885"/>
            <wp:effectExtent l="19050" t="19050" r="2540" b="5715"/>
            <wp:wrapTopAndBottom/>
            <wp:docPr id="1595985428" name="Image 1595985428"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85428" name="Image 3" descr="Une image contenant texte, capture d’écran, logiciel, Police&#10;&#10;Description générée automatiquement"/>
                    <pic:cNvPicPr>
                      <a:picLocks noChangeAspect="1" noChangeArrowheads="1"/>
                    </pic:cNvPicPr>
                  </pic:nvPicPr>
                  <pic:blipFill rotWithShape="1">
                    <a:blip r:embed="rId14">
                      <a:extLst>
                        <a:ext uri="{28A0092B-C50C-407E-A947-70E740481C1C}">
                          <a14:useLocalDpi xmlns:a14="http://schemas.microsoft.com/office/drawing/2010/main" val="0"/>
                        </a:ext>
                      </a:extLst>
                    </a:blip>
                    <a:srcRect l="271" t="10328" r="362" b="10734"/>
                    <a:stretch/>
                  </pic:blipFill>
                  <pic:spPr bwMode="auto">
                    <a:xfrm>
                      <a:off x="0" y="0"/>
                      <a:ext cx="5655310" cy="288988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4F6B" w:rsidRPr="00AD7CE4">
        <w:rPr>
          <w:rFonts w:cstheme="minorHAnsi"/>
        </w:rPr>
        <w:t xml:space="preserve">Sur </w:t>
      </w:r>
      <w:r w:rsidR="0088561C">
        <w:rPr>
          <w:rFonts w:cstheme="minorHAnsi"/>
        </w:rPr>
        <w:t>la figure</w:t>
      </w:r>
      <w:r w:rsidR="00304F6B" w:rsidRPr="00AD7CE4">
        <w:rPr>
          <w:rFonts w:cstheme="minorHAnsi"/>
        </w:rPr>
        <w:t xml:space="preserve"> ci-dessous, nous pouvons voir qu’Ausy reprend la définition des processus managériaux. La partie opérationnelle est plus </w:t>
      </w:r>
      <w:r w:rsidR="00304F6B" w:rsidRPr="00AD7CE4">
        <w:rPr>
          <w:rFonts w:cstheme="minorHAnsi"/>
        </w:rPr>
        <w:t>concrètes</w:t>
      </w:r>
      <w:r w:rsidR="00304F6B" w:rsidRPr="00AD7CE4">
        <w:rPr>
          <w:rFonts w:cstheme="minorHAnsi"/>
        </w:rPr>
        <w:t xml:space="preserve"> et concerne les actions de production de service ou biens pour un client. Concernant</w:t>
      </w:r>
      <w:r w:rsidR="00304F6B" w:rsidRPr="00AD7CE4">
        <w:rPr>
          <w:rFonts w:cstheme="minorHAnsi"/>
        </w:rPr>
        <w:t xml:space="preserve"> </w:t>
      </w:r>
      <w:r w:rsidR="0088561C">
        <w:rPr>
          <w:rFonts w:cstheme="minorHAnsi"/>
        </w:rPr>
        <w:t>le</w:t>
      </w:r>
      <w:r w:rsidR="0088561C">
        <w:rPr>
          <w:rFonts w:cstheme="minorHAnsi"/>
        </w:rPr>
        <w:t xml:space="preserve"> </w:t>
      </w:r>
      <w:r w:rsidR="00304F6B" w:rsidRPr="00AD7CE4">
        <w:rPr>
          <w:rFonts w:cstheme="minorHAnsi"/>
        </w:rPr>
        <w:t xml:space="preserve">support, Ausy donne une importance à la communication et l’écoute de toutes parties prenantes et incorpore la gestion financière et </w:t>
      </w:r>
      <w:r w:rsidR="00304F6B">
        <w:t>juridique</w:t>
      </w:r>
      <w:r w:rsidR="00304F6B" w:rsidRPr="00AD7CE4">
        <w:rPr>
          <w:rFonts w:cstheme="minorHAnsi"/>
        </w:rPr>
        <w:t xml:space="preserve"> de son activité aux processus support.</w:t>
      </w:r>
    </w:p>
    <w:p w14:paraId="0425D930" w14:textId="771831FF" w:rsidR="00207918" w:rsidRPr="00AD7CE4" w:rsidRDefault="00304F6B" w:rsidP="00E13097">
      <w:pPr>
        <w:jc w:val="both"/>
        <w:rPr>
          <w:rFonts w:cstheme="minorHAnsi"/>
        </w:rPr>
        <w:pPrChange w:id="179" w:author="FURNON Cyril" w:date="2023-08-18T00:11:00Z">
          <w:pPr/>
        </w:pPrChange>
      </w:pPr>
      <w:r w:rsidRPr="00AD7CE4">
        <w:rPr>
          <w:rFonts w:cstheme="minorHAnsi"/>
          <w:color w:val="000000" w:themeColor="text1"/>
        </w:rPr>
        <w:t xml:space="preserve">Pour mon positionnement je participe à l’opération </w:t>
      </w:r>
      <w:r>
        <w:rPr>
          <w:color w:val="000000" w:themeColor="text1"/>
        </w:rPr>
        <w:t>auprès</w:t>
      </w:r>
      <w:r w:rsidRPr="00AD7CE4">
        <w:rPr>
          <w:rFonts w:cstheme="minorHAnsi"/>
          <w:color w:val="000000" w:themeColor="text1"/>
        </w:rPr>
        <w:t xml:space="preserve"> d’un client en fournissant une prestation en « Assistance Technique ». C’est l</w:t>
      </w:r>
      <w:r w:rsidR="00207918" w:rsidRPr="00AD7CE4">
        <w:rPr>
          <w:rFonts w:cstheme="minorHAnsi"/>
          <w:color w:val="000000" w:themeColor="text1"/>
        </w:rPr>
        <w:t xml:space="preserve">ors de mon </w:t>
      </w:r>
      <w:r w:rsidR="00207918" w:rsidRPr="006333EA">
        <w:rPr>
          <w:color w:val="000000" w:themeColor="text1"/>
        </w:rPr>
        <w:t>arrivé</w:t>
      </w:r>
      <w:r w:rsidR="008C756D">
        <w:rPr>
          <w:color w:val="000000" w:themeColor="text1"/>
        </w:rPr>
        <w:t>e</w:t>
      </w:r>
      <w:r w:rsidR="00207918" w:rsidRPr="00AD7CE4">
        <w:rPr>
          <w:rFonts w:cstheme="minorHAnsi"/>
          <w:color w:val="000000" w:themeColor="text1"/>
        </w:rPr>
        <w:t xml:space="preserve"> en octobre 2021</w:t>
      </w:r>
      <w:r w:rsidRPr="00AD7CE4">
        <w:rPr>
          <w:rFonts w:cstheme="minorHAnsi"/>
          <w:color w:val="000000" w:themeColor="text1"/>
        </w:rPr>
        <w:t xml:space="preserve"> que</w:t>
      </w:r>
      <w:r w:rsidR="00207918" w:rsidRPr="00AD7CE4">
        <w:rPr>
          <w:rFonts w:cstheme="minorHAnsi"/>
          <w:color w:val="000000" w:themeColor="text1"/>
        </w:rPr>
        <w:t xml:space="preserve"> j’ai rejoint directement mon tuteur d’alternance M. Hassan OUZEGDOUH et l’équipe travaillant avec le client. Cette équipe</w:t>
      </w:r>
      <w:r w:rsidR="00905913" w:rsidRPr="00AD7CE4">
        <w:rPr>
          <w:rFonts w:cstheme="minorHAnsi"/>
          <w:color w:val="000000" w:themeColor="text1"/>
        </w:rPr>
        <w:t xml:space="preserve"> Ausy</w:t>
      </w:r>
      <w:r w:rsidR="00207918" w:rsidRPr="00AD7CE4">
        <w:rPr>
          <w:rFonts w:cstheme="minorHAnsi"/>
          <w:color w:val="000000" w:themeColor="text1"/>
        </w:rPr>
        <w:t xml:space="preserve"> était </w:t>
      </w:r>
      <w:r w:rsidR="00207918" w:rsidRPr="006333EA">
        <w:rPr>
          <w:color w:val="000000" w:themeColor="text1"/>
        </w:rPr>
        <w:t>composé</w:t>
      </w:r>
      <w:r w:rsidR="002D3D7D">
        <w:rPr>
          <w:color w:val="000000" w:themeColor="text1"/>
        </w:rPr>
        <w:t>e</w:t>
      </w:r>
      <w:r w:rsidR="00207918" w:rsidRPr="00AD7CE4">
        <w:rPr>
          <w:rFonts w:cstheme="minorHAnsi"/>
          <w:color w:val="000000" w:themeColor="text1"/>
        </w:rPr>
        <w:t xml:space="preserve"> de trois </w:t>
      </w:r>
      <w:r w:rsidR="00905913" w:rsidRPr="00AD7CE4">
        <w:rPr>
          <w:rFonts w:cstheme="minorHAnsi"/>
          <w:color w:val="000000" w:themeColor="text1"/>
        </w:rPr>
        <w:t>consultants</w:t>
      </w:r>
      <w:r w:rsidR="00207918" w:rsidRPr="00AD7CE4">
        <w:rPr>
          <w:rFonts w:cstheme="minorHAnsi"/>
          <w:color w:val="000000" w:themeColor="text1"/>
        </w:rPr>
        <w:t xml:space="preserve"> avant ma venue</w:t>
      </w:r>
      <w:r w:rsidRPr="00AD7CE4">
        <w:rPr>
          <w:rFonts w:cstheme="minorHAnsi"/>
          <w:color w:val="000000" w:themeColor="text1"/>
        </w:rPr>
        <w:t>,</w:t>
      </w:r>
      <w:r w:rsidR="00207918" w:rsidRPr="00AD7CE4">
        <w:rPr>
          <w:rFonts w:cstheme="minorHAnsi"/>
          <w:color w:val="000000" w:themeColor="text1"/>
        </w:rPr>
        <w:t xml:space="preserve"> rejoint plus tard par d’autres, tous pour du conseil et de l’assistance technique auprès du client.</w:t>
      </w:r>
    </w:p>
    <w:p w14:paraId="208F5B2B" w14:textId="2FA4355D" w:rsidR="00304F6B" w:rsidRPr="00AD7CE4" w:rsidRDefault="00304F6B" w:rsidP="00304F6B">
      <w:pPr>
        <w:rPr>
          <w:rFonts w:cstheme="minorHAnsi"/>
        </w:rPr>
      </w:pPr>
      <w:r w:rsidRPr="00AD7CE4">
        <w:rPr>
          <w:rFonts w:cstheme="minorHAnsi"/>
        </w:rPr>
        <w:t xml:space="preserve">Après cette première présentation d’Ausy, j’enchainerai sur la présentation du client de </w:t>
      </w:r>
      <w:r w:rsidR="0088561C">
        <w:rPr>
          <w:rFonts w:cstheme="minorHAnsi"/>
        </w:rPr>
        <w:t>l’</w:t>
      </w:r>
      <w:r w:rsidRPr="00AD7CE4">
        <w:rPr>
          <w:rFonts w:cstheme="minorHAnsi"/>
        </w:rPr>
        <w:t>unique</w:t>
      </w:r>
      <w:r w:rsidRPr="00AD7CE4">
        <w:rPr>
          <w:rFonts w:cstheme="minorHAnsi"/>
        </w:rPr>
        <w:t xml:space="preserve"> mission de mon alternance : DomusVi</w:t>
      </w:r>
    </w:p>
    <w:p w14:paraId="2E18B4A7" w14:textId="2018274B" w:rsidR="004A2686" w:rsidRDefault="000F0B89">
      <w:pPr>
        <w:pStyle w:val="Titre2"/>
        <w:numPr>
          <w:ilvl w:val="0"/>
          <w:numId w:val="5"/>
        </w:numPr>
        <w:jc w:val="both"/>
        <w:rPr>
          <w:rPrChange w:id="180" w:author="FURNON Cyril" w:date="2023-08-18T00:11:00Z">
            <w:rPr>
              <w:rFonts w:asciiTheme="minorHAnsi" w:hAnsiTheme="minorHAnsi" w:cstheme="minorHAnsi"/>
            </w:rPr>
          </w:rPrChange>
        </w:rPr>
        <w:pPrChange w:id="181" w:author="FURNON Cyril" w:date="2023-08-18T00:11:00Z">
          <w:pPr>
            <w:pStyle w:val="Titre2"/>
            <w:numPr>
              <w:numId w:val="5"/>
            </w:numPr>
            <w:ind w:left="360" w:hanging="360"/>
          </w:pPr>
        </w:pPrChange>
      </w:pPr>
      <w:bookmarkStart w:id="182" w:name="_Toc143202681"/>
      <w:bookmarkStart w:id="183" w:name="_Toc142561261"/>
      <w:r>
        <w:rPr>
          <w:rPrChange w:id="184" w:author="FURNON Cyril" w:date="2023-08-18T00:11:00Z">
            <w:rPr>
              <w:rFonts w:asciiTheme="minorHAnsi" w:hAnsiTheme="minorHAnsi" w:cstheme="minorHAnsi"/>
            </w:rPr>
          </w:rPrChange>
        </w:rPr>
        <w:t>Le c</w:t>
      </w:r>
      <w:r w:rsidR="00E240A3">
        <w:rPr>
          <w:rPrChange w:id="185" w:author="FURNON Cyril" w:date="2023-08-18T00:11:00Z">
            <w:rPr>
              <w:rFonts w:asciiTheme="minorHAnsi" w:hAnsiTheme="minorHAnsi" w:cstheme="minorHAnsi"/>
            </w:rPr>
          </w:rPrChange>
        </w:rPr>
        <w:t>lient</w:t>
      </w:r>
      <w:r>
        <w:rPr>
          <w:rPrChange w:id="186" w:author="FURNON Cyril" w:date="2023-08-18T00:11:00Z">
            <w:rPr>
              <w:rFonts w:asciiTheme="minorHAnsi" w:hAnsiTheme="minorHAnsi" w:cstheme="minorHAnsi"/>
            </w:rPr>
          </w:rPrChange>
        </w:rPr>
        <w:t xml:space="preserve"> de la mission :</w:t>
      </w:r>
      <w:r w:rsidR="00E240A3">
        <w:rPr>
          <w:rPrChange w:id="187" w:author="FURNON Cyril" w:date="2023-08-18T00:11:00Z">
            <w:rPr>
              <w:rFonts w:asciiTheme="minorHAnsi" w:hAnsiTheme="minorHAnsi" w:cstheme="minorHAnsi"/>
            </w:rPr>
          </w:rPrChange>
        </w:rPr>
        <w:t xml:space="preserve"> </w:t>
      </w:r>
      <w:r>
        <w:rPr>
          <w:rPrChange w:id="188" w:author="FURNON Cyril" w:date="2023-08-18T00:11:00Z">
            <w:rPr>
              <w:rFonts w:asciiTheme="minorHAnsi" w:hAnsiTheme="minorHAnsi" w:cstheme="minorHAnsi"/>
            </w:rPr>
          </w:rPrChange>
        </w:rPr>
        <w:t>DomusVi</w:t>
      </w:r>
      <w:bookmarkEnd w:id="182"/>
      <w:bookmarkEnd w:id="183"/>
    </w:p>
    <w:p w14:paraId="1C3A715E" w14:textId="77777777" w:rsidR="00304F6B" w:rsidRPr="00AD7CE4" w:rsidRDefault="00304F6B" w:rsidP="00304F6B">
      <w:pPr>
        <w:rPr>
          <w:rFonts w:cstheme="minorHAnsi"/>
        </w:rPr>
      </w:pPr>
    </w:p>
    <w:p w14:paraId="60871B76" w14:textId="25E9FBF7" w:rsidR="002D5588" w:rsidRPr="00AD7CE4" w:rsidRDefault="00BB141D" w:rsidP="00E13097">
      <w:pPr>
        <w:jc w:val="both"/>
        <w:rPr>
          <w:rFonts w:cstheme="minorHAnsi"/>
        </w:rPr>
        <w:pPrChange w:id="189" w:author="FURNON Cyril" w:date="2023-08-18T00:11:00Z">
          <w:pPr/>
        </w:pPrChange>
      </w:pPr>
      <w:r w:rsidRPr="00AD7CE4">
        <w:rPr>
          <w:rFonts w:cstheme="minorHAnsi"/>
        </w:rPr>
        <w:t>DomusVi</w:t>
      </w:r>
      <w:r w:rsidR="002D5588" w:rsidRPr="00AD7CE4">
        <w:rPr>
          <w:rFonts w:cstheme="minorHAnsi"/>
        </w:rPr>
        <w:t xml:space="preserve"> est une entreprise créée en 1983 en </w:t>
      </w:r>
      <w:r w:rsidR="00AA1176" w:rsidRPr="00AD7CE4">
        <w:rPr>
          <w:rFonts w:cstheme="minorHAnsi"/>
        </w:rPr>
        <w:t>France avec un siège à Paris</w:t>
      </w:r>
      <w:r w:rsidR="002D5588" w:rsidRPr="00AD7CE4">
        <w:rPr>
          <w:rFonts w:cstheme="minorHAnsi"/>
        </w:rPr>
        <w:t xml:space="preserve">, </w:t>
      </w:r>
      <w:r w:rsidR="00AA1176" w:rsidRPr="00AD7CE4">
        <w:rPr>
          <w:rFonts w:cstheme="minorHAnsi"/>
        </w:rPr>
        <w:t>elle</w:t>
      </w:r>
      <w:r w:rsidR="002D5588" w:rsidRPr="00AD7CE4">
        <w:rPr>
          <w:rFonts w:cstheme="minorHAnsi"/>
        </w:rPr>
        <w:t xml:space="preserve"> </w:t>
      </w:r>
      <w:r w:rsidR="000F0B89" w:rsidRPr="00AD7CE4">
        <w:rPr>
          <w:rFonts w:cstheme="minorHAnsi"/>
        </w:rPr>
        <w:t>se spécialise dans les domaines</w:t>
      </w:r>
      <w:r w:rsidR="002D5588" w:rsidRPr="00AD7CE4">
        <w:rPr>
          <w:rFonts w:cstheme="minorHAnsi"/>
        </w:rPr>
        <w:t xml:space="preserve"> de l'habitat, des services et des soins destinés aux personnes âgées. Présente dans huit pays</w:t>
      </w:r>
      <w:ins w:id="190" w:author="FURNON Cyril" w:date="2023-08-18T00:11:00Z">
        <w:r w:rsidR="002D5588">
          <w:t>,</w:t>
        </w:r>
      </w:ins>
      <w:r w:rsidR="002D5588" w:rsidRPr="00AD7CE4">
        <w:rPr>
          <w:rFonts w:cstheme="minorHAnsi"/>
        </w:rPr>
        <w:t xml:space="preserve"> dont la France, l'Espagne, le Portugal, l'Allemagne, les Pays-Bas, l'Irlande, le Chili et l'Uruguay, DomusVi gère près de 500 résidences médicalisées et résidences services, dont plus de 240 en France. Elle possède également</w:t>
      </w:r>
      <w:r w:rsidR="00AA1176" w:rsidRPr="00AD7CE4">
        <w:rPr>
          <w:rFonts w:cstheme="minorHAnsi"/>
        </w:rPr>
        <w:t xml:space="preserve"> 60 agences d'aide à domicile </w:t>
      </w:r>
      <w:r w:rsidR="0064166D" w:rsidRPr="00AD7CE4">
        <w:rPr>
          <w:rFonts w:cstheme="minorHAnsi"/>
        </w:rPr>
        <w:t xml:space="preserve">en France </w:t>
      </w:r>
      <w:r w:rsidR="00AA1176" w:rsidRPr="00AD7CE4">
        <w:rPr>
          <w:rFonts w:cstheme="minorHAnsi"/>
        </w:rPr>
        <w:t xml:space="preserve">sur </w:t>
      </w:r>
      <w:r w:rsidR="002D5588" w:rsidRPr="00AD7CE4">
        <w:rPr>
          <w:rFonts w:cstheme="minorHAnsi"/>
        </w:rPr>
        <w:t>plus de 100</w:t>
      </w:r>
      <w:r w:rsidR="00AA1176" w:rsidRPr="00AD7CE4">
        <w:rPr>
          <w:rFonts w:cstheme="minorHAnsi"/>
        </w:rPr>
        <w:t xml:space="preserve"> au total</w:t>
      </w:r>
      <w:r w:rsidR="002D5588" w:rsidRPr="00AD7CE4">
        <w:rPr>
          <w:rFonts w:cstheme="minorHAnsi"/>
        </w:rPr>
        <w:t xml:space="preserve">. L'entreprise </w:t>
      </w:r>
      <w:r w:rsidR="0064166D" w:rsidRPr="00AD7CE4">
        <w:rPr>
          <w:rFonts w:cstheme="minorHAnsi"/>
        </w:rPr>
        <w:t xml:space="preserve">emploie près de 14 400 </w:t>
      </w:r>
      <w:r w:rsidR="0088561C">
        <w:rPr>
          <w:rFonts w:cstheme="minorHAnsi"/>
        </w:rPr>
        <w:t xml:space="preserve">personnes </w:t>
      </w:r>
      <w:r w:rsidR="0064166D" w:rsidRPr="00AD7CE4">
        <w:rPr>
          <w:rFonts w:cstheme="minorHAnsi"/>
        </w:rPr>
        <w:t>en France et</w:t>
      </w:r>
      <w:r w:rsidR="002D5588" w:rsidRPr="00AD7CE4">
        <w:rPr>
          <w:rFonts w:cstheme="minorHAnsi"/>
        </w:rPr>
        <w:t xml:space="preserve"> plus de 50 000 </w:t>
      </w:r>
      <w:r w:rsidR="0064166D" w:rsidRPr="00AD7CE4">
        <w:rPr>
          <w:rFonts w:cstheme="minorHAnsi"/>
        </w:rPr>
        <w:t xml:space="preserve">en tout </w:t>
      </w:r>
      <w:r w:rsidR="0064166D" w:rsidRPr="00AD7CE4">
        <w:rPr>
          <w:rFonts w:cstheme="minorHAnsi"/>
        </w:rPr>
        <w:t>d</w:t>
      </w:r>
      <w:r w:rsidR="0088561C">
        <w:rPr>
          <w:rFonts w:cstheme="minorHAnsi"/>
        </w:rPr>
        <w:t>ans</w:t>
      </w:r>
      <w:r w:rsidR="0064166D" w:rsidRPr="00AD7CE4">
        <w:rPr>
          <w:rFonts w:cstheme="minorHAnsi"/>
        </w:rPr>
        <w:t xml:space="preserve"> le monde.</w:t>
      </w:r>
    </w:p>
    <w:p w14:paraId="06B30839" w14:textId="77777777" w:rsidR="002D5588" w:rsidRDefault="002D5588" w:rsidP="00E13097">
      <w:pPr>
        <w:jc w:val="both"/>
        <w:rPr>
          <w:ins w:id="191" w:author="FURNON Cyril" w:date="2023-08-18T00:11:00Z"/>
        </w:rPr>
      </w:pPr>
      <w:r w:rsidRPr="00AD7CE4">
        <w:rPr>
          <w:rFonts w:cstheme="minorHAnsi"/>
        </w:rPr>
        <w:t>Fort de son engagement pour la société, Domus</w:t>
      </w:r>
      <w:r w:rsidR="00AA1176" w:rsidRPr="00AD7CE4">
        <w:rPr>
          <w:rFonts w:cstheme="minorHAnsi"/>
        </w:rPr>
        <w:t>V</w:t>
      </w:r>
      <w:r w:rsidRPr="00AD7CE4">
        <w:rPr>
          <w:rFonts w:cstheme="minorHAnsi"/>
        </w:rPr>
        <w:t xml:space="preserve">i prône cinq piliers : l'humanité et la bienveillance, le sens de l'autre, la sincérité des émotions, la confiance partagée, ainsi que l'esprit pionnier. </w:t>
      </w:r>
    </w:p>
    <w:p w14:paraId="3BC6403E" w14:textId="1D4F1FAB" w:rsidR="00FA771C" w:rsidRPr="00AD7CE4" w:rsidRDefault="002D5588" w:rsidP="00E13097">
      <w:pPr>
        <w:jc w:val="both"/>
        <w:rPr>
          <w:rFonts w:cstheme="minorHAnsi"/>
        </w:rPr>
        <w:pPrChange w:id="192" w:author="FURNON Cyril" w:date="2023-08-18T00:11:00Z">
          <w:pPr/>
        </w:pPrChange>
      </w:pPr>
      <w:r w:rsidRPr="00AD7CE4">
        <w:rPr>
          <w:rFonts w:cstheme="minorHAnsi"/>
        </w:rPr>
        <w:t>De plus, l'entreprise s’est engagée à respecter les principes éthiques qui s'appliquent à son activité et à adopter un comportement socialement responsable envers l'ensemble de ses parties prenantes. Elle va jusqu’à encourager tous les collaborateurs à agir de manière responsable et éthique, en accord avec ses propres valeurs.</w:t>
      </w:r>
    </w:p>
    <w:p w14:paraId="01A6AD0B" w14:textId="6B9652C6" w:rsidR="004B3461" w:rsidRPr="00AD7CE4" w:rsidRDefault="00A72FD0" w:rsidP="00E13097">
      <w:pPr>
        <w:jc w:val="both"/>
        <w:rPr>
          <w:rFonts w:cstheme="minorHAnsi"/>
          <w:color w:val="4472C4" w:themeColor="accent1"/>
        </w:rPr>
        <w:pPrChange w:id="193" w:author="FURNON Cyril" w:date="2023-08-18T00:11:00Z">
          <w:pPr/>
        </w:pPrChange>
      </w:pPr>
      <w:r w:rsidRPr="00AD7CE4">
        <w:rPr>
          <w:rFonts w:cstheme="minorHAnsi"/>
        </w:rPr>
        <w:t>DomusVi propose d</w:t>
      </w:r>
      <w:r w:rsidR="0064166D" w:rsidRPr="00AD7CE4">
        <w:rPr>
          <w:rFonts w:cstheme="minorHAnsi"/>
        </w:rPr>
        <w:t>es services</w:t>
      </w:r>
      <w:r w:rsidR="00EB7E8C" w:rsidRPr="00AD7CE4">
        <w:rPr>
          <w:rFonts w:cstheme="minorHAnsi"/>
        </w:rPr>
        <w:t xml:space="preserve"> web</w:t>
      </w:r>
      <w:r w:rsidR="0064166D" w:rsidRPr="00AD7CE4">
        <w:rPr>
          <w:rFonts w:cstheme="minorHAnsi"/>
        </w:rPr>
        <w:t xml:space="preserve"> </w:t>
      </w:r>
      <w:r w:rsidR="0054046E" w:rsidRPr="00AD7CE4">
        <w:rPr>
          <w:rFonts w:cstheme="minorHAnsi"/>
        </w:rPr>
        <w:t xml:space="preserve">pour la gestion </w:t>
      </w:r>
      <w:r w:rsidR="008C756D">
        <w:t>d’</w:t>
      </w:r>
      <w:r w:rsidRPr="00A72FD0">
        <w:t>établissements</w:t>
      </w:r>
      <w:r w:rsidRPr="00AD7CE4">
        <w:rPr>
          <w:rFonts w:cstheme="minorHAnsi"/>
        </w:rPr>
        <w:t>, qu’ils soient des maisons de retraite médicalisées, des résidences seniors ou des agences d’aide à domicile</w:t>
      </w:r>
      <w:r w:rsidR="00E240A3" w:rsidRPr="00AD7CE4">
        <w:rPr>
          <w:rFonts w:cstheme="minorHAnsi"/>
        </w:rPr>
        <w:t xml:space="preserve">. Parmi eux, </w:t>
      </w:r>
      <w:r w:rsidR="0088561C">
        <w:rPr>
          <w:rFonts w:cstheme="minorHAnsi"/>
        </w:rPr>
        <w:t>nous</w:t>
      </w:r>
      <w:r w:rsidR="00E240A3" w:rsidRPr="00AD7CE4">
        <w:rPr>
          <w:rFonts w:cstheme="minorHAnsi"/>
        </w:rPr>
        <w:t xml:space="preserve"> retrouv</w:t>
      </w:r>
      <w:r w:rsidR="0088561C">
        <w:rPr>
          <w:rFonts w:cstheme="minorHAnsi"/>
        </w:rPr>
        <w:t>ons</w:t>
      </w:r>
      <w:r w:rsidR="00E240A3" w:rsidRPr="00AD7CE4">
        <w:rPr>
          <w:rFonts w:cstheme="minorHAnsi"/>
        </w:rPr>
        <w:t xml:space="preserve"> </w:t>
      </w:r>
      <w:r w:rsidR="0054046E" w:rsidRPr="00AD7CE4">
        <w:rPr>
          <w:rFonts w:cstheme="minorHAnsi"/>
        </w:rPr>
        <w:t xml:space="preserve">la gestion des contrats, des clients, des finances, des ressources humaines </w:t>
      </w:r>
      <w:r w:rsidR="00E240A3" w:rsidRPr="00AD7CE4">
        <w:rPr>
          <w:rFonts w:cstheme="minorHAnsi"/>
        </w:rPr>
        <w:t>et</w:t>
      </w:r>
      <w:r w:rsidR="0054046E" w:rsidRPr="00AD7CE4">
        <w:rPr>
          <w:rFonts w:cstheme="minorHAnsi"/>
        </w:rPr>
        <w:t xml:space="preserve"> l’apport d’outils d’administration pour les organismes publics.</w:t>
      </w:r>
    </w:p>
    <w:p w14:paraId="3C932924" w14:textId="48FF65A7" w:rsidR="0088561C" w:rsidRDefault="00A72FD0" w:rsidP="0088561C">
      <w:pPr>
        <w:spacing w:after="0"/>
        <w:rPr>
          <w:rFonts w:cstheme="minorHAnsi"/>
        </w:rPr>
      </w:pPr>
      <w:r w:rsidRPr="00AD7CE4">
        <w:rPr>
          <w:rFonts w:cstheme="minorHAnsi"/>
        </w:rPr>
        <w:t xml:space="preserve"> Mais également de l’aide et de</w:t>
      </w:r>
      <w:r w:rsidR="0064166D" w:rsidRPr="00AD7CE4">
        <w:rPr>
          <w:rFonts w:cstheme="minorHAnsi"/>
        </w:rPr>
        <w:t xml:space="preserve"> </w:t>
      </w:r>
      <w:r w:rsidRPr="00AD7CE4">
        <w:rPr>
          <w:rFonts w:cstheme="minorHAnsi"/>
        </w:rPr>
        <w:t>l'accompagnement pour toutes personnes destinées aux services fournies par ces établissements</w:t>
      </w:r>
      <w:r w:rsidR="0064166D" w:rsidRPr="00AD7CE4">
        <w:rPr>
          <w:rFonts w:cstheme="minorHAnsi"/>
        </w:rPr>
        <w:t>.</w:t>
      </w:r>
      <w:r w:rsidR="00497322" w:rsidRPr="00AD7CE4">
        <w:rPr>
          <w:rFonts w:cstheme="minorHAnsi"/>
        </w:rPr>
        <w:t> </w:t>
      </w:r>
      <w:r w:rsidR="0088561C">
        <w:rPr>
          <w:rFonts w:cstheme="minorHAnsi"/>
        </w:rPr>
        <w:t xml:space="preserve"> </w:t>
      </w:r>
    </w:p>
    <w:p w14:paraId="56FB7ECF" w14:textId="69C108E2" w:rsidR="00AB7D62" w:rsidRPr="00AD7CE4" w:rsidRDefault="0088561C" w:rsidP="00E13097">
      <w:pPr>
        <w:jc w:val="both"/>
        <w:rPr>
          <w:rFonts w:cstheme="minorHAnsi"/>
        </w:rPr>
        <w:pPrChange w:id="194" w:author="FURNON Cyril" w:date="2023-08-18T00:11:00Z">
          <w:pPr/>
        </w:pPrChange>
      </w:pPr>
      <w:r>
        <w:rPr>
          <w:rFonts w:cstheme="minorHAnsi"/>
        </w:rPr>
        <w:t>Cette présentation de DomusVi est i</w:t>
      </w:r>
      <w:r w:rsidRPr="00AD7CE4">
        <w:rPr>
          <w:rFonts w:cstheme="minorHAnsi"/>
        </w:rPr>
        <w:t>nspirée</w:t>
      </w:r>
      <w:r w:rsidR="00446AB1" w:rsidRPr="00AD7CE4">
        <w:rPr>
          <w:rFonts w:cstheme="minorHAnsi"/>
        </w:rPr>
        <w:t xml:space="preserve"> des sites</w:t>
      </w:r>
      <w:r w:rsidR="002F2A0F" w:rsidRPr="00AD7CE4">
        <w:rPr>
          <w:rFonts w:cstheme="minorHAnsi"/>
        </w:rPr>
        <w:t xml:space="preserve"> : </w:t>
      </w:r>
      <w:r w:rsidR="00000000">
        <w:fldChar w:fldCharType="begin"/>
      </w:r>
      <w:r w:rsidR="00000000">
        <w:instrText>HYPERLINK "https://www.domusvigroup.com/le-groupe/"</w:instrText>
      </w:r>
      <w:r w:rsidR="00000000">
        <w:fldChar w:fldCharType="separate"/>
      </w:r>
      <w:r w:rsidR="00497322" w:rsidRPr="00AD7CE4">
        <w:rPr>
          <w:rStyle w:val="Lienhypertexte"/>
          <w:rFonts w:cstheme="minorHAnsi"/>
          <w:i/>
          <w:iCs/>
          <w:color w:val="0070C0"/>
        </w:rPr>
        <w:t>https://www.domusvigroup.com/le-groupe/</w:t>
      </w:r>
      <w:r w:rsidR="00000000">
        <w:rPr>
          <w:rStyle w:val="Lienhypertexte"/>
          <w:rFonts w:cstheme="minorHAnsi"/>
          <w:i/>
          <w:iCs/>
          <w:color w:val="0070C0"/>
        </w:rPr>
        <w:fldChar w:fldCharType="end"/>
      </w:r>
      <w:r w:rsidR="00497322" w:rsidRPr="00AD7CE4">
        <w:rPr>
          <w:rFonts w:cstheme="minorHAnsi"/>
        </w:rPr>
        <w:t xml:space="preserve"> et </w:t>
      </w:r>
      <w:r w:rsidR="00000000">
        <w:fldChar w:fldCharType="begin"/>
      </w:r>
      <w:r w:rsidR="00000000">
        <w:instrText>HYPERLINK "https://www.domusvi.com/domusvi-en-toute-confiance"</w:instrText>
      </w:r>
      <w:r w:rsidR="00000000">
        <w:fldChar w:fldCharType="separate"/>
      </w:r>
      <w:r w:rsidR="00BB141D" w:rsidRPr="00AD7CE4">
        <w:rPr>
          <w:rStyle w:val="Lienhypertexte"/>
          <w:rFonts w:cstheme="minorHAnsi"/>
          <w:i/>
          <w:iCs/>
          <w:color w:val="0070C0"/>
        </w:rPr>
        <w:t>https://www.domusvi.com/domusvi-en-toute-confiance</w:t>
      </w:r>
      <w:r w:rsidR="00000000">
        <w:rPr>
          <w:rStyle w:val="Lienhypertexte"/>
          <w:rFonts w:cstheme="minorHAnsi"/>
          <w:i/>
          <w:iCs/>
          <w:color w:val="0070C0"/>
        </w:rPr>
        <w:fldChar w:fldCharType="end"/>
      </w:r>
      <w:r w:rsidR="00446AB1" w:rsidRPr="00AD7CE4">
        <w:rPr>
          <w:rFonts w:cstheme="minorHAnsi"/>
        </w:rPr>
        <w:t>.</w:t>
      </w:r>
    </w:p>
    <w:p w14:paraId="495C33EB" w14:textId="293C0DCC" w:rsidR="0064166D" w:rsidRPr="00AD7CE4" w:rsidRDefault="002077D4" w:rsidP="00E13097">
      <w:pPr>
        <w:jc w:val="both"/>
        <w:rPr>
          <w:rFonts w:cstheme="minorHAnsi"/>
        </w:rPr>
        <w:pPrChange w:id="195" w:author="FURNON Cyril" w:date="2023-08-18T00:11:00Z">
          <w:pPr/>
        </w:pPrChange>
      </w:pPr>
      <w:del w:id="196" w:author="FURNON Cyril" w:date="2023-08-18T00:11:00Z">
        <w:r>
          <w:rPr>
            <w:rFonts w:cstheme="minorHAnsi"/>
            <w:noProof/>
          </w:rPr>
          <w:pict w14:anchorId="4E44E30A">
            <v:rect id="_x0000_s2104" style="position:absolute;left:0;text-align:left;margin-left:214.8pt;margin-top:151.15pt;width:57pt;height:166.9pt;z-index:251659264;mso-position-horizontal-relative:text;mso-position-vertical-relative:text" filled="f" strokecolor="red" strokeweight="1.5pt"/>
          </w:pict>
        </w:r>
      </w:del>
      <w:r w:rsidR="008154A5" w:rsidRPr="00AD7CE4">
        <w:rPr>
          <w:rFonts w:cstheme="minorHAnsi"/>
        </w:rPr>
        <w:t xml:space="preserve">L’entreprise s’est structurée autour d’une « équipe Transformation Client, Digitale et Technologique » comme le décrit la </w:t>
      </w:r>
      <w:r w:rsidR="008154A5" w:rsidRPr="00AD7CE4">
        <w:rPr>
          <w:rFonts w:cstheme="minorHAnsi"/>
          <w:i/>
          <w:iCs/>
        </w:rPr>
        <w:t xml:space="preserve">Figure </w:t>
      </w:r>
      <w:r w:rsidR="00D02E9A" w:rsidRPr="00AD7CE4">
        <w:rPr>
          <w:rFonts w:cstheme="minorHAnsi"/>
          <w:i/>
          <w:iCs/>
        </w:rPr>
        <w:t>4</w:t>
      </w:r>
      <w:r w:rsidR="008154A5" w:rsidRPr="00AD7CE4">
        <w:rPr>
          <w:rFonts w:cstheme="minorHAnsi"/>
          <w:i/>
          <w:iCs/>
        </w:rPr>
        <w:t xml:space="preserve"> : Organigramme de DomusVi </w:t>
      </w:r>
      <w:r w:rsidR="008154A5" w:rsidRPr="00AD7CE4">
        <w:rPr>
          <w:rFonts w:cstheme="minorHAnsi"/>
        </w:rPr>
        <w:t>ci-dess</w:t>
      </w:r>
      <w:r w:rsidR="0054046E" w:rsidRPr="00AD7CE4">
        <w:rPr>
          <w:rFonts w:cstheme="minorHAnsi"/>
        </w:rPr>
        <w:t>o</w:t>
      </w:r>
      <w:r w:rsidR="008154A5" w:rsidRPr="00AD7CE4">
        <w:rPr>
          <w:rFonts w:cstheme="minorHAnsi"/>
        </w:rPr>
        <w:t xml:space="preserve">us. </w:t>
      </w:r>
      <w:r w:rsidR="0088561C">
        <w:rPr>
          <w:rFonts w:cstheme="minorHAnsi"/>
        </w:rPr>
        <w:t>Nous pouvons</w:t>
      </w:r>
      <w:r w:rsidR="008154A5" w:rsidRPr="00AD7CE4">
        <w:rPr>
          <w:rFonts w:cstheme="minorHAnsi"/>
        </w:rPr>
        <w:t xml:space="preserve"> décomposer </w:t>
      </w:r>
      <w:r w:rsidR="00AB7D62" w:rsidRPr="00AD7CE4">
        <w:rPr>
          <w:rFonts w:cstheme="minorHAnsi"/>
        </w:rPr>
        <w:t xml:space="preserve">cette </w:t>
      </w:r>
      <w:r w:rsidR="008154A5" w:rsidRPr="00AD7CE4">
        <w:rPr>
          <w:rFonts w:cstheme="minorHAnsi"/>
        </w:rPr>
        <w:t xml:space="preserve">équipe en </w:t>
      </w:r>
      <w:r w:rsidR="008154A5" w:rsidRPr="00AD7CE4">
        <w:rPr>
          <w:rFonts w:cstheme="minorHAnsi"/>
        </w:rPr>
        <w:t>pôle</w:t>
      </w:r>
      <w:r w:rsidR="0088561C">
        <w:rPr>
          <w:rFonts w:cstheme="minorHAnsi"/>
        </w:rPr>
        <w:t>s</w:t>
      </w:r>
      <w:r w:rsidR="008154A5" w:rsidRPr="00AD7CE4">
        <w:rPr>
          <w:rFonts w:cstheme="minorHAnsi"/>
        </w:rPr>
        <w:t xml:space="preserve"> principaux : le marketing digital, le SI et le pôle Innovation. Nous nous </w:t>
      </w:r>
      <w:r w:rsidR="00BA6273" w:rsidRPr="00AD7CE4">
        <w:rPr>
          <w:rFonts w:cstheme="minorHAnsi"/>
        </w:rPr>
        <w:t>intéresserons</w:t>
      </w:r>
      <w:r w:rsidR="008154A5" w:rsidRPr="00AD7CE4">
        <w:rPr>
          <w:rFonts w:cstheme="minorHAnsi"/>
        </w:rPr>
        <w:t xml:space="preserve"> au</w:t>
      </w:r>
      <w:r w:rsidR="00BA6273" w:rsidRPr="00AD7CE4">
        <w:rPr>
          <w:rFonts w:cstheme="minorHAnsi"/>
        </w:rPr>
        <w:t xml:space="preserve"> groupe « Data, BI &amp; Développement » se trouvant dans le pôle</w:t>
      </w:r>
      <w:r w:rsidR="008154A5" w:rsidRPr="00AD7CE4">
        <w:rPr>
          <w:rFonts w:cstheme="minorHAnsi"/>
        </w:rPr>
        <w:t xml:space="preserve"> SI</w:t>
      </w:r>
      <w:r w:rsidR="00BA6273" w:rsidRPr="00AD7CE4">
        <w:rPr>
          <w:rFonts w:cstheme="minorHAnsi"/>
        </w:rPr>
        <w:t xml:space="preserve"> (encadré en rouge sur la </w:t>
      </w:r>
      <w:r w:rsidR="00BA6273" w:rsidRPr="00AD7CE4">
        <w:rPr>
          <w:rFonts w:cstheme="minorHAnsi"/>
          <w:i/>
          <w:iCs/>
        </w:rPr>
        <w:t xml:space="preserve">Figure </w:t>
      </w:r>
      <w:r w:rsidR="0088561C">
        <w:rPr>
          <w:rFonts w:cstheme="minorHAnsi"/>
          <w:i/>
          <w:iCs/>
        </w:rPr>
        <w:t>4</w:t>
      </w:r>
      <w:r w:rsidR="00BA6273" w:rsidRPr="00AD7CE4">
        <w:rPr>
          <w:rFonts w:cstheme="minorHAnsi"/>
          <w:i/>
          <w:iCs/>
        </w:rPr>
        <w:t xml:space="preserve"> : Organigramme de DomusVi</w:t>
      </w:r>
      <w:r w:rsidR="00AB7D62" w:rsidRPr="00AD7CE4">
        <w:rPr>
          <w:rFonts w:cstheme="minorHAnsi"/>
        </w:rPr>
        <w:t>)</w:t>
      </w:r>
      <w:r w:rsidR="00BA6273" w:rsidRPr="00AD7CE4">
        <w:rPr>
          <w:rFonts w:cstheme="minorHAnsi"/>
          <w:i/>
          <w:iCs/>
        </w:rPr>
        <w:t>.</w:t>
      </w:r>
      <w:r w:rsidR="00D02E9A" w:rsidRPr="00AD7CE4">
        <w:rPr>
          <w:rFonts w:cstheme="minorHAnsi"/>
          <w:i/>
          <w:iCs/>
        </w:rPr>
        <w:t xml:space="preserve"> </w:t>
      </w:r>
      <w:r w:rsidR="00BA6273" w:rsidRPr="00AD7CE4">
        <w:rPr>
          <w:rFonts w:cstheme="minorHAnsi"/>
        </w:rPr>
        <w:t>Ce groupe</w:t>
      </w:r>
      <w:r w:rsidR="00D02E9A" w:rsidRPr="00AD7CE4">
        <w:rPr>
          <w:rFonts w:cstheme="minorHAnsi"/>
        </w:rPr>
        <w:t xml:space="preserve"> gère</w:t>
      </w:r>
      <w:r w:rsidR="00BA6273" w:rsidRPr="00AD7CE4">
        <w:rPr>
          <w:rFonts w:cstheme="minorHAnsi"/>
        </w:rPr>
        <w:t xml:space="preserve"> trois projets </w:t>
      </w:r>
      <w:r w:rsidR="00BB141D" w:rsidRPr="00AD7CE4">
        <w:rPr>
          <w:rFonts w:cstheme="minorHAnsi"/>
        </w:rPr>
        <w:t xml:space="preserve">dont </w:t>
      </w:r>
      <w:r w:rsidR="00207918" w:rsidRPr="00AD7CE4">
        <w:rPr>
          <w:rFonts w:cstheme="minorHAnsi"/>
        </w:rPr>
        <w:t xml:space="preserve">le projet Portail où je me situe. </w:t>
      </w:r>
      <w:r w:rsidR="00905913" w:rsidRPr="00AD7CE4">
        <w:rPr>
          <w:rFonts w:cstheme="minorHAnsi"/>
        </w:rPr>
        <w:t xml:space="preserve">Le détail de l’équipe « Portail » et son organisation sera détaillé plus tard dans le dossier. </w:t>
      </w:r>
    </w:p>
    <w:p w14:paraId="5CB53D06" w14:textId="6F2994BD" w:rsidR="00832D65" w:rsidRDefault="00000000" w:rsidP="00E13097">
      <w:pPr>
        <w:jc w:val="both"/>
        <w:rPr>
          <w:rFonts w:asciiTheme="majorHAnsi" w:hAnsiTheme="majorHAnsi"/>
          <w:b/>
          <w:color w:val="4472C4" w:themeColor="accent1"/>
          <w:sz w:val="32"/>
          <w:rPrChange w:id="197" w:author="FURNON Cyril" w:date="2023-08-18T00:11:00Z">
            <w:rPr>
              <w:rFonts w:eastAsiaTheme="majorEastAsia" w:cstheme="minorHAnsi"/>
              <w:b/>
              <w:color w:val="2F5496" w:themeColor="accent1" w:themeShade="BF"/>
              <w:sz w:val="32"/>
              <w:szCs w:val="32"/>
            </w:rPr>
          </w:rPrChange>
        </w:rPr>
        <w:pPrChange w:id="198" w:author="FURNON Cyril" w:date="2023-08-18T00:11:00Z">
          <w:pPr/>
        </w:pPrChange>
      </w:pPr>
      <w:r>
        <w:rPr>
          <w:rFonts w:cstheme="minorHAnsi"/>
          <w:noProof/>
        </w:rPr>
        <w:pict w14:anchorId="3B09AB01">
          <v:shape id="_x0000_s2105" type="#_x0000_t202" style="position:absolute;left:0;text-align:left;margin-left:69.65pt;margin-top:295.15pt;width:314.75pt;height:16.95pt;z-index:251672576;mso-position-horizontal-relative:text;mso-position-vertical-relative:text" stroked="f">
            <v:textbox style="mso-next-textbox:#_x0000_s2105" inset="0,0,0,0">
              <w:txbxContent>
                <w:p w14:paraId="760AB37B" w14:textId="77777777" w:rsidR="00207918" w:rsidRPr="002833DD" w:rsidRDefault="00207918" w:rsidP="00207918">
                  <w:pPr>
                    <w:pStyle w:val="Lgende"/>
                    <w:rPr>
                      <w:ins w:id="199" w:author="FURNON Cyril" w:date="2023-08-18T00:11:00Z"/>
                      <w:noProof/>
                    </w:rPr>
                  </w:pPr>
                  <w:bookmarkStart w:id="200" w:name="_Toc142528352"/>
                  <w:bookmarkStart w:id="201" w:name="_Toc142560317"/>
                  <w:r>
                    <w:t xml:space="preserve">Figure </w:t>
                  </w:r>
                  <w:r w:rsidR="00000000">
                    <w:fldChar w:fldCharType="begin"/>
                  </w:r>
                  <w:r w:rsidR="00000000">
                    <w:instrText xml:space="preserve"> SEQ Figure \* ARABIC </w:instrText>
                  </w:r>
                  <w:r w:rsidR="00000000">
                    <w:fldChar w:fldCharType="separate"/>
                  </w:r>
                  <w:r w:rsidR="00440CD6">
                    <w:rPr>
                      <w:noProof/>
                    </w:rPr>
                    <w:t>4</w:t>
                  </w:r>
                  <w:r w:rsidR="00000000">
                    <w:rPr>
                      <w:noProof/>
                    </w:rPr>
                    <w:fldChar w:fldCharType="end"/>
                  </w:r>
                  <w:r>
                    <w:t xml:space="preserve"> : Organigramme de DomusVi</w:t>
                  </w:r>
                  <w:bookmarkEnd w:id="200"/>
                  <w:bookmarkEnd w:id="201"/>
                </w:p>
                <w:p w14:paraId="13945E36" w14:textId="77777777" w:rsidR="00215EF6" w:rsidRDefault="00215EF6">
                  <w:pPr>
                    <w:rPr>
                      <w:ins w:id="202" w:author="FURNON Cyril" w:date="2023-08-18T00:11:00Z"/>
                    </w:rPr>
                  </w:pPr>
                </w:p>
                <w:p w14:paraId="3DEF0014" w14:textId="77777777" w:rsidR="00207918" w:rsidRPr="002833DD" w:rsidRDefault="00A62301" w:rsidP="00207918">
                  <w:pPr>
                    <w:pStyle w:val="Lgende"/>
                    <w:rPr>
                      <w:ins w:id="203" w:author="FURNON Cyril" w:date="2023-08-18T00:11:00Z"/>
                      <w:noProof/>
                    </w:rPr>
                  </w:pPr>
                  <w:bookmarkStart w:id="204" w:name="_Toc142560318"/>
                  <w:ins w:id="205" w:author="FURNON Cyril" w:date="2023-08-18T00:11:00Z">
                    <w:r>
                      <w:t xml:space="preserve">Figure </w:t>
                    </w:r>
                    <w:r w:rsidR="00000000">
                      <w:fldChar w:fldCharType="begin"/>
                    </w:r>
                    <w:r w:rsidR="00000000">
                      <w:instrText xml:space="preserve"> SEQ Figure \* ARABIC </w:instrText>
                    </w:r>
                    <w:r w:rsidR="00000000">
                      <w:fldChar w:fldCharType="separate"/>
                    </w:r>
                    <w:r w:rsidR="009B49BE">
                      <w:rPr>
                        <w:noProof/>
                      </w:rPr>
                      <w:t>5</w:t>
                    </w:r>
                    <w:r w:rsidR="00000000">
                      <w:rPr>
                        <w:noProof/>
                      </w:rPr>
                      <w:fldChar w:fldCharType="end"/>
                    </w:r>
                    <w:r>
                      <w:t xml:space="preserve"> : </w:t>
                    </w:r>
                    <w:r w:rsidRPr="002876EA">
                      <w:t>SWOT de Ausy</w:t>
                    </w:r>
                    <w:r w:rsidR="00207918">
                      <w:t xml:space="preserve">Figure </w:t>
                    </w:r>
                    <w:r w:rsidR="00000000">
                      <w:fldChar w:fldCharType="begin"/>
                    </w:r>
                    <w:r w:rsidR="00000000">
                      <w:instrText xml:space="preserve"> SEQ Figure \* ARABIC </w:instrText>
                    </w:r>
                    <w:r w:rsidR="00000000">
                      <w:fldChar w:fldCharType="separate"/>
                    </w:r>
                    <w:r w:rsidR="009B49BE">
                      <w:rPr>
                        <w:noProof/>
                      </w:rPr>
                      <w:t>6</w:t>
                    </w:r>
                    <w:r w:rsidR="00000000">
                      <w:rPr>
                        <w:noProof/>
                      </w:rPr>
                      <w:fldChar w:fldCharType="end"/>
                    </w:r>
                    <w:r w:rsidR="00207918">
                      <w:t xml:space="preserve"> : Organigramme de DomusVi</w:t>
                    </w:r>
                    <w:bookmarkEnd w:id="204"/>
                  </w:ins>
                </w:p>
                <w:p w14:paraId="14E2DD87" w14:textId="77777777" w:rsidR="0080409F" w:rsidRDefault="0080409F">
                  <w:pPr>
                    <w:rPr>
                      <w:ins w:id="206" w:author="FURNON Cyril" w:date="2023-08-18T00:11:00Z"/>
                    </w:rPr>
                  </w:pPr>
                </w:p>
                <w:p w14:paraId="5E594AD9" w14:textId="77777777" w:rsidR="00207918" w:rsidRPr="002833DD" w:rsidRDefault="00207918" w:rsidP="00207918">
                  <w:pPr>
                    <w:pStyle w:val="Lgende"/>
                    <w:rPr>
                      <w:ins w:id="207" w:author="FURNON Cyril" w:date="2023-08-18T00:11:00Z"/>
                      <w:noProof/>
                    </w:rPr>
                  </w:pPr>
                  <w:bookmarkStart w:id="208" w:name="_Toc142560319"/>
                  <w:ins w:id="209" w:author="FURNON Cyril" w:date="2023-08-18T00:11:00Z">
                    <w:r>
                      <w:t xml:space="preserve">Figure </w:t>
                    </w:r>
                    <w:r w:rsidR="00000000">
                      <w:fldChar w:fldCharType="begin"/>
                    </w:r>
                    <w:r w:rsidR="00000000">
                      <w:instrText xml:space="preserve"> SEQ Figure \* ARABIC </w:instrText>
                    </w:r>
                    <w:r w:rsidR="00000000">
                      <w:fldChar w:fldCharType="separate"/>
                    </w:r>
                    <w:r w:rsidR="009B49BE">
                      <w:rPr>
                        <w:noProof/>
                      </w:rPr>
                      <w:t>4</w:t>
                    </w:r>
                    <w:r w:rsidR="00000000">
                      <w:rPr>
                        <w:noProof/>
                      </w:rPr>
                      <w:fldChar w:fldCharType="end"/>
                    </w:r>
                    <w:r>
                      <w:t xml:space="preserve"> : Organigramme de DomusVi</w:t>
                    </w:r>
                    <w:bookmarkEnd w:id="208"/>
                  </w:ins>
                </w:p>
                <w:p w14:paraId="229959A0" w14:textId="77777777" w:rsidR="00215EF6" w:rsidRDefault="00215EF6">
                  <w:pPr>
                    <w:rPr>
                      <w:ins w:id="210" w:author="FURNON Cyril" w:date="2023-08-18T00:11:00Z"/>
                    </w:rPr>
                  </w:pPr>
                </w:p>
                <w:p w14:paraId="7CF21169" w14:textId="70100D17" w:rsidR="00207918" w:rsidRPr="002833DD" w:rsidRDefault="00A62301" w:rsidP="0088561C">
                  <w:pPr>
                    <w:pStyle w:val="Lgende"/>
                    <w:rPr>
                      <w:noProof/>
                    </w:rPr>
                  </w:pPr>
                  <w:bookmarkStart w:id="211" w:name="_Toc142560320"/>
                  <w:ins w:id="212" w:author="FURNON Cyril" w:date="2023-08-18T00:11:00Z">
                    <w:r>
                      <w:t xml:space="preserve">Figure </w:t>
                    </w:r>
                    <w:r w:rsidR="00000000">
                      <w:fldChar w:fldCharType="begin"/>
                    </w:r>
                    <w:r w:rsidR="00000000">
                      <w:instrText xml:space="preserve"> SEQ Figure \* ARABIC </w:instrText>
                    </w:r>
                    <w:r w:rsidR="00000000">
                      <w:fldChar w:fldCharType="separate"/>
                    </w:r>
                    <w:r w:rsidR="009B49BE">
                      <w:rPr>
                        <w:noProof/>
                      </w:rPr>
                      <w:t>5</w:t>
                    </w:r>
                    <w:r w:rsidR="00000000">
                      <w:rPr>
                        <w:noProof/>
                      </w:rPr>
                      <w:fldChar w:fldCharType="end"/>
                    </w:r>
                    <w:r>
                      <w:t xml:space="preserve"> : </w:t>
                    </w:r>
                    <w:r w:rsidRPr="002876EA">
                      <w:t>SWOT de Ausy</w:t>
                    </w:r>
                    <w:r w:rsidR="00207918">
                      <w:t xml:space="preserve">Figure </w:t>
                    </w:r>
                    <w:r w:rsidR="00000000">
                      <w:fldChar w:fldCharType="begin"/>
                    </w:r>
                    <w:r w:rsidR="00000000">
                      <w:instrText xml:space="preserve"> SEQ Figure \* ARABIC </w:instrText>
                    </w:r>
                    <w:r w:rsidR="00000000">
                      <w:fldChar w:fldCharType="separate"/>
                    </w:r>
                    <w:r w:rsidR="009B49BE">
                      <w:rPr>
                        <w:noProof/>
                      </w:rPr>
                      <w:t>6</w:t>
                    </w:r>
                    <w:r w:rsidR="00000000">
                      <w:rPr>
                        <w:noProof/>
                      </w:rPr>
                      <w:fldChar w:fldCharType="end"/>
                    </w:r>
                    <w:r w:rsidR="00207918">
                      <w:t xml:space="preserve"> : Organigramme de DomusVi</w:t>
                    </w:r>
                  </w:ins>
                  <w:bookmarkEnd w:id="211"/>
                </w:p>
              </w:txbxContent>
            </v:textbox>
          </v:shape>
        </w:pict>
      </w:r>
      <w:r w:rsidR="00A61EFB" w:rsidRPr="00AD7CE4">
        <w:rPr>
          <w:rFonts w:cstheme="minorHAnsi"/>
          <w:noProof/>
        </w:rPr>
        <w:drawing>
          <wp:anchor distT="0" distB="0" distL="114300" distR="114300" simplePos="0" relativeHeight="251627520" behindDoc="0" locked="0" layoutInCell="1" allowOverlap="1" wp14:anchorId="1BC4F0A3" wp14:editId="4E663C62">
            <wp:simplePos x="0" y="0"/>
            <wp:positionH relativeFrom="column">
              <wp:posOffset>410845</wp:posOffset>
            </wp:positionH>
            <wp:positionV relativeFrom="paragraph">
              <wp:posOffset>116840</wp:posOffset>
            </wp:positionV>
            <wp:extent cx="4652010" cy="3527425"/>
            <wp:effectExtent l="19050" t="19050" r="0" b="0"/>
            <wp:wrapTopAndBottom/>
            <wp:docPr id="96788753" name="Image 96788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8753" name="Image 1"/>
                    <pic:cNvPicPr/>
                  </pic:nvPicPr>
                  <pic:blipFill>
                    <a:blip r:embed="rId15" cstate="print">
                      <a:extLst>
                        <a:ext uri="{28A0092B-C50C-407E-A947-70E740481C1C}">
                          <a14:useLocalDpi xmlns:a14="http://schemas.microsoft.com/office/drawing/2010/main" val="0"/>
                        </a:ext>
                      </a:extLst>
                    </a:blip>
                    <a:srcRect l="667" r="667"/>
                    <a:stretch>
                      <a:fillRect/>
                    </a:stretch>
                  </pic:blipFill>
                  <pic:spPr bwMode="auto">
                    <a:xfrm>
                      <a:off x="0" y="0"/>
                      <a:ext cx="4652010" cy="3527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2D65" w:rsidRPr="00AD7CE4">
        <w:rPr>
          <w:rFonts w:cstheme="minorHAnsi"/>
        </w:rPr>
        <w:br w:type="page"/>
      </w:r>
    </w:p>
    <w:p w14:paraId="0CD0FA68" w14:textId="5B7EF70A" w:rsidR="004A2686" w:rsidRPr="00BC636A" w:rsidRDefault="004A2686" w:rsidP="00E13097">
      <w:pPr>
        <w:pStyle w:val="Titre1"/>
        <w:jc w:val="both"/>
        <w:rPr>
          <w:rStyle w:val="lev"/>
          <w:b/>
          <w:rPrChange w:id="213" w:author="FURNON Cyril" w:date="2023-08-18T00:11:00Z">
            <w:rPr>
              <w:rStyle w:val="lev"/>
              <w:rFonts w:asciiTheme="minorHAnsi" w:hAnsiTheme="minorHAnsi" w:cstheme="minorHAnsi"/>
              <w:b/>
              <w:bCs w:val="0"/>
            </w:rPr>
          </w:rPrChange>
        </w:rPr>
        <w:pPrChange w:id="214" w:author="FURNON Cyril" w:date="2023-08-18T00:11:00Z">
          <w:pPr>
            <w:pStyle w:val="Titre1"/>
          </w:pPr>
        </w:pPrChange>
      </w:pPr>
      <w:bookmarkStart w:id="215" w:name="_Toc143202682"/>
      <w:bookmarkStart w:id="216" w:name="_Toc142561262"/>
      <w:r>
        <w:rPr>
          <w:rPrChange w:id="217" w:author="FURNON Cyril" w:date="2023-08-18T00:11:00Z">
            <w:rPr>
              <w:rFonts w:asciiTheme="minorHAnsi" w:hAnsiTheme="minorHAnsi" w:cstheme="minorHAnsi"/>
            </w:rPr>
          </w:rPrChange>
        </w:rPr>
        <w:t>IV. Valorisation des compétences</w:t>
      </w:r>
      <w:bookmarkEnd w:id="215"/>
      <w:bookmarkEnd w:id="216"/>
      <w:r>
        <w:rPr>
          <w:rPrChange w:id="218" w:author="FURNON Cyril" w:date="2023-08-18T00:11:00Z">
            <w:rPr>
              <w:rFonts w:asciiTheme="minorHAnsi" w:hAnsiTheme="minorHAnsi" w:cstheme="minorHAnsi"/>
            </w:rPr>
          </w:rPrChange>
        </w:rPr>
        <w:t xml:space="preserve"> </w:t>
      </w:r>
    </w:p>
    <w:p w14:paraId="072350FB" w14:textId="010BE85D" w:rsidR="00B7482E" w:rsidRDefault="004A2686" w:rsidP="002F4EF7">
      <w:pPr>
        <w:pStyle w:val="Titre2"/>
        <w:numPr>
          <w:ilvl w:val="0"/>
          <w:numId w:val="22"/>
        </w:numPr>
        <w:rPr>
          <w:rPrChange w:id="219" w:author="FURNON Cyril" w:date="2023-08-18T00:11:00Z">
            <w:rPr>
              <w:rFonts w:asciiTheme="minorHAnsi" w:hAnsiTheme="minorHAnsi" w:cstheme="minorHAnsi"/>
            </w:rPr>
          </w:rPrChange>
        </w:rPr>
        <w:pPrChange w:id="220" w:author="FURNON Cyril" w:date="2023-08-18T00:11:00Z">
          <w:pPr>
            <w:pStyle w:val="Titre2"/>
            <w:numPr>
              <w:numId w:val="22"/>
            </w:numPr>
            <w:spacing w:line="360" w:lineRule="auto"/>
            <w:ind w:left="720" w:hanging="360"/>
          </w:pPr>
        </w:pPrChange>
      </w:pPr>
      <w:bookmarkStart w:id="221" w:name="_Toc143202683"/>
      <w:bookmarkStart w:id="222" w:name="_Toc142561263"/>
      <w:r w:rsidRPr="002F4EF7">
        <w:rPr>
          <w:rPrChange w:id="223" w:author="FURNON Cyril" w:date="2023-08-18T00:11:00Z">
            <w:rPr>
              <w:rFonts w:asciiTheme="minorHAnsi" w:hAnsiTheme="minorHAnsi" w:cstheme="minorHAnsi"/>
            </w:rPr>
          </w:rPrChange>
        </w:rPr>
        <w:t>Contexte de la mission</w:t>
      </w:r>
      <w:r w:rsidR="00D02E9A" w:rsidRPr="002F4EF7">
        <w:rPr>
          <w:rPrChange w:id="224" w:author="FURNON Cyril" w:date="2023-08-18T00:11:00Z">
            <w:rPr>
              <w:rFonts w:asciiTheme="minorHAnsi" w:hAnsiTheme="minorHAnsi" w:cstheme="minorHAnsi"/>
            </w:rPr>
          </w:rPrChange>
        </w:rPr>
        <w:t xml:space="preserve"> et</w:t>
      </w:r>
      <w:r w:rsidRPr="002F4EF7">
        <w:rPr>
          <w:rPrChange w:id="225" w:author="FURNON Cyril" w:date="2023-08-18T00:11:00Z">
            <w:rPr>
              <w:rFonts w:asciiTheme="minorHAnsi" w:hAnsiTheme="minorHAnsi" w:cstheme="minorHAnsi"/>
            </w:rPr>
          </w:rPrChange>
        </w:rPr>
        <w:t xml:space="preserve"> Analyse du contexte</w:t>
      </w:r>
      <w:bookmarkEnd w:id="221"/>
      <w:bookmarkEnd w:id="222"/>
    </w:p>
    <w:p w14:paraId="70CC3107" w14:textId="77777777" w:rsidR="00B7482E" w:rsidRPr="00B7482E" w:rsidRDefault="00B7482E" w:rsidP="00B7482E">
      <w:pPr>
        <w:rPr>
          <w:ins w:id="226" w:author="FURNON Cyril" w:date="2023-08-18T00:11:00Z"/>
        </w:rPr>
      </w:pPr>
    </w:p>
    <w:p w14:paraId="066B578C" w14:textId="6C89F914" w:rsidR="004A2686" w:rsidRPr="00AD7CE4" w:rsidRDefault="004A2686" w:rsidP="00E13097">
      <w:pPr>
        <w:jc w:val="both"/>
        <w:rPr>
          <w:rStyle w:val="lev"/>
          <w:rFonts w:cstheme="minorHAnsi"/>
        </w:rPr>
        <w:pPrChange w:id="227" w:author="FURNON Cyril" w:date="2023-08-18T00:11:00Z">
          <w:pPr>
            <w:spacing w:line="360" w:lineRule="auto"/>
          </w:pPr>
        </w:pPrChange>
      </w:pPr>
      <w:r w:rsidRPr="00AD7CE4">
        <w:rPr>
          <w:rStyle w:val="lev"/>
          <w:rFonts w:cstheme="minorHAnsi"/>
        </w:rPr>
        <w:t>Blocs de Compétences :</w:t>
      </w:r>
    </w:p>
    <w:p w14:paraId="5F0A558C" w14:textId="77777777" w:rsidR="004A2686" w:rsidRPr="00AD7CE4" w:rsidRDefault="004A2686">
      <w:pPr>
        <w:pStyle w:val="Paragraphedeliste"/>
        <w:numPr>
          <w:ilvl w:val="0"/>
          <w:numId w:val="3"/>
        </w:numPr>
        <w:jc w:val="both"/>
        <w:rPr>
          <w:rStyle w:val="lev"/>
          <w:rFonts w:cstheme="minorHAnsi"/>
          <w:b w:val="0"/>
          <w:bCs w:val="0"/>
        </w:rPr>
        <w:pPrChange w:id="228" w:author="FURNON Cyril" w:date="2023-08-18T00:11:00Z">
          <w:pPr>
            <w:pStyle w:val="Paragraphedeliste"/>
            <w:numPr>
              <w:numId w:val="3"/>
            </w:numPr>
            <w:ind w:hanging="360"/>
          </w:pPr>
        </w:pPrChange>
      </w:pPr>
      <w:r w:rsidRPr="00AD7CE4">
        <w:rPr>
          <w:rStyle w:val="lev"/>
          <w:rFonts w:cstheme="minorHAnsi"/>
          <w:b w:val="0"/>
          <w:bCs w:val="0"/>
        </w:rPr>
        <w:t>A1 – Analyse et définition de la stratégie des systèmes d’information</w:t>
      </w:r>
      <w:r w:rsidRPr="00AD7CE4">
        <w:rPr>
          <w:rStyle w:val="lev"/>
          <w:rFonts w:cstheme="minorHAnsi"/>
          <w:b w:val="0"/>
          <w:bCs w:val="0"/>
        </w:rPr>
        <w:tab/>
      </w:r>
      <w:r w:rsidRPr="00AD7CE4">
        <w:rPr>
          <w:rStyle w:val="lev"/>
          <w:rFonts w:cstheme="minorHAnsi"/>
          <w:b w:val="0"/>
          <w:bCs w:val="0"/>
        </w:rPr>
        <w:tab/>
      </w:r>
      <w:r w:rsidRPr="00AD7CE4">
        <w:rPr>
          <w:rStyle w:val="lev"/>
          <w:rFonts w:cstheme="minorHAnsi"/>
          <w:b w:val="0"/>
          <w:bCs w:val="0"/>
        </w:rPr>
        <w:tab/>
      </w:r>
    </w:p>
    <w:p w14:paraId="2A80C4D6" w14:textId="77777777" w:rsidR="004A2686" w:rsidRPr="00AD7CE4" w:rsidRDefault="004A2686">
      <w:pPr>
        <w:pStyle w:val="Paragraphedeliste"/>
        <w:numPr>
          <w:ilvl w:val="0"/>
          <w:numId w:val="3"/>
        </w:numPr>
        <w:jc w:val="both"/>
        <w:rPr>
          <w:rStyle w:val="lev"/>
          <w:rFonts w:cstheme="minorHAnsi"/>
        </w:rPr>
        <w:pPrChange w:id="229" w:author="FURNON Cyril" w:date="2023-08-18T00:11:00Z">
          <w:pPr>
            <w:pStyle w:val="Paragraphedeliste"/>
            <w:numPr>
              <w:numId w:val="3"/>
            </w:numPr>
            <w:ind w:hanging="360"/>
          </w:pPr>
        </w:pPrChange>
      </w:pPr>
      <w:r w:rsidRPr="00AD7CE4">
        <w:rPr>
          <w:rStyle w:val="lev"/>
          <w:rFonts w:cstheme="minorHAnsi"/>
          <w:b w:val="0"/>
          <w:bCs w:val="0"/>
        </w:rPr>
        <w:t>A2 – Pilotage d’un projet Système d’Information</w:t>
      </w:r>
      <w:r w:rsidRPr="00AD7CE4">
        <w:rPr>
          <w:rStyle w:val="lev"/>
          <w:rFonts w:cstheme="minorHAnsi"/>
        </w:rPr>
        <w:tab/>
      </w:r>
      <w:r w:rsidRPr="00AD7CE4">
        <w:rPr>
          <w:rStyle w:val="lev"/>
          <w:rFonts w:cstheme="minorHAnsi"/>
        </w:rPr>
        <w:tab/>
      </w:r>
      <w:r w:rsidRPr="00AD7CE4">
        <w:rPr>
          <w:rStyle w:val="lev"/>
          <w:rFonts w:cstheme="minorHAnsi"/>
        </w:rPr>
        <w:tab/>
      </w:r>
      <w:r w:rsidRPr="00AD7CE4">
        <w:rPr>
          <w:rStyle w:val="lev"/>
          <w:rFonts w:cstheme="minorHAnsi"/>
        </w:rPr>
        <w:tab/>
      </w:r>
    </w:p>
    <w:p w14:paraId="549B468D" w14:textId="0373F709" w:rsidR="00141826" w:rsidRPr="00AD7CE4" w:rsidRDefault="00141826" w:rsidP="00E13097">
      <w:pPr>
        <w:jc w:val="both"/>
        <w:rPr>
          <w:rStyle w:val="lev"/>
          <w:rFonts w:cstheme="minorHAnsi"/>
          <w:b w:val="0"/>
          <w:bCs w:val="0"/>
          <w:color w:val="000000" w:themeColor="text1"/>
        </w:rPr>
        <w:pPrChange w:id="230" w:author="FURNON Cyril" w:date="2023-08-18T00:11:00Z">
          <w:pPr/>
        </w:pPrChange>
      </w:pPr>
      <w:r w:rsidRPr="00AD7CE4">
        <w:rPr>
          <w:rStyle w:val="lev"/>
          <w:rFonts w:cstheme="minorHAnsi"/>
          <w:color w:val="000000" w:themeColor="text1"/>
        </w:rPr>
        <w:t xml:space="preserve">Activité : </w:t>
      </w:r>
      <w:r w:rsidR="0009661D" w:rsidRPr="00AD7CE4">
        <w:rPr>
          <w:rStyle w:val="lev"/>
          <w:rFonts w:cstheme="minorHAnsi"/>
          <w:color w:val="000000" w:themeColor="text1"/>
        </w:rPr>
        <w:t xml:space="preserve"> </w:t>
      </w:r>
      <w:r w:rsidR="0009661D" w:rsidRPr="00AD7CE4">
        <w:rPr>
          <w:rStyle w:val="lev"/>
          <w:rFonts w:cstheme="minorHAnsi"/>
          <w:b w:val="0"/>
          <w:bCs w:val="0"/>
          <w:color w:val="000000" w:themeColor="text1"/>
        </w:rPr>
        <w:t>Définition d’une stratégie</w:t>
      </w:r>
      <w:r w:rsidR="004753B0" w:rsidRPr="00AD7CE4">
        <w:rPr>
          <w:rStyle w:val="lev"/>
          <w:rFonts w:cstheme="minorHAnsi"/>
          <w:b w:val="0"/>
          <w:bCs w:val="0"/>
          <w:color w:val="000000" w:themeColor="text1"/>
        </w:rPr>
        <w:t>, Suivi des réalisations d’un projet</w:t>
      </w:r>
    </w:p>
    <w:p w14:paraId="147158A6" w14:textId="4DAC8751" w:rsidR="003E38C2" w:rsidRPr="00C161F5" w:rsidRDefault="004A2686" w:rsidP="003E38C2">
      <w:pPr>
        <w:jc w:val="both"/>
        <w:rPr>
          <w:rFonts w:ascii="Calibri" w:hAnsi="Calibri"/>
          <w:color w:val="FF0000"/>
          <w:rPrChange w:id="231" w:author="FURNON Cyril" w:date="2023-08-18T00:11:00Z">
            <w:rPr>
              <w:rFonts w:eastAsia="Times New Roman" w:cstheme="minorHAnsi"/>
              <w:color w:val="FF0000"/>
              <w:lang w:eastAsia="fr-FR"/>
            </w:rPr>
          </w:rPrChange>
        </w:rPr>
        <w:pPrChange w:id="232" w:author="FURNON Cyril" w:date="2023-08-18T00:11:00Z">
          <w:pPr/>
        </w:pPrChange>
      </w:pPr>
      <w:r w:rsidRPr="00AD7CE4">
        <w:rPr>
          <w:rStyle w:val="lev"/>
          <w:rFonts w:cstheme="minorHAnsi"/>
        </w:rPr>
        <w:t xml:space="preserve">Compétences choisies : </w:t>
      </w:r>
      <w:r w:rsidRPr="006A1ADE">
        <w:rPr>
          <w:rFonts w:ascii="Calibri" w:hAnsi="Calibri"/>
          <w:color w:val="000000"/>
          <w:rPrChange w:id="233" w:author="FURNON Cyril" w:date="2023-08-18T00:11:00Z">
            <w:rPr>
              <w:rFonts w:eastAsia="Times New Roman" w:cstheme="minorHAnsi"/>
              <w:color w:val="000000"/>
              <w:lang w:eastAsia="fr-FR"/>
            </w:rPr>
          </w:rPrChange>
        </w:rPr>
        <w:t>A1C</w:t>
      </w:r>
      <w:r>
        <w:rPr>
          <w:rFonts w:ascii="Calibri" w:hAnsi="Calibri"/>
          <w:color w:val="000000"/>
          <w:rPrChange w:id="234" w:author="FURNON Cyril" w:date="2023-08-18T00:11:00Z">
            <w:rPr>
              <w:rFonts w:eastAsia="Times New Roman" w:cstheme="minorHAnsi"/>
              <w:color w:val="000000"/>
              <w:lang w:eastAsia="fr-FR"/>
            </w:rPr>
          </w:rPrChange>
        </w:rPr>
        <w:t xml:space="preserve">3, </w:t>
      </w:r>
      <w:r w:rsidRPr="006A1ADE">
        <w:rPr>
          <w:rFonts w:ascii="Calibri" w:hAnsi="Calibri"/>
          <w:color w:val="000000"/>
          <w:rPrChange w:id="235" w:author="FURNON Cyril" w:date="2023-08-18T00:11:00Z">
            <w:rPr>
              <w:rFonts w:eastAsia="Times New Roman" w:cstheme="minorHAnsi"/>
              <w:color w:val="000000"/>
              <w:lang w:eastAsia="fr-FR"/>
            </w:rPr>
          </w:rPrChange>
        </w:rPr>
        <w:t>A1C4</w:t>
      </w:r>
      <w:r>
        <w:rPr>
          <w:rFonts w:ascii="Calibri" w:hAnsi="Calibri"/>
          <w:color w:val="000000"/>
          <w:rPrChange w:id="236" w:author="FURNON Cyril" w:date="2023-08-18T00:11:00Z">
            <w:rPr>
              <w:rFonts w:eastAsia="Times New Roman" w:cstheme="minorHAnsi"/>
              <w:color w:val="000000"/>
              <w:lang w:eastAsia="fr-FR"/>
            </w:rPr>
          </w:rPrChange>
        </w:rPr>
        <w:t xml:space="preserve">, </w:t>
      </w:r>
      <w:r w:rsidRPr="002F4EF7">
        <w:rPr>
          <w:rFonts w:ascii="Calibri" w:hAnsi="Calibri"/>
          <w:rPrChange w:id="237" w:author="FURNON Cyril" w:date="2023-08-18T00:11:00Z">
            <w:rPr>
              <w:rFonts w:eastAsia="Times New Roman" w:cstheme="minorHAnsi"/>
              <w:lang w:eastAsia="fr-FR"/>
            </w:rPr>
          </w:rPrChange>
        </w:rPr>
        <w:t>A1C5,</w:t>
      </w:r>
      <w:r>
        <w:rPr>
          <w:rFonts w:ascii="Calibri" w:hAnsi="Calibri"/>
          <w:color w:val="000000"/>
          <w:rPrChange w:id="238" w:author="FURNON Cyril" w:date="2023-08-18T00:11:00Z">
            <w:rPr>
              <w:rFonts w:eastAsia="Times New Roman" w:cstheme="minorHAnsi"/>
              <w:color w:val="000000"/>
              <w:lang w:eastAsia="fr-FR"/>
            </w:rPr>
          </w:rPrChange>
        </w:rPr>
        <w:t xml:space="preserve"> </w:t>
      </w:r>
      <w:r w:rsidRPr="006A1ADE">
        <w:rPr>
          <w:rFonts w:ascii="Calibri" w:hAnsi="Calibri"/>
          <w:color w:val="000000"/>
          <w:rPrChange w:id="239" w:author="FURNON Cyril" w:date="2023-08-18T00:11:00Z">
            <w:rPr>
              <w:rFonts w:eastAsia="Times New Roman" w:cstheme="minorHAnsi"/>
              <w:color w:val="000000"/>
              <w:lang w:eastAsia="fr-FR"/>
            </w:rPr>
          </w:rPrChange>
        </w:rPr>
        <w:t>A1C</w:t>
      </w:r>
      <w:r>
        <w:rPr>
          <w:rFonts w:ascii="Calibri" w:hAnsi="Calibri"/>
          <w:color w:val="000000"/>
          <w:rPrChange w:id="240" w:author="FURNON Cyril" w:date="2023-08-18T00:11:00Z">
            <w:rPr>
              <w:rFonts w:eastAsia="Times New Roman" w:cstheme="minorHAnsi"/>
              <w:color w:val="000000"/>
              <w:lang w:eastAsia="fr-FR"/>
            </w:rPr>
          </w:rPrChange>
        </w:rPr>
        <w:t>6</w:t>
      </w:r>
      <w:r w:rsidR="000647F6">
        <w:rPr>
          <w:rFonts w:ascii="Calibri" w:hAnsi="Calibri"/>
          <w:color w:val="000000"/>
          <w:rPrChange w:id="241" w:author="FURNON Cyril" w:date="2023-08-18T00:11:00Z">
            <w:rPr>
              <w:rFonts w:eastAsia="Times New Roman" w:cstheme="minorHAnsi"/>
              <w:color w:val="000000"/>
              <w:lang w:eastAsia="fr-FR"/>
            </w:rPr>
          </w:rPrChange>
        </w:rPr>
        <w:t xml:space="preserve">, </w:t>
      </w:r>
      <w:r w:rsidRPr="0056391C">
        <w:rPr>
          <w:rFonts w:ascii="Calibri" w:hAnsi="Calibri"/>
          <w:color w:val="000000"/>
          <w:rPrChange w:id="242" w:author="FURNON Cyril" w:date="2023-08-18T00:11:00Z">
            <w:rPr>
              <w:rFonts w:eastAsia="Times New Roman" w:cstheme="minorHAnsi"/>
              <w:color w:val="000000"/>
              <w:lang w:eastAsia="fr-FR"/>
            </w:rPr>
          </w:rPrChange>
        </w:rPr>
        <w:t>A2C5</w:t>
      </w:r>
      <w:r>
        <w:rPr>
          <w:rFonts w:ascii="Calibri" w:hAnsi="Calibri"/>
          <w:color w:val="000000"/>
          <w:rPrChange w:id="243" w:author="FURNON Cyril" w:date="2023-08-18T00:11:00Z">
            <w:rPr>
              <w:rFonts w:eastAsia="Times New Roman" w:cstheme="minorHAnsi"/>
              <w:color w:val="000000"/>
              <w:lang w:eastAsia="fr-FR"/>
            </w:rPr>
          </w:rPrChange>
        </w:rPr>
        <w:t>, A</w:t>
      </w:r>
      <w:r w:rsidRPr="0056391C">
        <w:rPr>
          <w:rFonts w:ascii="Calibri" w:hAnsi="Calibri"/>
          <w:color w:val="000000"/>
          <w:rPrChange w:id="244" w:author="FURNON Cyril" w:date="2023-08-18T00:11:00Z">
            <w:rPr>
              <w:rFonts w:eastAsia="Times New Roman" w:cstheme="minorHAnsi"/>
              <w:color w:val="000000"/>
              <w:lang w:eastAsia="fr-FR"/>
            </w:rPr>
          </w:rPrChange>
        </w:rPr>
        <w:t>2C6</w:t>
      </w:r>
      <w:r>
        <w:rPr>
          <w:rFonts w:ascii="Calibri" w:hAnsi="Calibri"/>
          <w:color w:val="000000"/>
          <w:rPrChange w:id="245" w:author="FURNON Cyril" w:date="2023-08-18T00:11:00Z">
            <w:rPr>
              <w:rFonts w:eastAsia="Times New Roman" w:cstheme="minorHAnsi"/>
              <w:color w:val="000000"/>
              <w:lang w:eastAsia="fr-FR"/>
            </w:rPr>
          </w:rPrChange>
        </w:rPr>
        <w:t xml:space="preserve">, </w:t>
      </w:r>
      <w:r w:rsidRPr="0056391C">
        <w:rPr>
          <w:rFonts w:ascii="Calibri" w:hAnsi="Calibri"/>
          <w:color w:val="000000"/>
          <w:rPrChange w:id="246" w:author="FURNON Cyril" w:date="2023-08-18T00:11:00Z">
            <w:rPr>
              <w:rFonts w:eastAsia="Times New Roman" w:cstheme="minorHAnsi"/>
              <w:color w:val="000000"/>
              <w:lang w:eastAsia="fr-FR"/>
            </w:rPr>
          </w:rPrChange>
        </w:rPr>
        <w:t>A2C7</w:t>
      </w:r>
    </w:p>
    <w:p w14:paraId="7F56F058" w14:textId="54F4591C" w:rsidR="00356EE5" w:rsidRPr="00516DF9" w:rsidRDefault="00D02E9A" w:rsidP="00516DF9">
      <w:pPr>
        <w:pStyle w:val="Titre3"/>
        <w:numPr>
          <w:ilvl w:val="0"/>
          <w:numId w:val="24"/>
        </w:numPr>
        <w:rPr>
          <w:rPrChange w:id="247" w:author="FURNON Cyril" w:date="2023-08-18T00:11:00Z">
            <w:rPr>
              <w:rFonts w:asciiTheme="minorHAnsi" w:hAnsiTheme="minorHAnsi" w:cstheme="minorHAnsi"/>
            </w:rPr>
          </w:rPrChange>
        </w:rPr>
      </w:pPr>
      <w:bookmarkStart w:id="248" w:name="_Toc143202684"/>
      <w:bookmarkStart w:id="249" w:name="_Toc142561264"/>
      <w:r w:rsidRPr="00516DF9">
        <w:rPr>
          <w:rPrChange w:id="250" w:author="FURNON Cyril" w:date="2023-08-18T00:11:00Z">
            <w:rPr>
              <w:rFonts w:asciiTheme="minorHAnsi" w:hAnsiTheme="minorHAnsi" w:cstheme="minorHAnsi"/>
            </w:rPr>
          </w:rPrChange>
        </w:rPr>
        <w:t>Contexte de l’entreprise Ausy</w:t>
      </w:r>
      <w:bookmarkEnd w:id="248"/>
      <w:bookmarkEnd w:id="249"/>
    </w:p>
    <w:p w14:paraId="70C4105E" w14:textId="291D136D" w:rsidR="003E38C2" w:rsidRPr="00AD7CE4" w:rsidRDefault="003E38C2" w:rsidP="00BB7232">
      <w:pPr>
        <w:rPr>
          <w:rFonts w:cstheme="minorHAnsi"/>
          <w:color w:val="FF0000"/>
          <w:sz w:val="28"/>
          <w:szCs w:val="28"/>
        </w:rPr>
      </w:pPr>
    </w:p>
    <w:p w14:paraId="78A88A57" w14:textId="217538E1" w:rsidR="009B49BE" w:rsidRPr="00AD7CE4" w:rsidRDefault="002F4EF7" w:rsidP="002077D4">
      <w:pPr>
        <w:rPr>
          <w:rFonts w:cstheme="minorHAnsi"/>
          <w:noProof/>
          <w:color w:val="FF0000"/>
        </w:rPr>
      </w:pPr>
      <w:r w:rsidRPr="00AD7CE4">
        <w:rPr>
          <w:rFonts w:cstheme="minorHAnsi"/>
          <w:color w:val="000000" w:themeColor="text1"/>
        </w:rPr>
        <w:t xml:space="preserve">Comme vu plus haut, </w:t>
      </w:r>
      <w:r w:rsidR="00D02E9A" w:rsidRPr="00AD7CE4">
        <w:rPr>
          <w:rFonts w:cstheme="minorHAnsi"/>
          <w:color w:val="000000" w:themeColor="text1"/>
        </w:rPr>
        <w:t>Ausy se définit comme une ESN : une entreprise de services et de conseil en informatiques</w:t>
      </w:r>
      <w:r w:rsidRPr="00AD7CE4">
        <w:rPr>
          <w:rFonts w:cstheme="minorHAnsi"/>
          <w:color w:val="000000" w:themeColor="text1"/>
        </w:rPr>
        <w:t xml:space="preserve"> avec des compétences techniques mais aussi avec des compétences de gestion de projets. </w:t>
      </w:r>
      <w:r w:rsidR="008D2D80" w:rsidRPr="00AD7CE4">
        <w:rPr>
          <w:rFonts w:cstheme="minorHAnsi"/>
          <w:color w:val="000000" w:themeColor="text1"/>
        </w:rPr>
        <w:t xml:space="preserve">Suivant son cadre, ses services et ses possibilités, nous pouvons dresser un SWOT, une matrice regroupant les forces, faiblesses, opportunités et menaces sujets à la société. C’est ce que montre la </w:t>
      </w:r>
      <w:r w:rsidR="008D2D80" w:rsidRPr="00AD7CE4">
        <w:rPr>
          <w:rFonts w:cstheme="minorHAnsi"/>
          <w:i/>
          <w:iCs/>
          <w:color w:val="000000" w:themeColor="text1"/>
        </w:rPr>
        <w:t>Figure 5 : SWOT de Ausy</w:t>
      </w:r>
      <w:r w:rsidR="008D2D80" w:rsidRPr="00AD7CE4">
        <w:rPr>
          <w:rFonts w:cstheme="minorHAnsi"/>
          <w:color w:val="000000" w:themeColor="text1"/>
        </w:rPr>
        <w:t>.</w:t>
      </w:r>
      <w:r w:rsidR="009B49BE" w:rsidRPr="00AD7CE4">
        <w:rPr>
          <w:rFonts w:cstheme="minorHAnsi"/>
          <w:noProof/>
          <w:color w:val="FF0000"/>
        </w:rPr>
        <w:t xml:space="preserve"> </w:t>
      </w:r>
    </w:p>
    <w:p w14:paraId="208FF32A" w14:textId="2913C889" w:rsidR="009B49BE" w:rsidRPr="00AD7CE4" w:rsidRDefault="002077D4" w:rsidP="002077D4">
      <w:pPr>
        <w:rPr>
          <w:rFonts w:cstheme="minorHAnsi"/>
          <w:color w:val="000000" w:themeColor="text1"/>
        </w:rPr>
      </w:pPr>
      <w:r>
        <w:rPr>
          <w:noProof/>
        </w:rPr>
        <w:pict w14:anchorId="1BB67D9B">
          <v:shape id="_x0000_s2239" type="#_x0000_t202" style="position:absolute;margin-left:-45.75pt;margin-top:0;width:435.25pt;height:16.2pt;z-index:251717632;mso-position-horizontal-relative:text;mso-position-vertical:top;mso-position-vertical-relative:text" stroked="f">
            <v:textbox style="mso-next-textbox:#_x0000_s2239" inset="0,0,0,0">
              <w:txbxContent>
                <w:p w14:paraId="42FD5AD5" w14:textId="74C10ED5" w:rsidR="00440CD6" w:rsidRPr="00CE1A3D" w:rsidRDefault="00440CD6" w:rsidP="00440CD6">
                  <w:pPr>
                    <w:pStyle w:val="Lgende"/>
                    <w:rPr>
                      <w:rFonts w:cstheme="minorHAnsi"/>
                      <w:noProof/>
                      <w:color w:val="FF0000"/>
                    </w:rPr>
                  </w:pPr>
                  <w:r>
                    <w:t xml:space="preserve">Figure </w:t>
                  </w:r>
                  <w:r w:rsidR="00000000">
                    <w:fldChar w:fldCharType="begin"/>
                  </w:r>
                  <w:r w:rsidR="00000000">
                    <w:instrText xml:space="preserve"> SEQ Figure \* ARABIC </w:instrText>
                  </w:r>
                  <w:r w:rsidR="00000000">
                    <w:fldChar w:fldCharType="separate"/>
                  </w:r>
                  <w:r>
                    <w:rPr>
                      <w:noProof/>
                    </w:rPr>
                    <w:t>5</w:t>
                  </w:r>
                  <w:r w:rsidR="00000000">
                    <w:rPr>
                      <w:noProof/>
                    </w:rPr>
                    <w:fldChar w:fldCharType="end"/>
                  </w:r>
                  <w:r>
                    <w:t xml:space="preserve"> :</w:t>
                  </w:r>
                  <w:r w:rsidRPr="003C48B9">
                    <w:t xml:space="preserve"> SWOT de Ausy</w:t>
                  </w:r>
                </w:p>
              </w:txbxContent>
            </v:textbox>
            <w10:wrap type="topAndBottom"/>
          </v:shape>
        </w:pict>
      </w:r>
      <w:r w:rsidRPr="00AD7CE4">
        <w:rPr>
          <w:rFonts w:cstheme="minorHAnsi"/>
          <w:noProof/>
          <w:color w:val="FF0000"/>
        </w:rPr>
        <w:drawing>
          <wp:anchor distT="0" distB="0" distL="114300" distR="114300" simplePos="0" relativeHeight="251673600" behindDoc="0" locked="0" layoutInCell="1" allowOverlap="1" wp14:anchorId="2296E03C" wp14:editId="507C7115">
            <wp:simplePos x="0" y="0"/>
            <wp:positionH relativeFrom="column">
              <wp:posOffset>-19050</wp:posOffset>
            </wp:positionH>
            <wp:positionV relativeFrom="paragraph">
              <wp:posOffset>-2999740</wp:posOffset>
            </wp:positionV>
            <wp:extent cx="5527675" cy="3006090"/>
            <wp:effectExtent l="0" t="0" r="0" b="3810"/>
            <wp:wrapTopAndBottom/>
            <wp:docPr id="4" name="Diagramme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14:sizeRelH relativeFrom="margin">
              <wp14:pctWidth>0</wp14:pctWidth>
            </wp14:sizeRelH>
            <wp14:sizeRelV relativeFrom="margin">
              <wp14:pctHeight>0</wp14:pctHeight>
            </wp14:sizeRelV>
          </wp:anchor>
        </w:drawing>
      </w:r>
      <w:ins w:id="251" w:author="FURNON Cyril" w:date="2023-08-18T00:11:00Z">
        <w:r w:rsidR="00000000">
          <w:rPr>
            <w:noProof/>
          </w:rPr>
          <w:pict w14:anchorId="428AF3DB">
            <v:shape id="_x0000_s2249" type="#_x0000_t202" style="position:absolute;margin-left:0;margin-top:245.8pt;width:435.25pt;height:18.6pt;z-index:251841024;mso-position-horizontal-relative:text;mso-position-vertical-relative:text" stroked="f">
              <v:textbox style="mso-next-textbox:#_x0000_s2249" inset="0,0,0,0">
                <w:txbxContent/>
              </v:textbox>
              <w10:wrap type="topAndBottom"/>
            </v:shape>
          </w:pict>
        </w:r>
      </w:ins>
      <w:r w:rsidR="008D2D80" w:rsidRPr="00AD7CE4">
        <w:rPr>
          <w:rFonts w:cstheme="minorHAnsi"/>
        </w:rPr>
        <w:t xml:space="preserve">En termes de force, Ausy se base sur près de 24 ans d’expériences pour répondre à ses clients et un domaine de compétences larges. De plus, depuis 2017 elle possède le </w:t>
      </w:r>
      <w:r w:rsidR="008D2D80">
        <w:t>soutien</w:t>
      </w:r>
      <w:r w:rsidR="008D2D80" w:rsidRPr="00AD7CE4">
        <w:rPr>
          <w:rFonts w:cstheme="minorHAnsi"/>
        </w:rPr>
        <w:t xml:space="preserve"> du groupe mondialement renommé : </w:t>
      </w:r>
      <w:r>
        <w:t>Randstad</w:t>
      </w:r>
      <w:r w:rsidR="008D2D80" w:rsidRPr="00AD7CE4">
        <w:rPr>
          <w:rFonts w:cstheme="minorHAnsi"/>
        </w:rPr>
        <w:t xml:space="preserve">. Toutefois, la société </w:t>
      </w:r>
      <w:r w:rsidR="008D2D80">
        <w:t>vi</w:t>
      </w:r>
      <w:r w:rsidR="000217C7">
        <w:t>t</w:t>
      </w:r>
      <w:r w:rsidR="008D2D80" w:rsidRPr="00AD7CE4">
        <w:rPr>
          <w:rFonts w:cstheme="minorHAnsi"/>
        </w:rPr>
        <w:t xml:space="preserve"> une restructuration qui a besoin de temps afin de pouvoir montrer des résultats. </w:t>
      </w:r>
      <w:r w:rsidR="008D2D80" w:rsidRPr="00AD7CE4">
        <w:rPr>
          <w:rFonts w:cstheme="minorHAnsi"/>
        </w:rPr>
        <w:t>D’autre part</w:t>
      </w:r>
      <w:r w:rsidR="008D2D80" w:rsidRPr="00AD7CE4">
        <w:rPr>
          <w:rFonts w:cstheme="minorHAnsi"/>
        </w:rPr>
        <w:t>, pour son essor</w:t>
      </w:r>
      <w:del w:id="252" w:author="FURNON Cyril" w:date="2023-08-18T00:11:00Z">
        <w:r w:rsidR="002B5BDD">
          <w:rPr>
            <w:rFonts w:cstheme="minorHAnsi"/>
          </w:rPr>
          <w:delText>,</w:delText>
        </w:r>
      </w:del>
      <w:r w:rsidR="008D2D80" w:rsidRPr="00AD7CE4">
        <w:rPr>
          <w:rFonts w:cstheme="minorHAnsi"/>
        </w:rPr>
        <w:t xml:space="preserve"> Ausy est </w:t>
      </w:r>
      <w:r w:rsidR="008D2D80" w:rsidRPr="00AD7CE4">
        <w:rPr>
          <w:rFonts w:cstheme="minorHAnsi"/>
        </w:rPr>
        <w:t>bloqué</w:t>
      </w:r>
      <w:r w:rsidR="002B5BDD">
        <w:rPr>
          <w:rFonts w:cstheme="minorHAnsi"/>
        </w:rPr>
        <w:t>e</w:t>
      </w:r>
      <w:r w:rsidR="008D2D80" w:rsidRPr="00AD7CE4">
        <w:rPr>
          <w:rFonts w:cstheme="minorHAnsi"/>
        </w:rPr>
        <w:t xml:space="preserve"> par certains marchés</w:t>
      </w:r>
      <w:r w:rsidR="00726DD4" w:rsidRPr="00AD7CE4">
        <w:rPr>
          <w:rFonts w:cstheme="minorHAnsi"/>
        </w:rPr>
        <w:t xml:space="preserve"> </w:t>
      </w:r>
      <w:r w:rsidR="00726DD4">
        <w:t>restrein</w:t>
      </w:r>
      <w:r w:rsidR="000217C7">
        <w:t>t</w:t>
      </w:r>
      <w:r w:rsidR="00726DD4">
        <w:t>s</w:t>
      </w:r>
      <w:r w:rsidR="008D2D80" w:rsidRPr="00AD7CE4">
        <w:rPr>
          <w:rFonts w:cstheme="minorHAnsi"/>
        </w:rPr>
        <w:t xml:space="preserve"> mais </w:t>
      </w:r>
      <w:r w:rsidR="00726DD4" w:rsidRPr="00AD7CE4">
        <w:rPr>
          <w:rFonts w:cstheme="minorHAnsi"/>
        </w:rPr>
        <w:t xml:space="preserve">elle </w:t>
      </w:r>
      <w:r w:rsidR="008D2D80" w:rsidRPr="00AD7CE4">
        <w:rPr>
          <w:rFonts w:cstheme="minorHAnsi"/>
        </w:rPr>
        <w:t>peut se rattacher à un marché de l’informatique</w:t>
      </w:r>
      <w:r w:rsidR="00726DD4" w:rsidRPr="00AD7CE4">
        <w:rPr>
          <w:rFonts w:cstheme="minorHAnsi"/>
        </w:rPr>
        <w:t xml:space="preserve"> très dynamique.</w:t>
      </w:r>
    </w:p>
    <w:p w14:paraId="5C0902E1" w14:textId="6CDD6471" w:rsidR="009B49BE" w:rsidRPr="009B49BE" w:rsidRDefault="009B49BE" w:rsidP="00BD54D4">
      <w:pPr>
        <w:jc w:val="both"/>
        <w:rPr>
          <w:ins w:id="253" w:author="FURNON Cyril" w:date="2023-08-18T00:11:00Z"/>
          <w:color w:val="000000" w:themeColor="text1"/>
        </w:rPr>
      </w:pPr>
    </w:p>
    <w:p w14:paraId="5EAA79B2" w14:textId="1AFB701C" w:rsidR="00D02E9A" w:rsidRPr="00AD7CE4" w:rsidRDefault="00726DD4" w:rsidP="00BD54D4">
      <w:pPr>
        <w:jc w:val="both"/>
        <w:rPr>
          <w:rFonts w:cstheme="minorHAnsi"/>
        </w:rPr>
        <w:pPrChange w:id="254" w:author="FURNON Cyril" w:date="2023-08-18T00:11:00Z">
          <w:pPr/>
        </w:pPrChange>
      </w:pPr>
      <w:r w:rsidRPr="00AD7CE4">
        <w:rPr>
          <w:rFonts w:cstheme="minorHAnsi"/>
        </w:rPr>
        <w:t xml:space="preserve">Ensuite, la société peut à la fois profiter d’une sortie de crise sanitaire permettant une reprise économique mais est aussi </w:t>
      </w:r>
      <w:r w:rsidRPr="00726DD4">
        <w:t>confronté</w:t>
      </w:r>
      <w:r w:rsidR="00C40F9B">
        <w:t>e</w:t>
      </w:r>
      <w:r w:rsidRPr="00AD7CE4">
        <w:rPr>
          <w:rFonts w:cstheme="minorHAnsi"/>
        </w:rPr>
        <w:t xml:space="preserve"> à un contexte économique en Europe tendu. Enfin, nous </w:t>
      </w:r>
      <w:r w:rsidRPr="00726DD4">
        <w:t>avons</w:t>
      </w:r>
      <w:r w:rsidRPr="00AD7CE4">
        <w:rPr>
          <w:rFonts w:cstheme="minorHAnsi"/>
        </w:rPr>
        <w:t xml:space="preserve"> dit que le marché est dynamique mais également au niveau des entreprises offrants des services informatiques ce qui peut apporter une certaine concurrence sur les projets.</w:t>
      </w:r>
    </w:p>
    <w:p w14:paraId="2DBAB4EE" w14:textId="64903ACD" w:rsidR="00BD54D4" w:rsidRPr="00AD7CE4" w:rsidRDefault="00726DD4" w:rsidP="00BD54D4">
      <w:pPr>
        <w:jc w:val="both"/>
        <w:rPr>
          <w:rFonts w:cstheme="minorHAnsi"/>
        </w:rPr>
        <w:pPrChange w:id="255" w:author="FURNON Cyril" w:date="2023-08-18T00:11:00Z">
          <w:pPr/>
        </w:pPrChange>
      </w:pPr>
      <w:r w:rsidRPr="00AD7CE4">
        <w:rPr>
          <w:rFonts w:cstheme="minorHAnsi"/>
        </w:rPr>
        <w:t>Pour continuer</w:t>
      </w:r>
      <w:r w:rsidR="002B5BDD">
        <w:rPr>
          <w:rFonts w:cstheme="minorHAnsi"/>
        </w:rPr>
        <w:t xml:space="preserve"> sur</w:t>
      </w:r>
      <w:r w:rsidR="002B5BDD">
        <w:rPr>
          <w:rFonts w:cstheme="minorHAnsi"/>
        </w:rPr>
        <w:t xml:space="preserve"> </w:t>
      </w:r>
      <w:r w:rsidRPr="00AD7CE4">
        <w:rPr>
          <w:rFonts w:cstheme="minorHAnsi"/>
        </w:rPr>
        <w:t xml:space="preserve">l’approche </w:t>
      </w:r>
      <w:r w:rsidR="002B5BDD">
        <w:rPr>
          <w:rFonts w:cstheme="minorHAnsi"/>
        </w:rPr>
        <w:t>de</w:t>
      </w:r>
      <w:r w:rsidRPr="00AD7CE4">
        <w:rPr>
          <w:rFonts w:cstheme="minorHAnsi"/>
        </w:rPr>
        <w:t xml:space="preserve"> mon entreprise, je vais détailler les processus qu’Ausy peut présenter avec la figure suivante :</w:t>
      </w:r>
      <w:r w:rsidR="009045D1" w:rsidRPr="00AD7CE4">
        <w:rPr>
          <w:rFonts w:cstheme="minorHAnsi"/>
        </w:rPr>
        <w:t xml:space="preserve"> </w:t>
      </w:r>
      <w:r w:rsidR="00BD54D4" w:rsidRPr="00AD7CE4">
        <w:rPr>
          <w:rFonts w:cstheme="minorHAnsi"/>
          <w:i/>
          <w:iCs/>
        </w:rPr>
        <w:t>Figure 6 : Schéma des principaux processus de Ausy</w:t>
      </w:r>
      <w:r w:rsidR="009045D1" w:rsidRPr="00AD7CE4">
        <w:rPr>
          <w:rFonts w:cstheme="minorHAnsi"/>
        </w:rPr>
        <w:t xml:space="preserve">. Cette image découpe </w:t>
      </w:r>
      <w:r w:rsidR="00BD54D4" w:rsidRPr="00AD7CE4">
        <w:rPr>
          <w:rFonts w:cstheme="minorHAnsi"/>
        </w:rPr>
        <w:t>l</w:t>
      </w:r>
      <w:r w:rsidR="009045D1" w:rsidRPr="00AD7CE4">
        <w:rPr>
          <w:rFonts w:cstheme="minorHAnsi"/>
        </w:rPr>
        <w:t xml:space="preserve">es activités par </w:t>
      </w:r>
      <w:r w:rsidR="00BD54D4" w:rsidRPr="00AD7CE4">
        <w:rPr>
          <w:rFonts w:cstheme="minorHAnsi"/>
        </w:rPr>
        <w:t>deux</w:t>
      </w:r>
      <w:r w:rsidR="009045D1" w:rsidRPr="00AD7CE4">
        <w:rPr>
          <w:rFonts w:cstheme="minorHAnsi"/>
        </w:rPr>
        <w:t xml:space="preserve"> niveaux : métier</w:t>
      </w:r>
      <w:r w:rsidR="00BD54D4" w:rsidRPr="00AD7CE4">
        <w:rPr>
          <w:rFonts w:cstheme="minorHAnsi"/>
        </w:rPr>
        <w:t xml:space="preserve"> et</w:t>
      </w:r>
      <w:r w:rsidR="009045D1" w:rsidRPr="00AD7CE4">
        <w:rPr>
          <w:rFonts w:cstheme="minorHAnsi"/>
        </w:rPr>
        <w:t xml:space="preserve"> fonctionnel</w:t>
      </w:r>
      <w:r w:rsidR="00BD54D4" w:rsidRPr="00AD7CE4">
        <w:rPr>
          <w:rFonts w:cstheme="minorHAnsi"/>
        </w:rPr>
        <w:t xml:space="preserve">. </w:t>
      </w:r>
    </w:p>
    <w:p w14:paraId="3EBF5DD7" w14:textId="49CE5270" w:rsidR="00D02E9A" w:rsidRPr="00AD7CE4" w:rsidRDefault="002077D4" w:rsidP="00BD54D4">
      <w:pPr>
        <w:jc w:val="both"/>
        <w:rPr>
          <w:rFonts w:cstheme="minorHAnsi"/>
        </w:rPr>
        <w:pPrChange w:id="256" w:author="FURNON Cyril" w:date="2023-08-18T00:11:00Z">
          <w:pPr/>
        </w:pPrChange>
      </w:pPr>
      <w:r w:rsidRPr="00AD7CE4">
        <w:rPr>
          <w:rFonts w:cstheme="minorHAnsi"/>
          <w:noProof/>
        </w:rPr>
        <w:drawing>
          <wp:anchor distT="0" distB="0" distL="114300" distR="114300" simplePos="0" relativeHeight="251635712" behindDoc="0" locked="0" layoutInCell="1" allowOverlap="1" wp14:anchorId="5FDD2FBF" wp14:editId="71BA88E3">
            <wp:simplePos x="0" y="0"/>
            <wp:positionH relativeFrom="column">
              <wp:posOffset>66675</wp:posOffset>
            </wp:positionH>
            <wp:positionV relativeFrom="paragraph">
              <wp:posOffset>-2421890</wp:posOffset>
            </wp:positionV>
            <wp:extent cx="5760720" cy="2422525"/>
            <wp:effectExtent l="19050" t="19050" r="0" b="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760720" cy="24225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000000">
        <w:rPr>
          <w:noProof/>
        </w:rPr>
        <w:pict w14:anchorId="3CFE8EB3">
          <v:shape id="_x0000_s2240" type="#_x0000_t202" style="position:absolute;left:0;text-align:left;margin-left:1.5pt;margin-top:241pt;width:453.6pt;height:18.9pt;z-index:251718656;mso-position-horizontal-relative:text;mso-position-vertical-relative:text" stroked="f">
            <v:textbox inset="0,0,0,0">
              <w:txbxContent>
                <w:p w14:paraId="0CB5469E" w14:textId="00E791F8" w:rsidR="00440CD6" w:rsidRPr="002A616F" w:rsidRDefault="00440CD6" w:rsidP="00440CD6">
                  <w:pPr>
                    <w:pStyle w:val="Lgende"/>
                    <w:rPr>
                      <w:rFonts w:cstheme="minorHAnsi"/>
                      <w:noProof/>
                    </w:rPr>
                  </w:pPr>
                  <w:r>
                    <w:t xml:space="preserve">Figure </w:t>
                  </w:r>
                  <w:r w:rsidR="00000000">
                    <w:fldChar w:fldCharType="begin"/>
                  </w:r>
                  <w:r w:rsidR="00000000">
                    <w:instrText xml:space="preserve"> SEQ Figure \* ARABIC </w:instrText>
                  </w:r>
                  <w:r w:rsidR="00000000">
                    <w:fldChar w:fldCharType="separate"/>
                  </w:r>
                  <w:r>
                    <w:rPr>
                      <w:noProof/>
                    </w:rPr>
                    <w:t>6</w:t>
                  </w:r>
                  <w:r w:rsidR="00000000">
                    <w:rPr>
                      <w:noProof/>
                    </w:rPr>
                    <w:fldChar w:fldCharType="end"/>
                  </w:r>
                  <w:r>
                    <w:t xml:space="preserve"> : </w:t>
                  </w:r>
                  <w:r w:rsidRPr="004F435E">
                    <w:t>Schéma des principaux processus de Ausy</w:t>
                  </w:r>
                </w:p>
              </w:txbxContent>
            </v:textbox>
            <w10:wrap type="topAndBottom"/>
          </v:shape>
        </w:pict>
      </w:r>
      <w:r w:rsidR="00BD54D4" w:rsidRPr="00AD7CE4">
        <w:rPr>
          <w:rFonts w:cstheme="minorHAnsi"/>
        </w:rPr>
        <w:t>(</w:t>
      </w:r>
      <w:r w:rsidR="00BD54D4" w:rsidRPr="00AD7CE4">
        <w:rPr>
          <w:rFonts w:cstheme="minorHAnsi"/>
          <w:i/>
          <w:iCs/>
        </w:rPr>
        <w:t>A noter : Initialement, cette image contient deux niveaux supplémentaires : applicatif et infrastructure mais la confidentialité sujet à ce schéma empêche l’ajout de plus de détail.)</w:t>
      </w:r>
    </w:p>
    <w:p w14:paraId="11D381E3" w14:textId="6983B89E" w:rsidR="003E38C2" w:rsidRPr="00AD7CE4" w:rsidRDefault="00BD54D4" w:rsidP="00BD54D4">
      <w:pPr>
        <w:pStyle w:val="Lgende"/>
        <w:jc w:val="both"/>
        <w:rPr>
          <w:rFonts w:cstheme="minorHAnsi"/>
          <w:i w:val="0"/>
          <w:iCs w:val="0"/>
          <w:color w:val="auto"/>
          <w:sz w:val="22"/>
          <w:szCs w:val="22"/>
        </w:rPr>
      </w:pPr>
      <w:r w:rsidRPr="00AD7CE4">
        <w:rPr>
          <w:rFonts w:cstheme="minorHAnsi"/>
          <w:i w:val="0"/>
          <w:iCs w:val="0"/>
          <w:color w:val="auto"/>
          <w:sz w:val="22"/>
          <w:szCs w:val="20"/>
        </w:rPr>
        <w:t>Sur cette image, nous</w:t>
      </w:r>
      <w:r w:rsidRPr="00AD7CE4">
        <w:rPr>
          <w:rFonts w:cstheme="minorHAnsi"/>
          <w:i w:val="0"/>
          <w:iCs w:val="0"/>
          <w:color w:val="FF0000"/>
          <w:sz w:val="22"/>
          <w:szCs w:val="22"/>
        </w:rPr>
        <w:t xml:space="preserve"> </w:t>
      </w:r>
      <w:r w:rsidRPr="00AD7CE4">
        <w:rPr>
          <w:rFonts w:cstheme="minorHAnsi"/>
          <w:i w:val="0"/>
          <w:iCs w:val="0"/>
          <w:color w:val="auto"/>
          <w:sz w:val="22"/>
          <w:szCs w:val="22"/>
        </w:rPr>
        <w:t xml:space="preserve">pouvons retrouver les différents moteurs </w:t>
      </w:r>
      <w:r w:rsidRPr="00AD7CE4">
        <w:rPr>
          <w:rFonts w:cstheme="minorHAnsi"/>
          <w:i w:val="0"/>
          <w:iCs w:val="0"/>
          <w:color w:val="auto"/>
          <w:sz w:val="22"/>
          <w:szCs w:val="22"/>
        </w:rPr>
        <w:t>développ</w:t>
      </w:r>
      <w:r w:rsidR="002B5BDD">
        <w:rPr>
          <w:rFonts w:cstheme="minorHAnsi"/>
          <w:i w:val="0"/>
          <w:iCs w:val="0"/>
          <w:color w:val="auto"/>
          <w:sz w:val="22"/>
          <w:szCs w:val="22"/>
        </w:rPr>
        <w:t>és</w:t>
      </w:r>
      <w:r w:rsidRPr="00AD7CE4">
        <w:rPr>
          <w:rFonts w:cstheme="minorHAnsi"/>
          <w:i w:val="0"/>
          <w:iCs w:val="0"/>
          <w:color w:val="auto"/>
          <w:sz w:val="22"/>
          <w:szCs w:val="22"/>
        </w:rPr>
        <w:t xml:space="preserve"> dans la partie </w:t>
      </w:r>
      <w:r w:rsidRPr="00AD7CE4">
        <w:rPr>
          <w:rFonts w:cstheme="minorHAnsi"/>
          <w:i w:val="0"/>
          <w:iCs w:val="0"/>
          <w:sz w:val="22"/>
          <w:szCs w:val="22"/>
        </w:rPr>
        <w:t>3. A. La structure d’Ausy</w:t>
      </w:r>
      <w:r w:rsidRPr="00AD7CE4">
        <w:rPr>
          <w:rFonts w:cstheme="minorHAnsi"/>
          <w:i w:val="0"/>
          <w:iCs w:val="0"/>
          <w:color w:val="auto"/>
          <w:sz w:val="22"/>
          <w:szCs w:val="22"/>
        </w:rPr>
        <w:t xml:space="preserve"> avec </w:t>
      </w:r>
      <w:r w:rsidR="00E353BE" w:rsidRPr="00AD7CE4">
        <w:rPr>
          <w:rFonts w:cstheme="minorHAnsi"/>
          <w:i w:val="0"/>
          <w:iCs w:val="0"/>
          <w:color w:val="auto"/>
          <w:sz w:val="22"/>
          <w:szCs w:val="22"/>
        </w:rPr>
        <w:t>le détail</w:t>
      </w:r>
      <w:r w:rsidRPr="00AD7CE4">
        <w:rPr>
          <w:rFonts w:cstheme="minorHAnsi"/>
          <w:i w:val="0"/>
          <w:iCs w:val="0"/>
          <w:color w:val="auto"/>
          <w:sz w:val="22"/>
          <w:szCs w:val="22"/>
        </w:rPr>
        <w:t xml:space="preserve"> des activités que chacun des « talents » effectue au quotidien.</w:t>
      </w:r>
      <w:r w:rsidR="00E353BE" w:rsidRPr="00AD7CE4">
        <w:rPr>
          <w:rFonts w:cstheme="minorHAnsi"/>
          <w:i w:val="0"/>
          <w:iCs w:val="0"/>
          <w:color w:val="auto"/>
          <w:sz w:val="22"/>
          <w:szCs w:val="22"/>
        </w:rPr>
        <w:t xml:space="preserve"> Ceci décrit plus précisément la structure au sein de l’entreprise.</w:t>
      </w:r>
    </w:p>
    <w:p w14:paraId="24BE7578" w14:textId="5904F9CB" w:rsidR="00BD54D4" w:rsidRPr="00BD54D4" w:rsidRDefault="00E353BE" w:rsidP="00BD54D4">
      <w:pPr>
        <w:jc w:val="both"/>
        <w:rPr>
          <w:rPrChange w:id="257" w:author="FURNON Cyril" w:date="2023-08-18T00:11:00Z">
            <w:rPr>
              <w:rFonts w:cstheme="minorHAnsi"/>
              <w:color w:val="FF0000"/>
            </w:rPr>
          </w:rPrChange>
        </w:rPr>
        <w:pPrChange w:id="258" w:author="FURNON Cyril" w:date="2023-08-18T00:11:00Z">
          <w:pPr/>
        </w:pPrChange>
      </w:pPr>
      <w:r w:rsidRPr="00AD7CE4">
        <w:rPr>
          <w:rFonts w:cstheme="minorHAnsi"/>
        </w:rPr>
        <w:t>Concentrons-nous désormais sur l’agence de Lyon</w:t>
      </w:r>
      <w:r w:rsidR="00BF0343" w:rsidRPr="00AD7CE4">
        <w:rPr>
          <w:rFonts w:cstheme="minorHAnsi"/>
        </w:rPr>
        <w:t xml:space="preserve"> : avec</w:t>
      </w:r>
      <w:r w:rsidRPr="00AD7CE4">
        <w:rPr>
          <w:rStyle w:val="ui-provider"/>
          <w:rFonts w:cstheme="minorHAnsi"/>
        </w:rPr>
        <w:t xml:space="preserve"> un peu moins de 200 employés, </w:t>
      </w:r>
      <w:r w:rsidR="002B5BDD">
        <w:rPr>
          <w:rStyle w:val="ui-provider"/>
          <w:rFonts w:cstheme="minorHAnsi"/>
        </w:rPr>
        <w:t>elle</w:t>
      </w:r>
      <w:r w:rsidRPr="00AD7CE4">
        <w:rPr>
          <w:rStyle w:val="ui-provider"/>
          <w:rFonts w:cstheme="minorHAnsi"/>
        </w:rPr>
        <w:t xml:space="preserve"> se spécialise sur un centre de service en conseil et en expertise notamment en agilité et en développement digital avec les langages .NET et PHP. Ausy apporte aussi un </w:t>
      </w:r>
      <w:r>
        <w:rPr>
          <w:rStyle w:val="ui-provider"/>
        </w:rPr>
        <w:t>accompagnement</w:t>
      </w:r>
      <w:r w:rsidRPr="00AD7CE4">
        <w:rPr>
          <w:rStyle w:val="ui-provider"/>
          <w:rFonts w:cstheme="minorHAnsi"/>
        </w:rPr>
        <w:t xml:space="preserve"> des projets et des équipes, une amélioration des pratiques et </w:t>
      </w:r>
      <w:r>
        <w:rPr>
          <w:rStyle w:val="ui-provider"/>
        </w:rPr>
        <w:t>un</w:t>
      </w:r>
      <w:r w:rsidR="00081027">
        <w:rPr>
          <w:rStyle w:val="ui-provider"/>
        </w:rPr>
        <w:t>e</w:t>
      </w:r>
      <w:r w:rsidRPr="00AD7CE4">
        <w:rPr>
          <w:rStyle w:val="ui-provider"/>
          <w:rFonts w:cstheme="minorHAnsi"/>
        </w:rPr>
        <w:t xml:space="preserve"> industrialisation des gestions de projets. Enfin, elle propose d’auditer et analyser l’organisation des projets. Parmi le secteur d’activité des clients, </w:t>
      </w:r>
      <w:r w:rsidR="002B5BDD">
        <w:rPr>
          <w:rStyle w:val="ui-provider"/>
          <w:rFonts w:cstheme="minorHAnsi"/>
        </w:rPr>
        <w:t>nous</w:t>
      </w:r>
      <w:r w:rsidRPr="00AD7CE4">
        <w:rPr>
          <w:rStyle w:val="ui-provider"/>
          <w:rFonts w:cstheme="minorHAnsi"/>
        </w:rPr>
        <w:t xml:space="preserve"> retrouv</w:t>
      </w:r>
      <w:r w:rsidR="002B5BDD">
        <w:rPr>
          <w:rStyle w:val="ui-provider"/>
          <w:rFonts w:cstheme="minorHAnsi"/>
        </w:rPr>
        <w:t>ons</w:t>
      </w:r>
      <w:r w:rsidRPr="00AD7CE4">
        <w:rPr>
          <w:rStyle w:val="ui-provider"/>
          <w:rFonts w:cstheme="minorHAnsi"/>
        </w:rPr>
        <w:t xml:space="preserve"> des acteurs connus dans l’assurance et la banque, dans l’énergie, le transport, le public, également le groupe Randstad et bien d ‘autres encore…</w:t>
      </w:r>
    </w:p>
    <w:p w14:paraId="790A6688" w14:textId="77777777" w:rsidR="00BD54D4" w:rsidRDefault="00BD54D4" w:rsidP="00BD54D4">
      <w:pPr>
        <w:jc w:val="both"/>
        <w:rPr>
          <w:ins w:id="259" w:author="FURNON Cyril" w:date="2023-08-18T00:11:00Z"/>
          <w:color w:val="FF0000"/>
        </w:rPr>
      </w:pPr>
    </w:p>
    <w:p w14:paraId="4C680227" w14:textId="1CB8B515" w:rsidR="0045501C" w:rsidRPr="00AD7CE4" w:rsidRDefault="00E353BE" w:rsidP="00BD54D4">
      <w:pPr>
        <w:jc w:val="both"/>
        <w:rPr>
          <w:rStyle w:val="ui-provider"/>
          <w:rFonts w:cstheme="minorHAnsi"/>
        </w:rPr>
        <w:pPrChange w:id="260" w:author="FURNON Cyril" w:date="2023-08-18T00:11:00Z">
          <w:pPr/>
        </w:pPrChange>
      </w:pPr>
      <w:r w:rsidRPr="00AD7CE4">
        <w:rPr>
          <w:rStyle w:val="ui-provider"/>
          <w:rFonts w:cstheme="minorHAnsi"/>
        </w:rPr>
        <w:t>Grâce à son</w:t>
      </w:r>
      <w:r w:rsidRPr="00AD7CE4">
        <w:rPr>
          <w:rStyle w:val="ui-provider"/>
          <w:rFonts w:cstheme="minorHAnsi"/>
          <w:color w:val="FF0000"/>
        </w:rPr>
        <w:t xml:space="preserve"> </w:t>
      </w:r>
      <w:r w:rsidRPr="00AD7CE4">
        <w:rPr>
          <w:rStyle w:val="ui-provider"/>
          <w:rFonts w:cstheme="minorHAnsi"/>
        </w:rPr>
        <w:t>expertise en gestion de projet</w:t>
      </w:r>
      <w:r w:rsidR="00910906" w:rsidRPr="00AD7CE4">
        <w:rPr>
          <w:rStyle w:val="ui-provider"/>
          <w:rFonts w:cstheme="minorHAnsi"/>
        </w:rPr>
        <w:t xml:space="preserve">, </w:t>
      </w:r>
      <w:r w:rsidRPr="00AD7CE4">
        <w:rPr>
          <w:rStyle w:val="ui-provider"/>
          <w:rFonts w:cstheme="minorHAnsi"/>
        </w:rPr>
        <w:t>le delivery center de Lyon</w:t>
      </w:r>
      <w:r w:rsidR="00910906" w:rsidRPr="00AD7CE4">
        <w:rPr>
          <w:rStyle w:val="ui-provider"/>
          <w:rFonts w:cstheme="minorHAnsi"/>
        </w:rPr>
        <w:t xml:space="preserve"> possède </w:t>
      </w:r>
      <w:r w:rsidR="002B5BDD">
        <w:rPr>
          <w:rStyle w:val="ui-provider"/>
          <w:rFonts w:cstheme="minorHAnsi"/>
        </w:rPr>
        <w:t xml:space="preserve">de </w:t>
      </w:r>
      <w:r w:rsidRPr="00AD7CE4">
        <w:rPr>
          <w:rStyle w:val="ui-provider"/>
          <w:rFonts w:cstheme="minorHAnsi"/>
        </w:rPr>
        <w:t xml:space="preserve">nombreux </w:t>
      </w:r>
      <w:r w:rsidR="00910906" w:rsidRPr="00AD7CE4">
        <w:rPr>
          <w:rStyle w:val="ui-provider"/>
          <w:rFonts w:cstheme="minorHAnsi"/>
        </w:rPr>
        <w:t xml:space="preserve">« projects managers » </w:t>
      </w:r>
      <w:r w:rsidR="002B5BDD">
        <w:rPr>
          <w:rStyle w:val="ui-provider"/>
          <w:rFonts w:cstheme="minorHAnsi"/>
        </w:rPr>
        <w:t>qui s’occupent</w:t>
      </w:r>
      <w:r w:rsidR="00910906" w:rsidRPr="00AD7CE4">
        <w:rPr>
          <w:rStyle w:val="ui-provider"/>
          <w:rFonts w:cstheme="minorHAnsi"/>
        </w:rPr>
        <w:t xml:space="preserve"> de la gestion, de l’accompagnement et du suivie des projets</w:t>
      </w:r>
      <w:r w:rsidR="0045501C" w:rsidRPr="00AD7CE4">
        <w:rPr>
          <w:rStyle w:val="ui-provider"/>
          <w:rFonts w:cstheme="minorHAnsi"/>
        </w:rPr>
        <w:t xml:space="preserve">. </w:t>
      </w:r>
    </w:p>
    <w:p w14:paraId="6373B363" w14:textId="6925700B" w:rsidR="001771E6" w:rsidRPr="00AD7CE4" w:rsidRDefault="00E353BE" w:rsidP="00E353BE">
      <w:pPr>
        <w:jc w:val="both"/>
        <w:rPr>
          <w:rStyle w:val="ui-provider"/>
          <w:rFonts w:cstheme="minorHAnsi"/>
        </w:rPr>
        <w:pPrChange w:id="261" w:author="FURNON Cyril" w:date="2023-08-18T00:11:00Z">
          <w:pPr/>
        </w:pPrChange>
      </w:pPr>
      <w:r w:rsidRPr="00AD7CE4">
        <w:rPr>
          <w:rStyle w:val="ui-provider"/>
          <w:rFonts w:cstheme="minorHAnsi"/>
        </w:rPr>
        <w:t>Nous pouvons découper l</w:t>
      </w:r>
      <w:r w:rsidR="00451D17" w:rsidRPr="00AD7CE4">
        <w:rPr>
          <w:rStyle w:val="ui-provider"/>
          <w:rFonts w:cstheme="minorHAnsi"/>
        </w:rPr>
        <w:t>’encadrement</w:t>
      </w:r>
      <w:r w:rsidR="0045501C" w:rsidRPr="00AD7CE4">
        <w:rPr>
          <w:rStyle w:val="ui-provider"/>
          <w:rFonts w:cstheme="minorHAnsi"/>
        </w:rPr>
        <w:t xml:space="preserve"> </w:t>
      </w:r>
      <w:r w:rsidR="002B5BDD">
        <w:rPr>
          <w:rStyle w:val="ui-provider"/>
          <w:rFonts w:cstheme="minorHAnsi"/>
        </w:rPr>
        <w:t>du</w:t>
      </w:r>
      <w:r w:rsidR="0045501C" w:rsidRPr="00AD7CE4">
        <w:rPr>
          <w:rStyle w:val="ui-provider"/>
          <w:rFonts w:cstheme="minorHAnsi"/>
        </w:rPr>
        <w:t xml:space="preserve"> travail auprès de client </w:t>
      </w:r>
      <w:r w:rsidR="00451D17" w:rsidRPr="00AD7CE4">
        <w:rPr>
          <w:rStyle w:val="ui-provider"/>
          <w:rFonts w:cstheme="minorHAnsi"/>
        </w:rPr>
        <w:t>e</w:t>
      </w:r>
      <w:r w:rsidRPr="00AD7CE4">
        <w:rPr>
          <w:rStyle w:val="ui-provider"/>
          <w:rFonts w:cstheme="minorHAnsi"/>
        </w:rPr>
        <w:t xml:space="preserve">n trois types majoritaires afin de définir </w:t>
      </w:r>
      <w:r w:rsidR="00451D17" w:rsidRPr="00AD7CE4">
        <w:rPr>
          <w:rStyle w:val="ui-provider"/>
          <w:rFonts w:cstheme="minorHAnsi"/>
        </w:rPr>
        <w:t>les attentes entre le client et le prestataire</w:t>
      </w:r>
      <w:r w:rsidRPr="00AD7CE4">
        <w:rPr>
          <w:rStyle w:val="ui-provider"/>
          <w:rFonts w:cstheme="minorHAnsi"/>
        </w:rPr>
        <w:t xml:space="preserve"> </w:t>
      </w:r>
      <w:r w:rsidR="00451D17" w:rsidRPr="00AD7CE4">
        <w:rPr>
          <w:rStyle w:val="ui-provider"/>
          <w:rFonts w:cstheme="minorHAnsi"/>
        </w:rPr>
        <w:t xml:space="preserve">: </w:t>
      </w:r>
    </w:p>
    <w:p w14:paraId="378A299B" w14:textId="239B098F" w:rsidR="004B6FCD" w:rsidRPr="00AD7CE4" w:rsidRDefault="00451D17" w:rsidP="00905913">
      <w:pPr>
        <w:jc w:val="both"/>
        <w:rPr>
          <w:rStyle w:val="ui-provider"/>
          <w:rFonts w:cstheme="minorHAnsi"/>
        </w:rPr>
        <w:pPrChange w:id="262" w:author="FURNON Cyril" w:date="2023-08-18T00:11:00Z">
          <w:pPr/>
        </w:pPrChange>
      </w:pPr>
      <w:r w:rsidRPr="00AD7CE4">
        <w:rPr>
          <w:rStyle w:val="ui-provider"/>
          <w:rFonts w:cstheme="minorHAnsi"/>
        </w:rPr>
        <w:t>Le plus simple à comprendre reste l’« </w:t>
      </w:r>
      <w:r w:rsidR="003D7E38" w:rsidRPr="00AD7CE4">
        <w:rPr>
          <w:rStyle w:val="ui-provider"/>
          <w:rFonts w:cstheme="minorHAnsi"/>
        </w:rPr>
        <w:t>Engagement de résultats</w:t>
      </w:r>
      <w:r w:rsidRPr="00AD7CE4">
        <w:rPr>
          <w:rStyle w:val="ui-provider"/>
          <w:rFonts w:cstheme="minorHAnsi"/>
        </w:rPr>
        <w:t xml:space="preserve"> », </w:t>
      </w:r>
      <w:r w:rsidR="003D7E38" w:rsidRPr="00AD7CE4">
        <w:rPr>
          <w:rStyle w:val="ui-provider"/>
          <w:rFonts w:cstheme="minorHAnsi"/>
        </w:rPr>
        <w:t xml:space="preserve">dont l’exigence se centre autour </w:t>
      </w:r>
      <w:r w:rsidRPr="00AD7CE4">
        <w:rPr>
          <w:rStyle w:val="ui-provider"/>
          <w:rFonts w:cstheme="minorHAnsi"/>
        </w:rPr>
        <w:t>de la réalisation d’objectifs définis dans l</w:t>
      </w:r>
      <w:r w:rsidR="00B51941" w:rsidRPr="00AD7CE4">
        <w:rPr>
          <w:rStyle w:val="ui-provider"/>
          <w:rFonts w:cstheme="minorHAnsi"/>
        </w:rPr>
        <w:t>a mission</w:t>
      </w:r>
      <w:r w:rsidR="003D7E38" w:rsidRPr="00AD7CE4">
        <w:rPr>
          <w:rStyle w:val="ui-provider"/>
          <w:rFonts w:cstheme="minorHAnsi"/>
        </w:rPr>
        <w:t>.</w:t>
      </w:r>
      <w:r w:rsidRPr="00AD7CE4">
        <w:rPr>
          <w:rStyle w:val="ui-provider"/>
          <w:rFonts w:cstheme="minorHAnsi"/>
        </w:rPr>
        <w:t xml:space="preserve"> Suivant les attentes, qu’il est impératif de bien détailler, les prestataires s’engage</w:t>
      </w:r>
      <w:r w:rsidR="001771E6" w:rsidRPr="00AD7CE4">
        <w:rPr>
          <w:rStyle w:val="ui-provider"/>
          <w:rFonts w:cstheme="minorHAnsi"/>
        </w:rPr>
        <w:t>nt</w:t>
      </w:r>
      <w:r w:rsidRPr="00AD7CE4">
        <w:rPr>
          <w:rStyle w:val="ui-provider"/>
          <w:rFonts w:cstheme="minorHAnsi"/>
        </w:rPr>
        <w:t xml:space="preserve"> à livrer un résultat répondant à ses attentes. La présence de ressources comme des documentations est indispensable à</w:t>
      </w:r>
      <w:r w:rsidR="002B5BDD">
        <w:rPr>
          <w:rStyle w:val="ui-provider"/>
          <w:rFonts w:cstheme="minorHAnsi"/>
        </w:rPr>
        <w:t xml:space="preserve"> </w:t>
      </w:r>
      <w:r w:rsidR="002B5BDD">
        <w:rPr>
          <w:rStyle w:val="ui-provider"/>
          <w:rFonts w:cstheme="minorHAnsi"/>
        </w:rPr>
        <w:t>la</w:t>
      </w:r>
      <w:r w:rsidRPr="00AD7CE4">
        <w:rPr>
          <w:rStyle w:val="ui-provider"/>
          <w:rFonts w:cstheme="minorHAnsi"/>
        </w:rPr>
        <w:t xml:space="preserve"> </w:t>
      </w:r>
      <w:r w:rsidRPr="00AD7CE4">
        <w:rPr>
          <w:rStyle w:val="ui-provider"/>
          <w:rFonts w:cstheme="minorHAnsi"/>
        </w:rPr>
        <w:t xml:space="preserve">bonne définition du périmètre. Il est souvent questions d’une date de livraison qui </w:t>
      </w:r>
      <w:r w:rsidR="001771E6" w:rsidRPr="00AD7CE4">
        <w:rPr>
          <w:rStyle w:val="ui-provider"/>
          <w:rFonts w:cstheme="minorHAnsi"/>
        </w:rPr>
        <w:t>engage également l</w:t>
      </w:r>
      <w:r w:rsidR="00884EC6" w:rsidRPr="00AD7CE4">
        <w:rPr>
          <w:rStyle w:val="ui-provider"/>
          <w:rFonts w:cstheme="minorHAnsi"/>
        </w:rPr>
        <w:t>a responsabilité des prestaires</w:t>
      </w:r>
      <w:r w:rsidR="001771E6" w:rsidRPr="00AD7CE4">
        <w:rPr>
          <w:rStyle w:val="ui-provider"/>
          <w:rFonts w:cstheme="minorHAnsi"/>
        </w:rPr>
        <w:t xml:space="preserve"> en cas de </w:t>
      </w:r>
      <w:r w:rsidR="00FF50EC" w:rsidRPr="00AD7CE4">
        <w:rPr>
          <w:rStyle w:val="ui-provider"/>
          <w:rFonts w:cstheme="minorHAnsi"/>
        </w:rPr>
        <w:t>non-respect</w:t>
      </w:r>
      <w:r w:rsidR="00884EC6" w:rsidRPr="00AD7CE4">
        <w:rPr>
          <w:rStyle w:val="ui-provider"/>
          <w:rFonts w:cstheme="minorHAnsi"/>
        </w:rPr>
        <w:t>.</w:t>
      </w:r>
      <w:r w:rsidRPr="00AD7CE4">
        <w:rPr>
          <w:rStyle w:val="ui-provider"/>
          <w:rFonts w:cstheme="minorHAnsi"/>
        </w:rPr>
        <w:t xml:space="preserve"> </w:t>
      </w:r>
    </w:p>
    <w:p w14:paraId="7869B641" w14:textId="3C914FFC" w:rsidR="00987B4B" w:rsidRPr="00AD7CE4" w:rsidRDefault="00987B4B" w:rsidP="00905913">
      <w:pPr>
        <w:jc w:val="both"/>
        <w:rPr>
          <w:rStyle w:val="ui-provider"/>
          <w:rFonts w:cstheme="minorHAnsi"/>
        </w:rPr>
        <w:pPrChange w:id="263" w:author="FURNON Cyril" w:date="2023-08-18T00:11:00Z">
          <w:pPr/>
        </w:pPrChange>
      </w:pPr>
      <w:r w:rsidRPr="00AD7CE4">
        <w:rPr>
          <w:rStyle w:val="ui-provider"/>
          <w:rFonts w:cstheme="minorHAnsi"/>
        </w:rPr>
        <w:t>L’Engagement de moyens est une autre possibilité</w:t>
      </w:r>
      <w:r w:rsidR="00884EC6" w:rsidRPr="00AD7CE4">
        <w:rPr>
          <w:rStyle w:val="ui-provider"/>
          <w:rFonts w:cstheme="minorHAnsi"/>
        </w:rPr>
        <w:t xml:space="preserve"> : il </w:t>
      </w:r>
      <w:r w:rsidR="002B5BDD">
        <w:rPr>
          <w:rStyle w:val="ui-provider"/>
          <w:rFonts w:cstheme="minorHAnsi"/>
        </w:rPr>
        <w:t>met en avant</w:t>
      </w:r>
      <w:r w:rsidR="002B5BDD">
        <w:rPr>
          <w:rStyle w:val="ui-provider"/>
          <w:rFonts w:cstheme="minorHAnsi"/>
        </w:rPr>
        <w:t xml:space="preserve"> </w:t>
      </w:r>
      <w:r w:rsidR="00884EC6" w:rsidRPr="00AD7CE4">
        <w:rPr>
          <w:rStyle w:val="ui-provider"/>
          <w:rFonts w:cstheme="minorHAnsi"/>
        </w:rPr>
        <w:t>la mise en œuvre des moyens pour la réalisation d’objectifs</w:t>
      </w:r>
      <w:r w:rsidR="002B5BDD">
        <w:rPr>
          <w:rStyle w:val="ui-provider"/>
          <w:rFonts w:cstheme="minorHAnsi"/>
        </w:rPr>
        <w:t xml:space="preserve">. </w:t>
      </w:r>
      <w:r w:rsidR="002B5BDD">
        <w:rPr>
          <w:rStyle w:val="ui-provider"/>
          <w:rFonts w:cstheme="minorHAnsi"/>
        </w:rPr>
        <w:t>Ces</w:t>
      </w:r>
      <w:r w:rsidR="002B5BDD">
        <w:rPr>
          <w:rStyle w:val="ui-provider"/>
          <w:rFonts w:cstheme="minorHAnsi"/>
        </w:rPr>
        <w:t xml:space="preserve"> </w:t>
      </w:r>
      <w:r w:rsidR="00884EC6" w:rsidRPr="00AD7CE4">
        <w:rPr>
          <w:rStyle w:val="ui-provider"/>
          <w:rFonts w:cstheme="minorHAnsi"/>
        </w:rPr>
        <w:t>moyens peuvent êtres humains, techniques, matériels</w:t>
      </w:r>
      <w:r w:rsidR="002B5BDD">
        <w:rPr>
          <w:rStyle w:val="ui-provider"/>
          <w:rFonts w:cstheme="minorHAnsi"/>
        </w:rPr>
        <w:t>. Cependant, un</w:t>
      </w:r>
      <w:r w:rsidR="00884EC6" w:rsidRPr="00AD7CE4">
        <w:rPr>
          <w:rStyle w:val="ui-provider"/>
          <w:rFonts w:cstheme="minorHAnsi"/>
        </w:rPr>
        <w:t xml:space="preserve"> résultat n’est pas garanti à la fin</w:t>
      </w:r>
      <w:r w:rsidR="002B5BDD">
        <w:rPr>
          <w:rStyle w:val="ui-provider"/>
          <w:rFonts w:cstheme="minorHAnsi"/>
        </w:rPr>
        <w:t>,</w:t>
      </w:r>
      <w:r w:rsidR="002B5BDD">
        <w:rPr>
          <w:rStyle w:val="ui-provider"/>
          <w:rFonts w:cstheme="minorHAnsi"/>
        </w:rPr>
        <w:t xml:space="preserve"> </w:t>
      </w:r>
      <w:r w:rsidR="00884EC6" w:rsidRPr="00AD7CE4">
        <w:rPr>
          <w:rStyle w:val="ui-provider"/>
          <w:rFonts w:cstheme="minorHAnsi"/>
        </w:rPr>
        <w:t xml:space="preserve">si les moyens ne sont pas jugés suffisants ou </w:t>
      </w:r>
      <w:r w:rsidR="002B5BDD">
        <w:rPr>
          <w:rStyle w:val="ui-provider"/>
          <w:rFonts w:cstheme="minorHAnsi"/>
        </w:rPr>
        <w:t>si</w:t>
      </w:r>
      <w:r w:rsidR="00884EC6" w:rsidRPr="00AD7CE4">
        <w:rPr>
          <w:rStyle w:val="ui-provider"/>
          <w:rFonts w:cstheme="minorHAnsi"/>
        </w:rPr>
        <w:t xml:space="preserve"> des évènements tiers viennent obstruer l’accomplissement </w:t>
      </w:r>
      <w:r w:rsidR="00B51941" w:rsidRPr="00AD7CE4">
        <w:rPr>
          <w:rStyle w:val="ui-provider"/>
          <w:rFonts w:cstheme="minorHAnsi"/>
        </w:rPr>
        <w:t>de la mission</w:t>
      </w:r>
      <w:r w:rsidR="002B5BDD">
        <w:rPr>
          <w:rStyle w:val="ui-provider"/>
          <w:rFonts w:cstheme="minorHAnsi"/>
        </w:rPr>
        <w:t xml:space="preserve"> la responsabilité des prestataires ne peut être engagée</w:t>
      </w:r>
      <w:r w:rsidR="00884EC6" w:rsidRPr="00AD7CE4">
        <w:rPr>
          <w:rStyle w:val="ui-provider"/>
          <w:rFonts w:cstheme="minorHAnsi"/>
        </w:rPr>
        <w:t xml:space="preserve">. </w:t>
      </w:r>
    </w:p>
    <w:p w14:paraId="6C443AF6" w14:textId="492A6520" w:rsidR="00841048" w:rsidRPr="00AD7CE4" w:rsidRDefault="009C1046" w:rsidP="00905913">
      <w:pPr>
        <w:jc w:val="both"/>
        <w:rPr>
          <w:rStyle w:val="ui-provider"/>
          <w:rFonts w:cstheme="minorHAnsi"/>
        </w:rPr>
        <w:pPrChange w:id="264" w:author="FURNON Cyril" w:date="2023-08-18T00:11:00Z">
          <w:pPr/>
        </w:pPrChange>
      </w:pPr>
      <w:r w:rsidRPr="00AD7CE4">
        <w:rPr>
          <w:rStyle w:val="ui-provider"/>
          <w:rFonts w:cstheme="minorHAnsi"/>
        </w:rPr>
        <w:t>Enfin, la dernière option est l’assistance technique ou prestation en régie</w:t>
      </w:r>
      <w:r w:rsidR="00884EC6" w:rsidRPr="00AD7CE4">
        <w:rPr>
          <w:rStyle w:val="ui-provider"/>
          <w:rFonts w:cstheme="minorHAnsi"/>
        </w:rPr>
        <w:t> : cette dernière ne définit pas forcément de résultats à obtenir mais engage des compétences, des conseils et une expertise pour aider le client à la réalisation d</w:t>
      </w:r>
      <w:r w:rsidR="00B51941" w:rsidRPr="00AD7CE4">
        <w:rPr>
          <w:rStyle w:val="ui-provider"/>
          <w:rFonts w:cstheme="minorHAnsi"/>
        </w:rPr>
        <w:t>e ses objectifs</w:t>
      </w:r>
      <w:r w:rsidR="00884EC6" w:rsidRPr="00AD7CE4">
        <w:rPr>
          <w:rStyle w:val="ui-provider"/>
          <w:rFonts w:cstheme="minorHAnsi"/>
        </w:rPr>
        <w:t>.</w:t>
      </w:r>
      <w:r w:rsidR="00EF56E1" w:rsidRPr="00AD7CE4">
        <w:rPr>
          <w:rStyle w:val="ui-provider"/>
          <w:rFonts w:cstheme="minorHAnsi"/>
        </w:rPr>
        <w:t xml:space="preserve"> Cependant, i</w:t>
      </w:r>
      <w:r w:rsidR="009C1F81" w:rsidRPr="00AD7CE4">
        <w:rPr>
          <w:rStyle w:val="ui-provider"/>
          <w:rFonts w:cstheme="minorHAnsi"/>
        </w:rPr>
        <w:t xml:space="preserve">l est impératif de définir </w:t>
      </w:r>
      <w:r w:rsidR="00EF56E1" w:rsidRPr="00AD7CE4">
        <w:rPr>
          <w:rStyle w:val="ui-provider"/>
          <w:rFonts w:cstheme="minorHAnsi"/>
        </w:rPr>
        <w:t>une</w:t>
      </w:r>
      <w:r w:rsidR="009C1F81" w:rsidRPr="00AD7CE4">
        <w:rPr>
          <w:rStyle w:val="ui-provider"/>
          <w:rFonts w:cstheme="minorHAnsi"/>
        </w:rPr>
        <w:t xml:space="preserve"> période </w:t>
      </w:r>
      <w:r w:rsidR="00EF56E1" w:rsidRPr="00AD7CE4">
        <w:rPr>
          <w:rStyle w:val="ui-provider"/>
          <w:rFonts w:cstheme="minorHAnsi"/>
        </w:rPr>
        <w:t>à</w:t>
      </w:r>
      <w:r w:rsidR="009C1F81" w:rsidRPr="00AD7CE4">
        <w:rPr>
          <w:rStyle w:val="ui-provider"/>
          <w:rFonts w:cstheme="minorHAnsi"/>
        </w:rPr>
        <w:t xml:space="preserve"> cet engagement</w:t>
      </w:r>
      <w:r w:rsidR="00EF56E1" w:rsidRPr="00AD7CE4">
        <w:rPr>
          <w:rStyle w:val="ui-provider"/>
          <w:rFonts w:cstheme="minorHAnsi"/>
        </w:rPr>
        <w:t>.</w:t>
      </w:r>
    </w:p>
    <w:p w14:paraId="54C6629A" w14:textId="5D4A554A" w:rsidR="003B10F1" w:rsidRPr="00AD7CE4" w:rsidRDefault="00EF56E1" w:rsidP="00905913">
      <w:pPr>
        <w:jc w:val="both"/>
        <w:rPr>
          <w:rStyle w:val="ui-provider"/>
          <w:rFonts w:cstheme="minorHAnsi"/>
          <w:color w:val="00B0F0"/>
        </w:rPr>
        <w:pPrChange w:id="265" w:author="FURNON Cyril" w:date="2023-08-18T00:11:00Z">
          <w:pPr/>
        </w:pPrChange>
      </w:pPr>
      <w:r w:rsidRPr="00AD7CE4">
        <w:rPr>
          <w:rStyle w:val="ui-provider"/>
          <w:rFonts w:cstheme="minorHAnsi"/>
        </w:rPr>
        <w:t xml:space="preserve">Le type n’est pas clairement </w:t>
      </w:r>
      <w:r w:rsidRPr="00AD7CE4">
        <w:rPr>
          <w:rStyle w:val="ui-provider"/>
          <w:rFonts w:cstheme="minorHAnsi"/>
        </w:rPr>
        <w:t>défini</w:t>
      </w:r>
      <w:r w:rsidRPr="00AD7CE4">
        <w:rPr>
          <w:rStyle w:val="ui-provider"/>
          <w:rFonts w:cstheme="minorHAnsi"/>
        </w:rPr>
        <w:t xml:space="preserve"> pour tous les </w:t>
      </w:r>
      <w:r>
        <w:rPr>
          <w:rStyle w:val="ui-provider"/>
        </w:rPr>
        <w:t>encadrement</w:t>
      </w:r>
      <w:r w:rsidR="0091601C">
        <w:rPr>
          <w:rStyle w:val="ui-provider"/>
        </w:rPr>
        <w:t>s</w:t>
      </w:r>
      <w:r w:rsidRPr="00AD7CE4">
        <w:rPr>
          <w:rStyle w:val="ui-provider"/>
          <w:rFonts w:cstheme="minorHAnsi"/>
        </w:rPr>
        <w:t xml:space="preserve"> de</w:t>
      </w:r>
      <w:r w:rsidR="00B51941" w:rsidRPr="00AD7CE4">
        <w:rPr>
          <w:rStyle w:val="ui-provider"/>
          <w:rFonts w:cstheme="minorHAnsi"/>
        </w:rPr>
        <w:t xml:space="preserve">s missions </w:t>
      </w:r>
      <w:r w:rsidRPr="00AD7CE4">
        <w:rPr>
          <w:rStyle w:val="ui-provider"/>
          <w:rFonts w:cstheme="minorHAnsi"/>
        </w:rPr>
        <w:t xml:space="preserve">et </w:t>
      </w:r>
      <w:r w:rsidRPr="00AD7CE4">
        <w:rPr>
          <w:rStyle w:val="ui-provider"/>
          <w:rFonts w:cstheme="minorHAnsi"/>
        </w:rPr>
        <w:t>chacun</w:t>
      </w:r>
      <w:r w:rsidR="002B5BDD">
        <w:rPr>
          <w:rStyle w:val="ui-provider"/>
          <w:rFonts w:cstheme="minorHAnsi"/>
        </w:rPr>
        <w:t>e</w:t>
      </w:r>
      <w:r w:rsidRPr="00AD7CE4">
        <w:rPr>
          <w:rStyle w:val="ui-provider"/>
          <w:rFonts w:cstheme="minorHAnsi"/>
        </w:rPr>
        <w:t xml:space="preserve"> </w:t>
      </w:r>
      <w:r w:rsidR="00B51941" w:rsidRPr="00AD7CE4">
        <w:rPr>
          <w:rStyle w:val="ui-provider"/>
          <w:rFonts w:cstheme="minorHAnsi"/>
        </w:rPr>
        <w:t>d’entre elles</w:t>
      </w:r>
      <w:r w:rsidRPr="00AD7CE4">
        <w:rPr>
          <w:rStyle w:val="ui-provider"/>
          <w:rFonts w:cstheme="minorHAnsi"/>
        </w:rPr>
        <w:t xml:space="preserve"> est </w:t>
      </w:r>
      <w:r>
        <w:rPr>
          <w:rStyle w:val="ui-provider"/>
        </w:rPr>
        <w:t>suje</w:t>
      </w:r>
      <w:r w:rsidR="0091601C">
        <w:rPr>
          <w:rStyle w:val="ui-provider"/>
        </w:rPr>
        <w:t>t</w:t>
      </w:r>
      <w:r w:rsidRPr="00AD7CE4">
        <w:rPr>
          <w:rStyle w:val="ui-provider"/>
          <w:rFonts w:cstheme="minorHAnsi"/>
        </w:rPr>
        <w:t xml:space="preserve"> à des négociations </w:t>
      </w:r>
      <w:r w:rsidR="002B5BDD">
        <w:rPr>
          <w:rStyle w:val="ui-provider"/>
          <w:rFonts w:cstheme="minorHAnsi"/>
        </w:rPr>
        <w:t>autour d’</w:t>
      </w:r>
      <w:r w:rsidRPr="00AD7CE4">
        <w:rPr>
          <w:rStyle w:val="ui-provider"/>
          <w:rFonts w:cstheme="minorHAnsi"/>
        </w:rPr>
        <w:t>un</w:t>
      </w:r>
      <w:r w:rsidRPr="00AD7CE4">
        <w:rPr>
          <w:rStyle w:val="ui-provider"/>
          <w:rFonts w:cstheme="minorHAnsi"/>
        </w:rPr>
        <w:t xml:space="preserve"> périmètre et </w:t>
      </w:r>
      <w:r w:rsidRPr="00AD7CE4">
        <w:rPr>
          <w:rStyle w:val="ui-provider"/>
          <w:rFonts w:cstheme="minorHAnsi"/>
        </w:rPr>
        <w:t>d</w:t>
      </w:r>
      <w:r w:rsidR="002B5BDD">
        <w:rPr>
          <w:rStyle w:val="ui-provider"/>
          <w:rFonts w:cstheme="minorHAnsi"/>
        </w:rPr>
        <w:t>’</w:t>
      </w:r>
      <w:r w:rsidRPr="00AD7CE4">
        <w:rPr>
          <w:rStyle w:val="ui-provider"/>
          <w:rFonts w:cstheme="minorHAnsi"/>
        </w:rPr>
        <w:t>attentes</w:t>
      </w:r>
      <w:r w:rsidRPr="00AD7CE4">
        <w:rPr>
          <w:rStyle w:val="ui-provider"/>
          <w:rFonts w:cstheme="minorHAnsi"/>
        </w:rPr>
        <w:t xml:space="preserve"> uniques. </w:t>
      </w:r>
      <w:r w:rsidR="00C161F5" w:rsidRPr="00AD7CE4">
        <w:rPr>
          <w:rStyle w:val="ui-provider"/>
          <w:rFonts w:cstheme="minorHAnsi"/>
        </w:rPr>
        <w:t>Toutefois</w:t>
      </w:r>
      <w:r w:rsidR="00FF50EC" w:rsidRPr="00AD7CE4">
        <w:rPr>
          <w:rStyle w:val="ui-provider"/>
          <w:rFonts w:cstheme="minorHAnsi"/>
        </w:rPr>
        <w:t xml:space="preserve">, il </w:t>
      </w:r>
      <w:r w:rsidR="00C161F5" w:rsidRPr="00AD7CE4">
        <w:rPr>
          <w:rStyle w:val="ui-provider"/>
          <w:rFonts w:cstheme="minorHAnsi"/>
        </w:rPr>
        <w:t xml:space="preserve">est </w:t>
      </w:r>
      <w:r w:rsidR="00FF50EC" w:rsidRPr="00AD7CE4">
        <w:rPr>
          <w:rStyle w:val="ui-provider"/>
          <w:rFonts w:cstheme="minorHAnsi"/>
        </w:rPr>
        <w:t xml:space="preserve">possible de définir des indicateurs de performances dans chacun des cas qui vont permettre de contrôler l’avancement du projet et d’estimer les résultats finaux. Pour le suivi des projets, </w:t>
      </w:r>
      <w:r w:rsidR="00C161F5" w:rsidRPr="00AD7CE4">
        <w:rPr>
          <w:rStyle w:val="ui-provider"/>
          <w:rFonts w:cstheme="minorHAnsi"/>
        </w:rPr>
        <w:t>nous pouvons évoquer les</w:t>
      </w:r>
      <w:r w:rsidR="00FF50EC" w:rsidRPr="00AD7CE4">
        <w:rPr>
          <w:rStyle w:val="ui-provider"/>
          <w:rFonts w:cstheme="minorHAnsi"/>
        </w:rPr>
        <w:t xml:space="preserve"> KPI (Key Performance Indicators)</w:t>
      </w:r>
      <w:r w:rsidR="009B47E8" w:rsidRPr="00AD7CE4">
        <w:rPr>
          <w:rStyle w:val="ui-provider"/>
          <w:rFonts w:cstheme="minorHAnsi"/>
        </w:rPr>
        <w:t xml:space="preserve">. En effet, ces indicateurs sont un moyen de contrôler le </w:t>
      </w:r>
      <w:r w:rsidR="009B47E8">
        <w:rPr>
          <w:rStyle w:val="ui-provider"/>
        </w:rPr>
        <w:t>déroul</w:t>
      </w:r>
      <w:r w:rsidR="005C67B9">
        <w:rPr>
          <w:rStyle w:val="ui-provider"/>
        </w:rPr>
        <w:t>é</w:t>
      </w:r>
      <w:r w:rsidR="009B47E8" w:rsidRPr="00AD7CE4">
        <w:rPr>
          <w:rStyle w:val="ui-provider"/>
          <w:rFonts w:cstheme="minorHAnsi"/>
        </w:rPr>
        <w:t xml:space="preserve"> des projets. En les définissant au début de la mission, ils peuvent</w:t>
      </w:r>
      <w:r w:rsidR="00C161F5" w:rsidRPr="00AD7CE4">
        <w:rPr>
          <w:rStyle w:val="ui-provider"/>
          <w:rFonts w:cstheme="minorHAnsi"/>
        </w:rPr>
        <w:t xml:space="preserve"> faire partie de critères concrets permettant</w:t>
      </w:r>
      <w:r w:rsidR="009B47E8" w:rsidRPr="00AD7CE4">
        <w:rPr>
          <w:rStyle w:val="ui-provider"/>
          <w:rFonts w:cstheme="minorHAnsi"/>
        </w:rPr>
        <w:t xml:space="preserve"> </w:t>
      </w:r>
      <w:r w:rsidR="00C161F5" w:rsidRPr="00AD7CE4">
        <w:rPr>
          <w:rStyle w:val="ui-provider"/>
          <w:rFonts w:cstheme="minorHAnsi"/>
        </w:rPr>
        <w:t>d’</w:t>
      </w:r>
      <w:r w:rsidR="009B47E8" w:rsidRPr="00AD7CE4">
        <w:rPr>
          <w:rStyle w:val="ui-provider"/>
          <w:rFonts w:cstheme="minorHAnsi"/>
        </w:rPr>
        <w:t xml:space="preserve">illustrer son avancement et de valider les objectifs </w:t>
      </w:r>
      <w:r w:rsidR="00C161F5" w:rsidRPr="00AD7CE4">
        <w:rPr>
          <w:rStyle w:val="ui-provider"/>
          <w:rFonts w:cstheme="minorHAnsi"/>
        </w:rPr>
        <w:t>à la</w:t>
      </w:r>
      <w:r w:rsidR="009B47E8" w:rsidRPr="00AD7CE4">
        <w:rPr>
          <w:rStyle w:val="ui-provider"/>
          <w:rFonts w:cstheme="minorHAnsi"/>
        </w:rPr>
        <w:t xml:space="preserve"> fin.</w:t>
      </w:r>
      <w:r w:rsidR="00632B66" w:rsidRPr="00AD7CE4">
        <w:rPr>
          <w:rStyle w:val="ui-provider"/>
          <w:rFonts w:cstheme="minorHAnsi"/>
        </w:rPr>
        <w:t xml:space="preserve"> Suivant les attentes des projets, les indicateurs peuvent s’orienter sur le respect des délais : délais de livraisons, respect des </w:t>
      </w:r>
      <w:r w:rsidR="00306A65" w:rsidRPr="00AD7CE4">
        <w:rPr>
          <w:rStyle w:val="ui-provider"/>
          <w:rFonts w:cstheme="minorHAnsi"/>
        </w:rPr>
        <w:t xml:space="preserve">délais </w:t>
      </w:r>
      <w:r w:rsidR="00306A65">
        <w:rPr>
          <w:rStyle w:val="ui-provider"/>
          <w:rFonts w:cstheme="minorHAnsi"/>
        </w:rPr>
        <w:t>de</w:t>
      </w:r>
      <w:r w:rsidR="00DF6B6A">
        <w:rPr>
          <w:rStyle w:val="ui-provider"/>
          <w:rFonts w:cstheme="minorHAnsi"/>
        </w:rPr>
        <w:t xml:space="preserve"> </w:t>
      </w:r>
      <w:r w:rsidR="002077D4">
        <w:rPr>
          <w:rStyle w:val="ui-provider"/>
          <w:rFonts w:cstheme="minorHAnsi"/>
        </w:rPr>
        <w:t>la</w:t>
      </w:r>
      <w:r w:rsidR="00DF6B6A">
        <w:rPr>
          <w:rStyle w:val="ui-provider"/>
          <w:rFonts w:cstheme="minorHAnsi"/>
        </w:rPr>
        <w:t xml:space="preserve"> </w:t>
      </w:r>
      <w:r w:rsidR="00632B66" w:rsidRPr="00AD7CE4">
        <w:rPr>
          <w:rStyle w:val="ui-provider"/>
          <w:rFonts w:cstheme="minorHAnsi"/>
        </w:rPr>
        <w:t>résolution d’incidents. Si les objectifs sont orientés sur la qualité, le taux de retours et le taux de disponibilité des services sont</w:t>
      </w:r>
      <w:r w:rsidR="00C161F5" w:rsidRPr="00AD7CE4">
        <w:rPr>
          <w:rStyle w:val="ui-provider"/>
          <w:rFonts w:cstheme="minorHAnsi"/>
        </w:rPr>
        <w:t xml:space="preserve"> des indicateurs</w:t>
      </w:r>
      <w:r w:rsidR="001F351E" w:rsidRPr="00AD7CE4">
        <w:rPr>
          <w:rStyle w:val="ui-provider"/>
          <w:rFonts w:cstheme="minorHAnsi"/>
        </w:rPr>
        <w:t xml:space="preserve"> préférables. </w:t>
      </w:r>
    </w:p>
    <w:p w14:paraId="26A9F987" w14:textId="395224F9" w:rsidR="00EF56E1" w:rsidRPr="00AD7CE4" w:rsidRDefault="00EF56E1" w:rsidP="00905913">
      <w:pPr>
        <w:jc w:val="both"/>
        <w:rPr>
          <w:rStyle w:val="ui-provider"/>
          <w:rFonts w:cstheme="minorHAnsi"/>
        </w:rPr>
        <w:pPrChange w:id="266" w:author="FURNON Cyril" w:date="2023-08-18T00:11:00Z">
          <w:pPr/>
        </w:pPrChange>
      </w:pPr>
      <w:r w:rsidRPr="00AD7CE4">
        <w:rPr>
          <w:rStyle w:val="ui-provider"/>
          <w:rFonts w:cstheme="minorHAnsi"/>
        </w:rPr>
        <w:t>En tant qu’ESN et malgré cette diversité de contrats, Ausy suit chacun</w:t>
      </w:r>
      <w:r w:rsidR="00B51941" w:rsidRPr="00AD7CE4">
        <w:rPr>
          <w:rStyle w:val="ui-provider"/>
          <w:rFonts w:cstheme="minorHAnsi"/>
        </w:rPr>
        <w:t>e</w:t>
      </w:r>
      <w:r w:rsidRPr="00AD7CE4">
        <w:rPr>
          <w:rStyle w:val="ui-provider"/>
          <w:rFonts w:cstheme="minorHAnsi"/>
        </w:rPr>
        <w:t xml:space="preserve"> des </w:t>
      </w:r>
      <w:r w:rsidR="00B51941" w:rsidRPr="00AD7CE4">
        <w:rPr>
          <w:rStyle w:val="ui-provider"/>
          <w:rFonts w:cstheme="minorHAnsi"/>
        </w:rPr>
        <w:t>missions</w:t>
      </w:r>
      <w:r w:rsidRPr="00AD7CE4">
        <w:rPr>
          <w:rStyle w:val="ui-provider"/>
          <w:rFonts w:cstheme="minorHAnsi"/>
        </w:rPr>
        <w:t xml:space="preserve"> afin de pouvoir répondre au mieux aux besoins des clients. Etant même experte dans la gestion et l’accompagnement de projets, elle </w:t>
      </w:r>
      <w:r w:rsidR="00306A65">
        <w:rPr>
          <w:rStyle w:val="ui-provider"/>
          <w:rFonts w:cstheme="minorHAnsi"/>
        </w:rPr>
        <w:t>s’assure de</w:t>
      </w:r>
      <w:r w:rsidR="00306A65">
        <w:rPr>
          <w:rStyle w:val="ui-provider"/>
          <w:rFonts w:cstheme="minorHAnsi"/>
        </w:rPr>
        <w:t xml:space="preserve"> mettre</w:t>
      </w:r>
      <w:r w:rsidRPr="00AD7CE4">
        <w:rPr>
          <w:rStyle w:val="ui-provider"/>
          <w:rFonts w:cstheme="minorHAnsi"/>
        </w:rPr>
        <w:t xml:space="preserve"> en place des échanges avec les clients comme les </w:t>
      </w:r>
      <w:r w:rsidR="009C13D6">
        <w:rPr>
          <w:rStyle w:val="ui-provider"/>
        </w:rPr>
        <w:t>employés</w:t>
      </w:r>
      <w:r w:rsidR="009C13D6" w:rsidRPr="00AD7CE4">
        <w:rPr>
          <w:rStyle w:val="ui-provider"/>
          <w:rFonts w:cstheme="minorHAnsi"/>
        </w:rPr>
        <w:t xml:space="preserve"> techniques afin de garantir un</w:t>
      </w:r>
      <w:r w:rsidR="00C161F5" w:rsidRPr="00AD7CE4">
        <w:rPr>
          <w:rStyle w:val="ui-provider"/>
          <w:rFonts w:cstheme="minorHAnsi"/>
        </w:rPr>
        <w:t xml:space="preserve"> suivi et un</w:t>
      </w:r>
      <w:r w:rsidR="009C13D6" w:rsidRPr="00AD7CE4">
        <w:rPr>
          <w:rStyle w:val="ui-provider"/>
          <w:rFonts w:cstheme="minorHAnsi"/>
        </w:rPr>
        <w:t xml:space="preserve"> certain contrôle.</w:t>
      </w:r>
      <w:r w:rsidR="00381C6C" w:rsidRPr="00AD7CE4">
        <w:rPr>
          <w:rStyle w:val="ui-provider"/>
          <w:rFonts w:cstheme="minorHAnsi"/>
        </w:rPr>
        <w:t xml:space="preserve"> Comme échanges principaux, il y a :</w:t>
      </w:r>
    </w:p>
    <w:p w14:paraId="4D5FC928" w14:textId="5BB04413" w:rsidR="00381C6C" w:rsidRPr="00AD7CE4" w:rsidRDefault="00381C6C" w:rsidP="00905913">
      <w:pPr>
        <w:pStyle w:val="Paragraphedeliste"/>
        <w:numPr>
          <w:ilvl w:val="0"/>
          <w:numId w:val="3"/>
        </w:numPr>
        <w:jc w:val="both"/>
        <w:rPr>
          <w:rStyle w:val="ui-provider"/>
          <w:rFonts w:cstheme="minorHAnsi"/>
        </w:rPr>
        <w:pPrChange w:id="267" w:author="FURNON Cyril" w:date="2023-08-18T00:11:00Z">
          <w:pPr>
            <w:pStyle w:val="Paragraphedeliste"/>
            <w:numPr>
              <w:numId w:val="3"/>
            </w:numPr>
            <w:ind w:hanging="360"/>
          </w:pPr>
        </w:pPrChange>
      </w:pPr>
      <w:r w:rsidRPr="00AD7CE4">
        <w:rPr>
          <w:rStyle w:val="ui-provider"/>
          <w:rFonts w:cstheme="minorHAnsi"/>
        </w:rPr>
        <w:t xml:space="preserve">Le </w:t>
      </w:r>
      <w:r w:rsidR="0019791F" w:rsidRPr="00AD7CE4">
        <w:rPr>
          <w:rStyle w:val="ui-provider"/>
          <w:rFonts w:cstheme="minorHAnsi"/>
        </w:rPr>
        <w:t>« K</w:t>
      </w:r>
      <w:r w:rsidRPr="00AD7CE4">
        <w:rPr>
          <w:rStyle w:val="ui-provider"/>
          <w:rFonts w:cstheme="minorHAnsi"/>
        </w:rPr>
        <w:t>ick-off</w:t>
      </w:r>
      <w:r w:rsidR="0019791F" w:rsidRPr="00AD7CE4">
        <w:rPr>
          <w:rStyle w:val="ui-provider"/>
          <w:rFonts w:cstheme="minorHAnsi"/>
        </w:rPr>
        <w:t> »</w:t>
      </w:r>
      <w:r w:rsidRPr="00AD7CE4">
        <w:rPr>
          <w:rStyle w:val="ui-provider"/>
          <w:rFonts w:cstheme="minorHAnsi"/>
        </w:rPr>
        <w:t xml:space="preserve"> définissant le lancement, il vise à rappeler les engagements des deux parties avec leurs objectifs. Un </w:t>
      </w:r>
      <w:r w:rsidR="0019791F" w:rsidRPr="00AD7CE4">
        <w:rPr>
          <w:rStyle w:val="ui-provider"/>
          <w:rFonts w:cstheme="minorHAnsi"/>
        </w:rPr>
        <w:t xml:space="preserve">détail du périmètre et </w:t>
      </w:r>
      <w:r w:rsidRPr="00AD7CE4">
        <w:rPr>
          <w:rStyle w:val="ui-provider"/>
          <w:rFonts w:cstheme="minorHAnsi"/>
        </w:rPr>
        <w:t xml:space="preserve">de </w:t>
      </w:r>
      <w:r w:rsidR="00F66DF3">
        <w:rPr>
          <w:rStyle w:val="ui-provider"/>
        </w:rPr>
        <w:t>certaine</w:t>
      </w:r>
      <w:r w:rsidR="00895848">
        <w:rPr>
          <w:rStyle w:val="ui-provider"/>
        </w:rPr>
        <w:t>s</w:t>
      </w:r>
      <w:r w:rsidR="00F66DF3">
        <w:rPr>
          <w:rStyle w:val="ui-provider"/>
        </w:rPr>
        <w:t xml:space="preserve"> contrainte</w:t>
      </w:r>
      <w:r w:rsidR="00895848">
        <w:rPr>
          <w:rStyle w:val="ui-provider"/>
        </w:rPr>
        <w:t>s</w:t>
      </w:r>
      <w:r w:rsidRPr="00AD7CE4">
        <w:rPr>
          <w:rStyle w:val="ui-provider"/>
          <w:rFonts w:cstheme="minorHAnsi"/>
        </w:rPr>
        <w:t xml:space="preserve"> </w:t>
      </w:r>
      <w:r w:rsidR="0019791F" w:rsidRPr="00AD7CE4">
        <w:rPr>
          <w:rStyle w:val="ui-provider"/>
          <w:rFonts w:cstheme="minorHAnsi"/>
        </w:rPr>
        <w:t xml:space="preserve">est </w:t>
      </w:r>
      <w:r w:rsidR="00F66DF3" w:rsidRPr="00AD7CE4">
        <w:rPr>
          <w:rStyle w:val="ui-provider"/>
          <w:rFonts w:cstheme="minorHAnsi"/>
        </w:rPr>
        <w:t>énoncé</w:t>
      </w:r>
      <w:r w:rsidR="0019791F" w:rsidRPr="00AD7CE4">
        <w:rPr>
          <w:rStyle w:val="ui-provider"/>
          <w:rFonts w:cstheme="minorHAnsi"/>
        </w:rPr>
        <w:t xml:space="preserve"> avec les </w:t>
      </w:r>
      <w:r w:rsidR="00B51941" w:rsidRPr="00AD7CE4">
        <w:rPr>
          <w:rStyle w:val="ui-provider"/>
          <w:rFonts w:cstheme="minorHAnsi"/>
        </w:rPr>
        <w:t>grand</w:t>
      </w:r>
      <w:r w:rsidR="00C161F5" w:rsidRPr="00AD7CE4">
        <w:rPr>
          <w:rStyle w:val="ui-provider"/>
          <w:rFonts w:cstheme="minorHAnsi"/>
        </w:rPr>
        <w:t>es</w:t>
      </w:r>
      <w:r w:rsidR="00B51941" w:rsidRPr="00AD7CE4">
        <w:rPr>
          <w:rStyle w:val="ui-provider"/>
          <w:rFonts w:cstheme="minorHAnsi"/>
        </w:rPr>
        <w:t xml:space="preserve"> </w:t>
      </w:r>
      <w:r w:rsidR="0019791F" w:rsidRPr="00AD7CE4">
        <w:rPr>
          <w:rStyle w:val="ui-provider"/>
          <w:rFonts w:cstheme="minorHAnsi"/>
        </w:rPr>
        <w:t>étapes</w:t>
      </w:r>
      <w:r w:rsidR="00B51941" w:rsidRPr="00AD7CE4">
        <w:rPr>
          <w:rStyle w:val="ui-provider"/>
          <w:rFonts w:cstheme="minorHAnsi"/>
        </w:rPr>
        <w:t xml:space="preserve"> du déroulement de la mission</w:t>
      </w:r>
      <w:r w:rsidR="0019791F" w:rsidRPr="00AD7CE4">
        <w:rPr>
          <w:rStyle w:val="ui-provider"/>
          <w:rFonts w:cstheme="minorHAnsi"/>
        </w:rPr>
        <w:t>.</w:t>
      </w:r>
    </w:p>
    <w:p w14:paraId="77CE42E3" w14:textId="59A0601F" w:rsidR="0019791F" w:rsidRPr="00AD7CE4" w:rsidRDefault="0019791F" w:rsidP="00905913">
      <w:pPr>
        <w:pStyle w:val="Paragraphedeliste"/>
        <w:numPr>
          <w:ilvl w:val="0"/>
          <w:numId w:val="3"/>
        </w:numPr>
        <w:jc w:val="both"/>
        <w:rPr>
          <w:rStyle w:val="ui-provider"/>
          <w:rFonts w:cstheme="minorHAnsi"/>
        </w:rPr>
        <w:pPrChange w:id="268" w:author="FURNON Cyril" w:date="2023-08-18T00:11:00Z">
          <w:pPr>
            <w:pStyle w:val="Paragraphedeliste"/>
            <w:numPr>
              <w:numId w:val="3"/>
            </w:numPr>
            <w:ind w:hanging="360"/>
          </w:pPr>
        </w:pPrChange>
      </w:pPr>
      <w:r w:rsidRPr="00AD7CE4">
        <w:rPr>
          <w:rStyle w:val="ui-provider"/>
          <w:rFonts w:cstheme="minorHAnsi"/>
        </w:rPr>
        <w:t xml:space="preserve">Les « COPROJ » ou comités opérationnels sont </w:t>
      </w:r>
      <w:r w:rsidR="00F66DF3" w:rsidRPr="00AD7CE4">
        <w:rPr>
          <w:rStyle w:val="ui-provider"/>
          <w:rFonts w:cstheme="minorHAnsi"/>
        </w:rPr>
        <w:t>des réunions fréquentes</w:t>
      </w:r>
      <w:r w:rsidRPr="00AD7CE4">
        <w:rPr>
          <w:rStyle w:val="ui-provider"/>
          <w:rFonts w:cstheme="minorHAnsi"/>
        </w:rPr>
        <w:t xml:space="preserve"> donc le but est de suivre l’avancement des opérations. L’ensemble des projets et </w:t>
      </w:r>
      <w:r w:rsidR="00F66DF3" w:rsidRPr="00AD7CE4">
        <w:rPr>
          <w:rStyle w:val="ui-provider"/>
          <w:rFonts w:cstheme="minorHAnsi"/>
        </w:rPr>
        <w:t>leur avancement</w:t>
      </w:r>
      <w:r w:rsidRPr="00AD7CE4">
        <w:rPr>
          <w:rStyle w:val="ui-provider"/>
          <w:rFonts w:cstheme="minorHAnsi"/>
        </w:rPr>
        <w:t xml:space="preserve"> est surveillé dans cette réunion, un suivi des potentiels livraisons et </w:t>
      </w:r>
      <w:r w:rsidR="00F66DF3" w:rsidRPr="00AD7CE4">
        <w:rPr>
          <w:rStyle w:val="ui-provider"/>
          <w:rFonts w:cstheme="minorHAnsi"/>
        </w:rPr>
        <w:t>des facturations</w:t>
      </w:r>
      <w:r w:rsidRPr="00AD7CE4">
        <w:rPr>
          <w:rStyle w:val="ui-provider"/>
          <w:rFonts w:cstheme="minorHAnsi"/>
        </w:rPr>
        <w:t xml:space="preserve"> est fait. La discussion comporte également la gestion des risques avec leurs actions.</w:t>
      </w:r>
    </w:p>
    <w:p w14:paraId="17FEECA7" w14:textId="59A01278" w:rsidR="00962296" w:rsidRPr="00AD7CE4" w:rsidRDefault="0019791F" w:rsidP="00905913">
      <w:pPr>
        <w:pStyle w:val="Paragraphedeliste"/>
        <w:numPr>
          <w:ilvl w:val="0"/>
          <w:numId w:val="3"/>
        </w:numPr>
        <w:jc w:val="both"/>
        <w:rPr>
          <w:rStyle w:val="ui-provider"/>
          <w:rFonts w:cstheme="minorHAnsi"/>
        </w:rPr>
        <w:pPrChange w:id="269" w:author="FURNON Cyril" w:date="2023-08-18T00:11:00Z">
          <w:pPr>
            <w:pStyle w:val="Paragraphedeliste"/>
            <w:numPr>
              <w:numId w:val="3"/>
            </w:numPr>
            <w:ind w:hanging="360"/>
          </w:pPr>
        </w:pPrChange>
      </w:pPr>
      <w:r w:rsidRPr="00AD7CE4">
        <w:rPr>
          <w:rStyle w:val="ui-provider"/>
          <w:rFonts w:cstheme="minorHAnsi"/>
        </w:rPr>
        <w:t xml:space="preserve">Enfin, le « COPIL » ou comité de pilotage se </w:t>
      </w:r>
      <w:r w:rsidR="00C161F5" w:rsidRPr="00AD7CE4">
        <w:rPr>
          <w:rStyle w:val="ui-provider"/>
          <w:rFonts w:cstheme="minorHAnsi"/>
        </w:rPr>
        <w:t>détache</w:t>
      </w:r>
      <w:r w:rsidRPr="00AD7CE4">
        <w:rPr>
          <w:rStyle w:val="ui-provider"/>
          <w:rFonts w:cstheme="minorHAnsi"/>
        </w:rPr>
        <w:t xml:space="preserve"> </w:t>
      </w:r>
      <w:r w:rsidR="00B51941" w:rsidRPr="00AD7CE4">
        <w:rPr>
          <w:rStyle w:val="ui-provider"/>
          <w:rFonts w:cstheme="minorHAnsi"/>
        </w:rPr>
        <w:t xml:space="preserve">de l’opération pour développer une synthèse de la période. Il est moins courant que le COPROJ et aborde un planning ou « roadmap » montrant l’avancement actuels des projets et détaillant </w:t>
      </w:r>
      <w:ins w:id="270" w:author="FURNON Cyril" w:date="2023-08-18T00:11:00Z">
        <w:r w:rsidR="00B51941">
          <w:rPr>
            <w:rStyle w:val="ui-provider"/>
          </w:rPr>
          <w:t>de</w:t>
        </w:r>
      </w:ins>
      <w:del w:id="271" w:author="FURNON Cyril" w:date="2023-08-18T00:11:00Z">
        <w:r w:rsidR="00306A65">
          <w:rPr>
            <w:rStyle w:val="ui-provider"/>
            <w:rFonts w:cstheme="minorHAnsi"/>
          </w:rPr>
          <w:delText>les</w:delText>
        </w:r>
      </w:del>
      <w:r w:rsidR="00B51941" w:rsidRPr="00AD7CE4">
        <w:rPr>
          <w:rStyle w:val="ui-provider"/>
          <w:rFonts w:cstheme="minorHAnsi"/>
        </w:rPr>
        <w:t xml:space="preserve"> prochains projets. Un moment est accordé </w:t>
      </w:r>
      <w:r w:rsidR="00B51941" w:rsidRPr="00AD7CE4">
        <w:rPr>
          <w:rStyle w:val="ui-provider"/>
          <w:rFonts w:cstheme="minorHAnsi"/>
        </w:rPr>
        <w:t>au suivie</w:t>
      </w:r>
      <w:r w:rsidR="00B51941" w:rsidRPr="00AD7CE4">
        <w:rPr>
          <w:rStyle w:val="ui-provider"/>
          <w:rFonts w:cstheme="minorHAnsi"/>
        </w:rPr>
        <w:t xml:space="preserve"> des risques et une attention est portée sur l’amélioration continue sur l’ensemble</w:t>
      </w:r>
      <w:r w:rsidR="00C161F5" w:rsidRPr="00AD7CE4">
        <w:rPr>
          <w:rStyle w:val="ui-provider"/>
          <w:rFonts w:cstheme="minorHAnsi"/>
        </w:rPr>
        <w:t xml:space="preserve"> de la mission</w:t>
      </w:r>
      <w:r w:rsidR="00B51941" w:rsidRPr="00AD7CE4">
        <w:rPr>
          <w:rStyle w:val="ui-provider"/>
          <w:rFonts w:cstheme="minorHAnsi"/>
        </w:rPr>
        <w:t>.</w:t>
      </w:r>
      <w:r w:rsidR="001771E6" w:rsidRPr="00AD7CE4">
        <w:rPr>
          <w:rStyle w:val="ui-provider"/>
          <w:rFonts w:cstheme="minorHAnsi"/>
        </w:rPr>
        <w:t xml:space="preserve"> Enfi</w:t>
      </w:r>
      <w:r w:rsidR="001F351E" w:rsidRPr="00AD7CE4">
        <w:rPr>
          <w:rStyle w:val="ui-provider"/>
          <w:rFonts w:cstheme="minorHAnsi"/>
        </w:rPr>
        <w:t xml:space="preserve">n, un bilan de la période </w:t>
      </w:r>
      <w:r w:rsidR="00C161F5" w:rsidRPr="00AD7CE4">
        <w:rPr>
          <w:rStyle w:val="ui-provider"/>
          <w:rFonts w:cstheme="minorHAnsi"/>
        </w:rPr>
        <w:t>est dressé pour conclure la réunion, l’utilisation d’indicateurs peut servir à la présentation du bilan</w:t>
      </w:r>
      <w:r w:rsidR="001F351E" w:rsidRPr="00AD7CE4">
        <w:rPr>
          <w:rStyle w:val="ui-provider"/>
          <w:rFonts w:cstheme="minorHAnsi"/>
        </w:rPr>
        <w:t xml:space="preserve">. </w:t>
      </w:r>
    </w:p>
    <w:p w14:paraId="0DE64A0A" w14:textId="7FEFF889" w:rsidR="00C161F5" w:rsidRPr="00AD7CE4" w:rsidRDefault="00C161F5" w:rsidP="00C161F5">
      <w:pPr>
        <w:ind w:left="360"/>
        <w:jc w:val="both"/>
        <w:rPr>
          <w:rStyle w:val="ui-provider"/>
          <w:rFonts w:cstheme="minorHAnsi"/>
        </w:rPr>
        <w:pPrChange w:id="272" w:author="FURNON Cyril" w:date="2023-08-18T00:11:00Z">
          <w:pPr>
            <w:ind w:left="360"/>
          </w:pPr>
        </w:pPrChange>
      </w:pPr>
      <w:r w:rsidRPr="00AD7CE4">
        <w:rPr>
          <w:rStyle w:val="ui-provider"/>
          <w:rFonts w:cstheme="minorHAnsi"/>
        </w:rPr>
        <w:t xml:space="preserve">Après ces </w:t>
      </w:r>
      <w:r w:rsidR="002077D4">
        <w:rPr>
          <w:rStyle w:val="ui-provider"/>
        </w:rPr>
        <w:t>explications</w:t>
      </w:r>
      <w:r w:rsidRPr="00AD7CE4">
        <w:rPr>
          <w:rStyle w:val="ui-provider"/>
          <w:rFonts w:cstheme="minorHAnsi"/>
        </w:rPr>
        <w:t xml:space="preserve"> l’encadrement de projet par Ausy, nous pouvons détailler la gestion de la mission DomusVi.</w:t>
      </w:r>
    </w:p>
    <w:p w14:paraId="4F3F9A46" w14:textId="77777777" w:rsidR="00B7482E" w:rsidRPr="00AD7CE4" w:rsidRDefault="00B7482E" w:rsidP="00C161F5">
      <w:pPr>
        <w:ind w:left="360"/>
        <w:jc w:val="both"/>
        <w:rPr>
          <w:rStyle w:val="ui-provider"/>
          <w:rFonts w:cstheme="minorHAnsi"/>
        </w:rPr>
        <w:pPrChange w:id="273" w:author="FURNON Cyril" w:date="2023-08-18T00:11:00Z">
          <w:pPr>
            <w:ind w:left="360"/>
          </w:pPr>
        </w:pPrChange>
      </w:pPr>
    </w:p>
    <w:p w14:paraId="33263A76" w14:textId="4C91086B" w:rsidR="00A62301" w:rsidRDefault="00A62301" w:rsidP="00516DF9">
      <w:pPr>
        <w:pStyle w:val="Titre3"/>
        <w:numPr>
          <w:ilvl w:val="0"/>
          <w:numId w:val="4"/>
        </w:numPr>
        <w:jc w:val="both"/>
        <w:rPr>
          <w:rPrChange w:id="274" w:author="FURNON Cyril" w:date="2023-08-18T00:11:00Z">
            <w:rPr>
              <w:rFonts w:asciiTheme="minorHAnsi" w:hAnsiTheme="minorHAnsi" w:cstheme="minorHAnsi"/>
            </w:rPr>
          </w:rPrChange>
        </w:rPr>
        <w:pPrChange w:id="275" w:author="FURNON Cyril" w:date="2023-08-18T00:11:00Z">
          <w:pPr>
            <w:pStyle w:val="Titre3"/>
            <w:numPr>
              <w:numId w:val="4"/>
            </w:numPr>
            <w:ind w:left="720" w:hanging="360"/>
          </w:pPr>
        </w:pPrChange>
      </w:pPr>
      <w:bookmarkStart w:id="276" w:name="_Toc143202685"/>
      <w:bookmarkStart w:id="277" w:name="_Toc142561265"/>
      <w:r>
        <w:rPr>
          <w:rPrChange w:id="278" w:author="FURNON Cyril" w:date="2023-08-18T00:11:00Z">
            <w:rPr>
              <w:rFonts w:asciiTheme="minorHAnsi" w:hAnsiTheme="minorHAnsi" w:cstheme="minorHAnsi"/>
            </w:rPr>
          </w:rPrChange>
        </w:rPr>
        <w:t>Gestion de la mission Domusvi</w:t>
      </w:r>
      <w:bookmarkEnd w:id="276"/>
      <w:bookmarkEnd w:id="277"/>
    </w:p>
    <w:p w14:paraId="7F08BA36" w14:textId="3CF594C5" w:rsidR="00F66DF3" w:rsidRPr="00AD7CE4" w:rsidRDefault="00F66DF3" w:rsidP="00F66DF3">
      <w:pPr>
        <w:rPr>
          <w:rFonts w:cstheme="minorHAnsi"/>
        </w:rPr>
      </w:pPr>
    </w:p>
    <w:p w14:paraId="06906AFD" w14:textId="04C76D8B" w:rsidR="00BF0343" w:rsidRPr="00AD7CE4" w:rsidRDefault="00F66DF3" w:rsidP="00905913">
      <w:pPr>
        <w:jc w:val="both"/>
        <w:rPr>
          <w:rFonts w:cstheme="minorHAnsi"/>
        </w:rPr>
        <w:pPrChange w:id="279" w:author="FURNON Cyril" w:date="2023-08-18T00:11:00Z">
          <w:pPr/>
        </w:pPrChange>
      </w:pPr>
      <w:r w:rsidRPr="00AD7CE4">
        <w:rPr>
          <w:rStyle w:val="ui-provider"/>
          <w:rFonts w:cstheme="minorHAnsi"/>
        </w:rPr>
        <w:t xml:space="preserve">Depuis près de </w:t>
      </w:r>
      <w:r w:rsidR="009E1B71" w:rsidRPr="00AD7CE4">
        <w:rPr>
          <w:rStyle w:val="ui-provider"/>
          <w:rFonts w:cstheme="minorHAnsi"/>
        </w:rPr>
        <w:t>cinq</w:t>
      </w:r>
      <w:r w:rsidRPr="00AD7CE4">
        <w:rPr>
          <w:rStyle w:val="ui-provider"/>
          <w:rFonts w:cstheme="minorHAnsi"/>
        </w:rPr>
        <w:t xml:space="preserve"> ans</w:t>
      </w:r>
      <w:ins w:id="280" w:author="FURNON Cyril" w:date="2023-08-18T00:11:00Z">
        <w:r w:rsidR="003C1FCF">
          <w:rPr>
            <w:rStyle w:val="ui-provider"/>
          </w:rPr>
          <w:t>,</w:t>
        </w:r>
      </w:ins>
      <w:r w:rsidRPr="00AD7CE4">
        <w:rPr>
          <w:rStyle w:val="ui-provider"/>
          <w:rFonts w:cstheme="minorHAnsi"/>
        </w:rPr>
        <w:t xml:space="preserve"> Ausy et DomusVi </w:t>
      </w:r>
      <w:r>
        <w:rPr>
          <w:rStyle w:val="ui-provider"/>
        </w:rPr>
        <w:t>travaille</w:t>
      </w:r>
      <w:r w:rsidR="003C1FCF">
        <w:rPr>
          <w:rStyle w:val="ui-provider"/>
        </w:rPr>
        <w:t>nt</w:t>
      </w:r>
      <w:r w:rsidRPr="00AD7CE4">
        <w:rPr>
          <w:rStyle w:val="ui-provider"/>
          <w:rFonts w:cstheme="minorHAnsi"/>
        </w:rPr>
        <w:t xml:space="preserve"> ensemble en engagement de moyens. Concrètement</w:t>
      </w:r>
      <w:r w:rsidR="00F428B1" w:rsidRPr="00AD7CE4">
        <w:rPr>
          <w:rStyle w:val="ui-provider"/>
          <w:rFonts w:cstheme="minorHAnsi"/>
        </w:rPr>
        <w:t xml:space="preserve">, DomusVi demande </w:t>
      </w:r>
      <w:r w:rsidRPr="00AD7CE4">
        <w:rPr>
          <w:rStyle w:val="ui-provider"/>
          <w:rFonts w:cstheme="minorHAnsi"/>
        </w:rPr>
        <w:t>des consultants pour apporter leur expertise et leur compétence afin de réaliser le</w:t>
      </w:r>
      <w:r w:rsidR="00F428B1" w:rsidRPr="00AD7CE4">
        <w:rPr>
          <w:rStyle w:val="ui-provider"/>
          <w:rFonts w:cstheme="minorHAnsi"/>
        </w:rPr>
        <w:t>ur</w:t>
      </w:r>
      <w:r w:rsidRPr="00AD7CE4">
        <w:rPr>
          <w:rStyle w:val="ui-provider"/>
          <w:rFonts w:cstheme="minorHAnsi"/>
        </w:rPr>
        <w:t xml:space="preserve">s objectifs. Ces objectifs seront détaillés dans la partie suivante : </w:t>
      </w:r>
      <w:r w:rsidRPr="00AD7CE4">
        <w:rPr>
          <w:rStyle w:val="ui-provider"/>
          <w:rFonts w:cstheme="minorHAnsi"/>
          <w:color w:val="4472C4" w:themeColor="accent1"/>
        </w:rPr>
        <w:t>A. 4.  Présentation de la mission DomusVi</w:t>
      </w:r>
      <w:r w:rsidRPr="00AD7CE4">
        <w:rPr>
          <w:rStyle w:val="ui-provider"/>
          <w:rFonts w:cstheme="minorHAnsi"/>
        </w:rPr>
        <w:t xml:space="preserve">. Concernant l’organisation, Ausy a la capacité et l’expertise pour </w:t>
      </w:r>
      <w:r w:rsidR="00905913" w:rsidRPr="00AD7CE4">
        <w:rPr>
          <w:rStyle w:val="ui-provider"/>
          <w:rFonts w:cstheme="minorHAnsi"/>
        </w:rPr>
        <w:t xml:space="preserve">orchestrer la mission </w:t>
      </w:r>
      <w:r w:rsidRPr="00AD7CE4">
        <w:rPr>
          <w:rStyle w:val="ui-provider"/>
          <w:rFonts w:cstheme="minorHAnsi"/>
        </w:rPr>
        <w:t>en</w:t>
      </w:r>
      <w:r w:rsidR="00905913" w:rsidRPr="00AD7CE4">
        <w:rPr>
          <w:rStyle w:val="ui-provider"/>
          <w:rFonts w:cstheme="minorHAnsi"/>
        </w:rPr>
        <w:t xml:space="preserve"> mode</w:t>
      </w:r>
      <w:r w:rsidRPr="00AD7CE4">
        <w:rPr>
          <w:rFonts w:cstheme="minorHAnsi"/>
          <w:color w:val="4472C4" w:themeColor="accent1"/>
        </w:rPr>
        <w:t xml:space="preserve"> </w:t>
      </w:r>
      <w:r w:rsidRPr="00AD7CE4">
        <w:rPr>
          <w:rFonts w:cstheme="minorHAnsi"/>
        </w:rPr>
        <w:t>« solution »</w:t>
      </w:r>
      <w:r w:rsidR="00905913" w:rsidRPr="00AD7CE4">
        <w:rPr>
          <w:rFonts w:cstheme="minorHAnsi"/>
        </w:rPr>
        <w:t>, c’est-à-dire en ayant</w:t>
      </w:r>
      <w:r w:rsidRPr="00AD7CE4">
        <w:rPr>
          <w:rFonts w:cstheme="minorHAnsi"/>
        </w:rPr>
        <w:t xml:space="preserve"> la gestion du projet et du pilotage.</w:t>
      </w:r>
      <w:r w:rsidRPr="00AD7CE4">
        <w:rPr>
          <w:rFonts w:cstheme="minorHAnsi"/>
          <w:color w:val="4472C4" w:themeColor="accent1"/>
        </w:rPr>
        <w:t xml:space="preserve"> </w:t>
      </w:r>
      <w:r w:rsidR="00905913" w:rsidRPr="00AD7CE4">
        <w:rPr>
          <w:rFonts w:cstheme="minorHAnsi"/>
        </w:rPr>
        <w:t>Cependant, DomusVi</w:t>
      </w:r>
      <w:r w:rsidRPr="00AD7CE4">
        <w:rPr>
          <w:rFonts w:cstheme="minorHAnsi"/>
        </w:rPr>
        <w:t xml:space="preserve"> </w:t>
      </w:r>
      <w:r w:rsidR="00905913" w:rsidRPr="00AD7CE4">
        <w:rPr>
          <w:rFonts w:cstheme="minorHAnsi"/>
        </w:rPr>
        <w:t>assure ces parties depuis le pôle « Data, BI &amp; Développement » (référence à l’organigramme visible sur la Figure 3).</w:t>
      </w:r>
      <w:r w:rsidRPr="00AD7CE4">
        <w:rPr>
          <w:rFonts w:cstheme="minorHAnsi"/>
        </w:rPr>
        <w:t xml:space="preserve"> </w:t>
      </w:r>
      <w:r w:rsidR="00905913" w:rsidRPr="00AD7CE4">
        <w:rPr>
          <w:rFonts w:cstheme="minorHAnsi"/>
        </w:rPr>
        <w:t>L’équipe</w:t>
      </w:r>
      <w:r w:rsidRPr="00AD7CE4">
        <w:rPr>
          <w:rFonts w:cstheme="minorHAnsi"/>
        </w:rPr>
        <w:t xml:space="preserve"> Ausy travaille</w:t>
      </w:r>
      <w:r w:rsidR="00905913" w:rsidRPr="00AD7CE4">
        <w:rPr>
          <w:rFonts w:cstheme="minorHAnsi"/>
        </w:rPr>
        <w:t xml:space="preserve"> ainsi</w:t>
      </w:r>
      <w:r w:rsidRPr="00AD7CE4">
        <w:rPr>
          <w:rFonts w:cstheme="minorHAnsi"/>
        </w:rPr>
        <w:t xml:space="preserve"> en conseil et assistance technique avec </w:t>
      </w:r>
      <w:bookmarkStart w:id="281" w:name="_Hlk141526519"/>
      <w:r w:rsidRPr="00AD7CE4">
        <w:rPr>
          <w:rFonts w:cstheme="minorHAnsi"/>
        </w:rPr>
        <w:t>DomusVi</w:t>
      </w:r>
      <w:bookmarkEnd w:id="281"/>
      <w:r w:rsidRPr="00AD7CE4">
        <w:rPr>
          <w:rFonts w:cstheme="minorHAnsi"/>
          <w:color w:val="4472C4" w:themeColor="accent1"/>
        </w:rPr>
        <w:t xml:space="preserve">. </w:t>
      </w:r>
      <w:r w:rsidRPr="00AD7CE4">
        <w:rPr>
          <w:rFonts w:cstheme="minorHAnsi"/>
        </w:rPr>
        <w:t xml:space="preserve">L’ensemble de l’équipe est appelé à intégrer l’équipe </w:t>
      </w:r>
      <w:r w:rsidR="00905913" w:rsidRPr="00AD7CE4">
        <w:rPr>
          <w:rFonts w:cstheme="minorHAnsi"/>
        </w:rPr>
        <w:t xml:space="preserve">« Portail » </w:t>
      </w:r>
      <w:r w:rsidR="00EF7419" w:rsidRPr="00AD7CE4">
        <w:rPr>
          <w:rFonts w:cstheme="minorHAnsi"/>
        </w:rPr>
        <w:t>sur laquelle</w:t>
      </w:r>
      <w:r w:rsidRPr="00AD7CE4">
        <w:rPr>
          <w:rFonts w:cstheme="minorHAnsi"/>
        </w:rPr>
        <w:t xml:space="preserve"> elle est </w:t>
      </w:r>
      <w:r w:rsidRPr="00AD7CE4">
        <w:rPr>
          <w:rFonts w:cstheme="minorHAnsi"/>
        </w:rPr>
        <w:t>rattaché</w:t>
      </w:r>
      <w:r w:rsidR="00306A65">
        <w:rPr>
          <w:rFonts w:cstheme="minorHAnsi"/>
        </w:rPr>
        <w:t>e</w:t>
      </w:r>
      <w:r w:rsidRPr="00AD7CE4">
        <w:rPr>
          <w:rFonts w:cstheme="minorHAnsi"/>
        </w:rPr>
        <w:t xml:space="preserve">. Dans la majorité des cas, on demande aux consultants de se déplacer dans les locaux avec les autres membres de l’équipe. </w:t>
      </w:r>
    </w:p>
    <w:p w14:paraId="78987A6C" w14:textId="21244BA9" w:rsidR="00F66DF3" w:rsidRPr="00AD7CE4" w:rsidRDefault="00F66DF3" w:rsidP="00905913">
      <w:pPr>
        <w:jc w:val="both"/>
        <w:rPr>
          <w:rFonts w:cstheme="minorHAnsi"/>
        </w:rPr>
        <w:pPrChange w:id="282" w:author="FURNON Cyril" w:date="2023-08-18T00:11:00Z">
          <w:pPr/>
        </w:pPrChange>
      </w:pPr>
      <w:r w:rsidRPr="00AD7CE4">
        <w:rPr>
          <w:rFonts w:cstheme="minorHAnsi"/>
        </w:rPr>
        <w:t>Cependant dans notre cas, l’agence cliente est à Paris, il a donc été décidé de travailler à distance</w:t>
      </w:r>
      <w:r w:rsidR="002077D4">
        <w:rPr>
          <w:rFonts w:cstheme="minorHAnsi"/>
        </w:rPr>
        <w:t>. C</w:t>
      </w:r>
      <w:r w:rsidRPr="00AD7CE4">
        <w:rPr>
          <w:rFonts w:cstheme="minorHAnsi"/>
        </w:rPr>
        <w:t>ela n’inclut pas un télétravail total</w:t>
      </w:r>
      <w:r w:rsidR="00306A65">
        <w:rPr>
          <w:rFonts w:cstheme="minorHAnsi"/>
        </w:rPr>
        <w:t xml:space="preserve"> et</w:t>
      </w:r>
      <w:r w:rsidRPr="00AD7CE4">
        <w:rPr>
          <w:rFonts w:cstheme="minorHAnsi"/>
        </w:rPr>
        <w:t xml:space="preserve"> Ausy demande un minimum de jour de présence à Lyon</w:t>
      </w:r>
      <w:r w:rsidR="00BF0343" w:rsidRPr="00AD7CE4">
        <w:rPr>
          <w:rFonts w:cstheme="minorHAnsi"/>
        </w:rPr>
        <w:t xml:space="preserve"> afin de garder une proximité avec ses employés</w:t>
      </w:r>
      <w:r w:rsidRPr="00AD7CE4">
        <w:rPr>
          <w:rFonts w:cstheme="minorHAnsi"/>
        </w:rPr>
        <w:t>.</w:t>
      </w:r>
      <w:r w:rsidR="00BF0343" w:rsidRPr="00AD7CE4">
        <w:rPr>
          <w:rFonts w:cstheme="minorHAnsi"/>
        </w:rPr>
        <w:t xml:space="preserve"> Elle tient à garder un côté humain avec l’ensemble de </w:t>
      </w:r>
      <w:r w:rsidR="00306A65" w:rsidRPr="00AD7CE4">
        <w:rPr>
          <w:rFonts w:cstheme="minorHAnsi"/>
        </w:rPr>
        <w:t>son</w:t>
      </w:r>
      <w:r w:rsidR="00BF0343" w:rsidRPr="00AD7CE4">
        <w:rPr>
          <w:rFonts w:cstheme="minorHAnsi"/>
        </w:rPr>
        <w:t xml:space="preserve"> personnel.</w:t>
      </w:r>
      <w:r w:rsidRPr="00AD7CE4">
        <w:rPr>
          <w:rFonts w:cstheme="minorHAnsi"/>
        </w:rPr>
        <w:t xml:space="preserve"> </w:t>
      </w:r>
      <w:r w:rsidR="00EF7419" w:rsidRPr="00AD7CE4">
        <w:rPr>
          <w:rFonts w:cstheme="minorHAnsi"/>
        </w:rPr>
        <w:t>Certains points dérogatoires ont empiété</w:t>
      </w:r>
      <w:r w:rsidR="00BF0343" w:rsidRPr="00AD7CE4">
        <w:rPr>
          <w:rFonts w:cstheme="minorHAnsi"/>
        </w:rPr>
        <w:t xml:space="preserve"> et empiète encore</w:t>
      </w:r>
      <w:r w:rsidR="00EF7419" w:rsidRPr="00AD7CE4">
        <w:rPr>
          <w:rFonts w:cstheme="minorHAnsi"/>
        </w:rPr>
        <w:t xml:space="preserve"> sur la présence de l’équipe Ausy à l’agence de Lyon : la fin de la crise sanitaire Covid et la programmation de mise en production. Mais étant continuellement en distance avec le reste de l’équipe Portail, le télétravail ne s’immisce que très peu dans l’organisation des consultants Ausy. </w:t>
      </w:r>
    </w:p>
    <w:p w14:paraId="6A89BD89" w14:textId="43E6FA08" w:rsidR="00EF7419" w:rsidRPr="00AD7CE4" w:rsidRDefault="00EF7419" w:rsidP="00905913">
      <w:pPr>
        <w:jc w:val="both"/>
        <w:rPr>
          <w:rFonts w:cstheme="minorHAnsi"/>
        </w:rPr>
        <w:pPrChange w:id="283" w:author="FURNON Cyril" w:date="2023-08-18T00:11:00Z">
          <w:pPr/>
        </w:pPrChange>
      </w:pPr>
      <w:r w:rsidRPr="00AD7CE4">
        <w:rPr>
          <w:rFonts w:cstheme="minorHAnsi"/>
        </w:rPr>
        <w:t xml:space="preserve">Bien que le pilotage et la gestion de projet soit effectué par DomusVi, le suivi de l’entreprise lyonnais s’organise avec les mêmes réunions : le COPROJ et le COPIL. Le comité opérationnel est moins fréquent que dans des missions en mode solution mais suit le même schéma. Chaque mois, il est </w:t>
      </w:r>
      <w:r w:rsidR="00675C04" w:rsidRPr="00AD7CE4">
        <w:rPr>
          <w:rFonts w:cstheme="minorHAnsi"/>
        </w:rPr>
        <w:t>rappelé les faits marquant</w:t>
      </w:r>
      <w:r w:rsidR="00610F66" w:rsidRPr="00AD7CE4">
        <w:rPr>
          <w:rFonts w:cstheme="minorHAnsi"/>
        </w:rPr>
        <w:t>s</w:t>
      </w:r>
      <w:r w:rsidR="00675C04" w:rsidRPr="00AD7CE4">
        <w:rPr>
          <w:rFonts w:cstheme="minorHAnsi"/>
        </w:rPr>
        <w:t xml:space="preserve"> de la dernière période et l’état d’avancement des projets. Ensuite, une discussion est ouverte pour la gestion des risques et les actions à prendre pour les prévenir. Enfin, après un </w:t>
      </w:r>
      <w:r w:rsidR="002462D3" w:rsidRPr="00AD7CE4">
        <w:rPr>
          <w:rFonts w:cstheme="minorHAnsi"/>
        </w:rPr>
        <w:t>point sur les finances de la mission, la discussion peut</w:t>
      </w:r>
      <w:r w:rsidR="001A651A">
        <w:rPr>
          <w:rFonts w:cstheme="minorHAnsi"/>
        </w:rPr>
        <w:t xml:space="preserve"> </w:t>
      </w:r>
      <w:del w:id="284" w:author="FURNON Cyril" w:date="2023-08-18T00:11:00Z">
        <w:r w:rsidR="001A651A">
          <w:rPr>
            <w:rFonts w:cstheme="minorHAnsi"/>
          </w:rPr>
          <w:delText>se</w:delText>
        </w:r>
        <w:r w:rsidR="002462D3" w:rsidRPr="00AD7CE4">
          <w:rPr>
            <w:rFonts w:cstheme="minorHAnsi"/>
          </w:rPr>
          <w:delText xml:space="preserve"> </w:delText>
        </w:r>
      </w:del>
      <w:r w:rsidR="002462D3" w:rsidRPr="00AD7CE4">
        <w:rPr>
          <w:rFonts w:cstheme="minorHAnsi"/>
        </w:rPr>
        <w:t xml:space="preserve">diriger sur des sujets plus généraux : de potentiels </w:t>
      </w:r>
      <w:r w:rsidR="002462D3" w:rsidRPr="00AD7CE4">
        <w:rPr>
          <w:rFonts w:cstheme="minorHAnsi"/>
        </w:rPr>
        <w:t>rencontre</w:t>
      </w:r>
      <w:r w:rsidR="001A651A">
        <w:rPr>
          <w:rFonts w:cstheme="minorHAnsi"/>
        </w:rPr>
        <w:t>s</w:t>
      </w:r>
      <w:r w:rsidR="002462D3" w:rsidRPr="00AD7CE4">
        <w:rPr>
          <w:rFonts w:cstheme="minorHAnsi"/>
        </w:rPr>
        <w:t xml:space="preserve"> </w:t>
      </w:r>
      <w:r w:rsidR="001A651A" w:rsidRPr="00AD7CE4">
        <w:rPr>
          <w:rFonts w:cstheme="minorHAnsi"/>
        </w:rPr>
        <w:t>physiques,</w:t>
      </w:r>
      <w:r w:rsidR="002462D3" w:rsidRPr="00AD7CE4">
        <w:rPr>
          <w:rFonts w:cstheme="minorHAnsi"/>
        </w:rPr>
        <w:t xml:space="preserve"> les retours d’une nouvelle organisation de travail…</w:t>
      </w:r>
    </w:p>
    <w:p w14:paraId="7554CC09" w14:textId="24CAE49A" w:rsidR="002462D3" w:rsidRPr="00AD7CE4" w:rsidRDefault="002462D3" w:rsidP="00C06F5B">
      <w:pPr>
        <w:jc w:val="both"/>
        <w:rPr>
          <w:rFonts w:cstheme="minorHAnsi"/>
        </w:rPr>
        <w:pPrChange w:id="285" w:author="FURNON Cyril" w:date="2023-08-18T00:11:00Z">
          <w:pPr/>
        </w:pPrChange>
      </w:pPr>
      <w:r w:rsidRPr="00AD7CE4">
        <w:rPr>
          <w:rFonts w:cstheme="minorHAnsi"/>
        </w:rPr>
        <w:t xml:space="preserve">Quant au comité de pilotage, Ausy et DomusVi se </w:t>
      </w:r>
      <w:r>
        <w:t>rencontre</w:t>
      </w:r>
      <w:r w:rsidR="003C1FCF">
        <w:t>nt</w:t>
      </w:r>
      <w:r w:rsidRPr="00AD7CE4">
        <w:rPr>
          <w:rFonts w:cstheme="minorHAnsi"/>
        </w:rPr>
        <w:t xml:space="preserve"> tous les trois mois pour cette réunion de synthèse</w:t>
      </w:r>
      <w:r w:rsidR="00176CE8" w:rsidRPr="00AD7CE4">
        <w:rPr>
          <w:rFonts w:cstheme="minorHAnsi"/>
        </w:rPr>
        <w:t xml:space="preserve"> et de prévisions</w:t>
      </w:r>
      <w:r w:rsidRPr="00AD7CE4">
        <w:rPr>
          <w:rFonts w:cstheme="minorHAnsi"/>
        </w:rPr>
        <w:t xml:space="preserve">. </w:t>
      </w:r>
      <w:r w:rsidR="00EE21DA" w:rsidRPr="00AD7CE4">
        <w:rPr>
          <w:rFonts w:cstheme="minorHAnsi"/>
        </w:rPr>
        <w:t xml:space="preserve">Un plan d’avancement et d’arrivée des projets est énoncé et un accent est mis sur les échéances à venir. </w:t>
      </w:r>
      <w:r w:rsidR="00424DFC">
        <w:rPr>
          <w:rFonts w:cstheme="minorHAnsi"/>
        </w:rPr>
        <w:t>Par ailleurs</w:t>
      </w:r>
      <w:r w:rsidR="00EE21DA" w:rsidRPr="00AD7CE4">
        <w:rPr>
          <w:rFonts w:cstheme="minorHAnsi"/>
        </w:rPr>
        <w:t xml:space="preserve">, il y a un suivi des risques et leurs actions avant un détail sur la partie financement. L’entretien se termine par un bilan et un retour de satisfaction du client afin de s’assurer du bon avancement ou </w:t>
      </w:r>
      <w:r w:rsidR="00F84D0D" w:rsidRPr="00AD7CE4">
        <w:rPr>
          <w:rFonts w:cstheme="minorHAnsi"/>
        </w:rPr>
        <w:t>de pouvoir réagir en cas mécontentements.</w:t>
      </w:r>
    </w:p>
    <w:p w14:paraId="74FA8D1D" w14:textId="203505FD" w:rsidR="00A60936" w:rsidRPr="00AD7CE4" w:rsidRDefault="00A60936" w:rsidP="00C06F5B">
      <w:pPr>
        <w:jc w:val="both"/>
        <w:rPr>
          <w:rFonts w:cstheme="minorHAnsi"/>
        </w:rPr>
        <w:pPrChange w:id="286" w:author="FURNON Cyril" w:date="2023-08-18T00:11:00Z">
          <w:pPr/>
        </w:pPrChange>
      </w:pPr>
      <w:r w:rsidRPr="00AD7CE4">
        <w:rPr>
          <w:rFonts w:cstheme="minorHAnsi"/>
        </w:rPr>
        <w:t xml:space="preserve">D’autre part, chaque semaine les consultants Ausy ont une réunion avec les project managers </w:t>
      </w:r>
      <w:r w:rsidR="00176CE8" w:rsidRPr="00AD7CE4">
        <w:rPr>
          <w:rFonts w:cstheme="minorHAnsi"/>
        </w:rPr>
        <w:t>en lien avec le client. Ces points</w:t>
      </w:r>
      <w:r w:rsidR="000A077B" w:rsidRPr="00AD7CE4">
        <w:rPr>
          <w:rFonts w:cstheme="minorHAnsi"/>
        </w:rPr>
        <w:t xml:space="preserve"> </w:t>
      </w:r>
      <w:r w:rsidR="00176CE8" w:rsidRPr="00AD7CE4">
        <w:rPr>
          <w:rFonts w:cstheme="minorHAnsi"/>
        </w:rPr>
        <w:t>permettent de garder une communication avec Ausy</w:t>
      </w:r>
      <w:r w:rsidR="000A077B" w:rsidRPr="00AD7CE4">
        <w:rPr>
          <w:rFonts w:cstheme="minorHAnsi"/>
        </w:rPr>
        <w:t xml:space="preserve">. Le but principal est de connaître le </w:t>
      </w:r>
      <w:r w:rsidR="000A077B">
        <w:t>ressenti</w:t>
      </w:r>
      <w:r w:rsidR="000A077B" w:rsidRPr="00AD7CE4">
        <w:rPr>
          <w:rFonts w:cstheme="minorHAnsi"/>
        </w:rPr>
        <w:t xml:space="preserve"> de chacun et l’activité récente </w:t>
      </w:r>
      <w:r w:rsidR="001A651A">
        <w:rPr>
          <w:rFonts w:cstheme="minorHAnsi"/>
        </w:rPr>
        <w:t>la discussion permet</w:t>
      </w:r>
      <w:r w:rsidR="000A077B" w:rsidRPr="00AD7CE4">
        <w:rPr>
          <w:rFonts w:cstheme="minorHAnsi"/>
        </w:rPr>
        <w:t xml:space="preserve"> de parler de réorganisation, de remonté et demandes du client ou à faire au client. Il est utile pour les résumés du COPIL après sa réalisation.</w:t>
      </w:r>
    </w:p>
    <w:p w14:paraId="7D33BDFF" w14:textId="75B2B8A2" w:rsidR="00A60936" w:rsidRPr="00AD7CE4" w:rsidRDefault="000A077B" w:rsidP="00C06F5B">
      <w:pPr>
        <w:jc w:val="both"/>
        <w:rPr>
          <w:rFonts w:cstheme="minorHAnsi"/>
        </w:rPr>
        <w:pPrChange w:id="287" w:author="FURNON Cyril" w:date="2023-08-18T00:11:00Z">
          <w:pPr/>
        </w:pPrChange>
      </w:pPr>
      <w:r w:rsidRPr="00AD7CE4">
        <w:rPr>
          <w:rFonts w:cstheme="minorHAnsi"/>
        </w:rPr>
        <w:t xml:space="preserve">Enfin, Ausy met également un point à suivre individuellement chacun de ses employées. Le suivi se fait avec les retours des clients, des project managers mais également lors de PPR. Ces « Performance Project Reviews » visent </w:t>
      </w:r>
      <w:r w:rsidR="001A651A">
        <w:rPr>
          <w:rFonts w:cstheme="minorHAnsi"/>
        </w:rPr>
        <w:t>examiner</w:t>
      </w:r>
      <w:r w:rsidRPr="00AD7CE4">
        <w:rPr>
          <w:rFonts w:cstheme="minorHAnsi"/>
        </w:rPr>
        <w:t xml:space="preserve"> l’ensemble des objectifs de l’employé</w:t>
      </w:r>
      <w:r w:rsidR="00D77003" w:rsidRPr="00AD7CE4">
        <w:rPr>
          <w:rFonts w:cstheme="minorHAnsi"/>
        </w:rPr>
        <w:t xml:space="preserve">, à les évaluer et faire </w:t>
      </w:r>
      <w:r w:rsidR="00D77003" w:rsidRPr="00AD7CE4">
        <w:rPr>
          <w:rFonts w:cstheme="minorHAnsi"/>
        </w:rPr>
        <w:t>un</w:t>
      </w:r>
      <w:r w:rsidR="001A651A">
        <w:rPr>
          <w:rFonts w:cstheme="minorHAnsi"/>
        </w:rPr>
        <w:t>e</w:t>
      </w:r>
      <w:r w:rsidR="00D77003" w:rsidRPr="00AD7CE4">
        <w:rPr>
          <w:rFonts w:cstheme="minorHAnsi"/>
        </w:rPr>
        <w:t xml:space="preserve"> synthèse des compétences utilisées lors des missions. Le but est de construire des plans d’évolutions pour l’employé et suivre leurs avancements. Pour cela, il y a un PPR par trimestre.</w:t>
      </w:r>
    </w:p>
    <w:p w14:paraId="0A123C1A" w14:textId="196EE5E0" w:rsidR="00F66DF3" w:rsidRPr="00AD7CE4" w:rsidRDefault="002077D4" w:rsidP="00C06F5B">
      <w:pPr>
        <w:jc w:val="both"/>
        <w:rPr>
          <w:rFonts w:cstheme="minorHAnsi"/>
        </w:rPr>
        <w:pPrChange w:id="288" w:author="FURNON Cyril" w:date="2023-08-18T00:11:00Z">
          <w:pPr/>
        </w:pPrChange>
      </w:pPr>
      <w:r>
        <w:rPr>
          <w:rFonts w:cstheme="minorHAnsi"/>
          <w:noProof/>
        </w:rPr>
        <w:pict w14:anchorId="04D94A9E">
          <v:group id="_x0000_s2287" style="position:absolute;left:0;text-align:left;margin-left:116.25pt;margin-top:121.75pt;width:266pt;height:173.5pt;z-index:251956736" coordorigin="3480,2112" coordsize="5320,3470">
            <v:oval id="_x0000_s2288" style="position:absolute;left:6410;top:4115;width:450;height:450;mso-position-horizontal-relative:text;mso-position-vertical-relative:text" strokecolor="black [3213]" strokeweight="2.25pt">
              <v:textbox style="mso-next-textbox:#_x0000_s2288">
                <w:txbxContent>
                  <w:p w14:paraId="4EA5A3E9" w14:textId="77777777" w:rsidR="002077D4" w:rsidRPr="00962296" w:rsidRDefault="002077D4" w:rsidP="00004D6C">
                    <w:pPr>
                      <w:spacing w:after="0" w:line="168" w:lineRule="auto"/>
                      <w:jc w:val="center"/>
                      <w:rPr>
                        <w:sz w:val="24"/>
                        <w:szCs w:val="24"/>
                      </w:rPr>
                    </w:pPr>
                    <w:r w:rsidRPr="00962296">
                      <w:rPr>
                        <w:sz w:val="24"/>
                        <w:szCs w:val="24"/>
                      </w:rPr>
                      <w:t>1</w:t>
                    </w:r>
                  </w:p>
                  <w:p w14:paraId="438E08E5" w14:textId="77777777" w:rsidR="002077D4" w:rsidRDefault="002077D4"/>
                  <w:p w14:paraId="3AF81E92" w14:textId="77777777" w:rsidR="002077D4" w:rsidRPr="00962296" w:rsidRDefault="002077D4" w:rsidP="00004D6C">
                    <w:pPr>
                      <w:spacing w:after="0" w:line="168" w:lineRule="auto"/>
                      <w:jc w:val="center"/>
                      <w:rPr>
                        <w:sz w:val="24"/>
                        <w:szCs w:val="24"/>
                      </w:rPr>
                    </w:pPr>
                    <w:r>
                      <w:t xml:space="preserve">Figure </w:t>
                    </w:r>
                    <w:r>
                      <w:fldChar w:fldCharType="begin"/>
                    </w:r>
                    <w:r>
                      <w:instrText xml:space="preserve"> SEQ Figure \* ARABIC </w:instrText>
                    </w:r>
                    <w:r>
                      <w:fldChar w:fldCharType="separate"/>
                    </w:r>
                    <w:r>
                      <w:rPr>
                        <w:noProof/>
                      </w:rPr>
                      <w:t>13</w:t>
                    </w:r>
                    <w:r>
                      <w:rPr>
                        <w:noProof/>
                      </w:rPr>
                      <w:fldChar w:fldCharType="end"/>
                    </w:r>
                    <w:r>
                      <w:t xml:space="preserve"> : Matrice des risques de la mission DomusVi</w:t>
                    </w:r>
                    <w:r w:rsidRPr="00962296">
                      <w:rPr>
                        <w:sz w:val="24"/>
                        <w:szCs w:val="24"/>
                      </w:rPr>
                      <w:t>1</w:t>
                    </w:r>
                  </w:p>
                  <w:p w14:paraId="5BB997A9" w14:textId="77777777" w:rsidR="002077D4" w:rsidRDefault="002077D4"/>
                  <w:p w14:paraId="79FC1950" w14:textId="77777777" w:rsidR="002077D4" w:rsidRPr="00962296" w:rsidRDefault="002077D4" w:rsidP="00004D6C">
                    <w:pPr>
                      <w:spacing w:after="0" w:line="168" w:lineRule="auto"/>
                      <w:jc w:val="center"/>
                      <w:rPr>
                        <w:sz w:val="24"/>
                        <w:szCs w:val="24"/>
                      </w:rPr>
                    </w:pPr>
                    <w:r w:rsidRPr="00962296">
                      <w:rPr>
                        <w:sz w:val="24"/>
                        <w:szCs w:val="24"/>
                      </w:rPr>
                      <w:t>1</w:t>
                    </w:r>
                  </w:p>
                  <w:p w14:paraId="576419FB" w14:textId="77777777" w:rsidR="002077D4" w:rsidRDefault="002077D4"/>
                  <w:p w14:paraId="36459F35" w14:textId="77777777" w:rsidR="002077D4" w:rsidRPr="00962296" w:rsidRDefault="002077D4" w:rsidP="00004D6C">
                    <w:pPr>
                      <w:spacing w:after="0" w:line="168" w:lineRule="auto"/>
                      <w:jc w:val="center"/>
                      <w:rPr>
                        <w:sz w:val="24"/>
                        <w:szCs w:val="24"/>
                      </w:rPr>
                    </w:pPr>
                    <w:r>
                      <w:t xml:space="preserve">Figure </w:t>
                    </w:r>
                    <w:r>
                      <w:fldChar w:fldCharType="begin"/>
                    </w:r>
                    <w:r>
                      <w:instrText xml:space="preserve"> SEQ Figure \* ARABIC </w:instrText>
                    </w:r>
                    <w:r>
                      <w:fldChar w:fldCharType="separate"/>
                    </w:r>
                    <w:r>
                      <w:rPr>
                        <w:noProof/>
                      </w:rPr>
                      <w:t>14</w:t>
                    </w:r>
                    <w:r>
                      <w:rPr>
                        <w:noProof/>
                      </w:rPr>
                      <w:fldChar w:fldCharType="end"/>
                    </w:r>
                    <w:r>
                      <w:t xml:space="preserve"> : Matrice des risques de la mission DomusVi</w:t>
                    </w:r>
                    <w:r w:rsidRPr="00962296">
                      <w:rPr>
                        <w:sz w:val="24"/>
                        <w:szCs w:val="24"/>
                      </w:rPr>
                      <w:t>1</w:t>
                    </w:r>
                  </w:p>
                </w:txbxContent>
              </v:textbox>
            </v:oval>
            <v:oval id="_x0000_s2289" style="position:absolute;left:8350;top:5072;width:450;height:450;mso-position-horizontal-relative:text;mso-position-vertical-relative:text" strokecolor="black [3213]" strokeweight="2.25pt">
              <v:textbox style="mso-next-textbox:#_x0000_s2289">
                <w:txbxContent>
                  <w:p w14:paraId="27F972BF" w14:textId="77777777" w:rsidR="002077D4" w:rsidRPr="00962296" w:rsidRDefault="002077D4" w:rsidP="00004D6C">
                    <w:pPr>
                      <w:spacing w:after="0" w:line="168" w:lineRule="auto"/>
                      <w:jc w:val="center"/>
                      <w:rPr>
                        <w:sz w:val="24"/>
                        <w:szCs w:val="24"/>
                      </w:rPr>
                    </w:pPr>
                    <w:r>
                      <w:rPr>
                        <w:sz w:val="24"/>
                        <w:szCs w:val="24"/>
                      </w:rPr>
                      <w:t>6</w:t>
                    </w:r>
                  </w:p>
                  <w:p w14:paraId="27B3CF99" w14:textId="77777777" w:rsidR="002077D4" w:rsidRDefault="002077D4"/>
                  <w:p w14:paraId="382FDBA0" w14:textId="77777777" w:rsidR="002077D4" w:rsidRPr="00962296" w:rsidRDefault="002077D4" w:rsidP="00004D6C">
                    <w:pPr>
                      <w:spacing w:after="0" w:line="168" w:lineRule="auto"/>
                      <w:jc w:val="center"/>
                      <w:rPr>
                        <w:sz w:val="24"/>
                        <w:szCs w:val="24"/>
                      </w:rPr>
                    </w:pPr>
                    <w:r>
                      <w:rPr>
                        <w:sz w:val="24"/>
                        <w:szCs w:val="24"/>
                      </w:rPr>
                      <w:t>6</w:t>
                    </w:r>
                  </w:p>
                  <w:p w14:paraId="1F096810" w14:textId="77777777" w:rsidR="002077D4" w:rsidRDefault="002077D4"/>
                  <w:p w14:paraId="46E9E69C" w14:textId="77777777" w:rsidR="002077D4" w:rsidRPr="00962296" w:rsidRDefault="002077D4" w:rsidP="00004D6C">
                    <w:pPr>
                      <w:spacing w:after="0" w:line="168" w:lineRule="auto"/>
                      <w:jc w:val="center"/>
                      <w:rPr>
                        <w:sz w:val="24"/>
                        <w:szCs w:val="24"/>
                      </w:rPr>
                    </w:pPr>
                    <w:r>
                      <w:rPr>
                        <w:sz w:val="24"/>
                        <w:szCs w:val="24"/>
                      </w:rPr>
                      <w:t>6</w:t>
                    </w:r>
                  </w:p>
                  <w:p w14:paraId="1640BC60" w14:textId="77777777" w:rsidR="002077D4" w:rsidRDefault="002077D4"/>
                  <w:p w14:paraId="4C877036" w14:textId="77777777" w:rsidR="002077D4" w:rsidRPr="00962296" w:rsidRDefault="002077D4" w:rsidP="00004D6C">
                    <w:pPr>
                      <w:spacing w:after="0" w:line="168" w:lineRule="auto"/>
                      <w:jc w:val="center"/>
                      <w:rPr>
                        <w:sz w:val="24"/>
                        <w:szCs w:val="24"/>
                      </w:rPr>
                    </w:pPr>
                    <w:r>
                      <w:rPr>
                        <w:sz w:val="24"/>
                        <w:szCs w:val="24"/>
                      </w:rPr>
                      <w:t>6</w:t>
                    </w:r>
                  </w:p>
                </w:txbxContent>
              </v:textbox>
            </v:oval>
            <v:oval id="_x0000_s2290" style="position:absolute;left:4464;top:3107;width:450;height:450;mso-position-horizontal-relative:text;mso-position-vertical-relative:text" strokecolor="black [3213]" strokeweight="2.25pt">
              <v:textbox style="mso-next-textbox:#_x0000_s2290">
                <w:txbxContent>
                  <w:p w14:paraId="02E8B072" w14:textId="77777777" w:rsidR="002077D4" w:rsidRPr="00962296" w:rsidRDefault="002077D4" w:rsidP="00004D6C">
                    <w:pPr>
                      <w:spacing w:after="0" w:line="168" w:lineRule="auto"/>
                      <w:jc w:val="center"/>
                      <w:rPr>
                        <w:sz w:val="24"/>
                        <w:szCs w:val="24"/>
                      </w:rPr>
                    </w:pPr>
                    <w:r>
                      <w:rPr>
                        <w:sz w:val="24"/>
                        <w:szCs w:val="24"/>
                      </w:rPr>
                      <w:t>5</w:t>
                    </w:r>
                  </w:p>
                  <w:p w14:paraId="33C5BD50" w14:textId="77777777" w:rsidR="002077D4" w:rsidRDefault="002077D4"/>
                  <w:p w14:paraId="43FC6CDF" w14:textId="77777777" w:rsidR="002077D4" w:rsidRPr="00962296" w:rsidRDefault="002077D4" w:rsidP="00004D6C">
                    <w:pPr>
                      <w:spacing w:after="0" w:line="168" w:lineRule="auto"/>
                      <w:jc w:val="center"/>
                      <w:rPr>
                        <w:sz w:val="24"/>
                        <w:szCs w:val="24"/>
                      </w:rPr>
                    </w:pPr>
                    <w:r>
                      <w:rPr>
                        <w:sz w:val="24"/>
                        <w:szCs w:val="24"/>
                      </w:rPr>
                      <w:t>5</w:t>
                    </w:r>
                  </w:p>
                  <w:p w14:paraId="45E98A71" w14:textId="77777777" w:rsidR="002077D4" w:rsidRDefault="002077D4"/>
                  <w:p w14:paraId="2B70EC51" w14:textId="77777777" w:rsidR="002077D4" w:rsidRPr="00962296" w:rsidRDefault="002077D4" w:rsidP="00004D6C">
                    <w:pPr>
                      <w:spacing w:after="0" w:line="168" w:lineRule="auto"/>
                      <w:jc w:val="center"/>
                      <w:rPr>
                        <w:sz w:val="24"/>
                        <w:szCs w:val="24"/>
                      </w:rPr>
                    </w:pPr>
                    <w:r>
                      <w:rPr>
                        <w:sz w:val="24"/>
                        <w:szCs w:val="24"/>
                      </w:rPr>
                      <w:t>5</w:t>
                    </w:r>
                  </w:p>
                  <w:p w14:paraId="26269C0B" w14:textId="77777777" w:rsidR="002077D4" w:rsidRDefault="002077D4"/>
                  <w:p w14:paraId="323D29D0" w14:textId="77777777" w:rsidR="002077D4" w:rsidRPr="00962296" w:rsidRDefault="002077D4" w:rsidP="00004D6C">
                    <w:pPr>
                      <w:spacing w:after="0" w:line="168" w:lineRule="auto"/>
                      <w:jc w:val="center"/>
                      <w:rPr>
                        <w:sz w:val="24"/>
                        <w:szCs w:val="24"/>
                      </w:rPr>
                    </w:pPr>
                    <w:r>
                      <w:rPr>
                        <w:sz w:val="24"/>
                        <w:szCs w:val="24"/>
                      </w:rPr>
                      <w:t>5</w:t>
                    </w:r>
                  </w:p>
                </w:txbxContent>
              </v:textbox>
            </v:oval>
            <v:oval id="_x0000_s2291" style="position:absolute;left:5414;top:4095;width:450;height:450;mso-position-horizontal-relative:text;mso-position-vertical-relative:text" strokecolor="black [3213]" strokeweight="2.25pt">
              <v:textbox style="mso-next-textbox:#_x0000_s2291">
                <w:txbxContent>
                  <w:p w14:paraId="6F79E5E7" w14:textId="77777777" w:rsidR="002077D4" w:rsidRPr="00962296" w:rsidRDefault="002077D4" w:rsidP="00004D6C">
                    <w:pPr>
                      <w:spacing w:after="0" w:line="168" w:lineRule="auto"/>
                      <w:jc w:val="center"/>
                      <w:rPr>
                        <w:sz w:val="24"/>
                        <w:szCs w:val="24"/>
                      </w:rPr>
                    </w:pPr>
                    <w:r>
                      <w:rPr>
                        <w:sz w:val="24"/>
                        <w:szCs w:val="24"/>
                      </w:rPr>
                      <w:t>4</w:t>
                    </w:r>
                  </w:p>
                  <w:p w14:paraId="3275CADA" w14:textId="77777777" w:rsidR="002077D4" w:rsidRDefault="002077D4"/>
                  <w:p w14:paraId="6BF3D174" w14:textId="77777777" w:rsidR="002077D4" w:rsidRPr="00962296" w:rsidRDefault="002077D4" w:rsidP="00004D6C">
                    <w:pPr>
                      <w:spacing w:after="0" w:line="168" w:lineRule="auto"/>
                      <w:jc w:val="center"/>
                      <w:rPr>
                        <w:sz w:val="24"/>
                        <w:szCs w:val="24"/>
                      </w:rPr>
                    </w:pPr>
                    <w:r>
                      <w:rPr>
                        <w:sz w:val="24"/>
                        <w:szCs w:val="24"/>
                      </w:rPr>
                      <w:t>4</w:t>
                    </w:r>
                  </w:p>
                  <w:p w14:paraId="03B73B31" w14:textId="77777777" w:rsidR="002077D4" w:rsidRDefault="002077D4"/>
                  <w:p w14:paraId="27667795" w14:textId="77777777" w:rsidR="002077D4" w:rsidRPr="00962296" w:rsidRDefault="002077D4" w:rsidP="00004D6C">
                    <w:pPr>
                      <w:spacing w:after="0" w:line="168" w:lineRule="auto"/>
                      <w:jc w:val="center"/>
                      <w:rPr>
                        <w:sz w:val="24"/>
                        <w:szCs w:val="24"/>
                      </w:rPr>
                    </w:pPr>
                    <w:r>
                      <w:rPr>
                        <w:sz w:val="24"/>
                        <w:szCs w:val="24"/>
                      </w:rPr>
                      <w:t>4</w:t>
                    </w:r>
                  </w:p>
                  <w:p w14:paraId="21064C1F" w14:textId="77777777" w:rsidR="002077D4" w:rsidRDefault="002077D4"/>
                  <w:p w14:paraId="09A3158F" w14:textId="77777777" w:rsidR="002077D4" w:rsidRPr="00962296" w:rsidRDefault="002077D4" w:rsidP="00004D6C">
                    <w:pPr>
                      <w:spacing w:after="0" w:line="168" w:lineRule="auto"/>
                      <w:jc w:val="center"/>
                      <w:rPr>
                        <w:sz w:val="24"/>
                        <w:szCs w:val="24"/>
                      </w:rPr>
                    </w:pPr>
                    <w:r>
                      <w:rPr>
                        <w:sz w:val="24"/>
                        <w:szCs w:val="24"/>
                      </w:rPr>
                      <w:t>4</w:t>
                    </w:r>
                  </w:p>
                </w:txbxContent>
              </v:textbox>
            </v:oval>
            <v:oval id="_x0000_s2292" style="position:absolute;left:5474;top:5132;width:450;height:450;mso-position-horizontal-relative:text;mso-position-vertical-relative:text" strokecolor="black [3213]" strokeweight="2.25pt">
              <v:textbox style="mso-next-textbox:#_x0000_s2292">
                <w:txbxContent>
                  <w:p w14:paraId="507ECFB0" w14:textId="77777777" w:rsidR="002077D4" w:rsidRPr="00962296" w:rsidRDefault="002077D4" w:rsidP="00004D6C">
                    <w:pPr>
                      <w:spacing w:after="0" w:line="168" w:lineRule="auto"/>
                      <w:jc w:val="center"/>
                      <w:rPr>
                        <w:sz w:val="24"/>
                        <w:szCs w:val="24"/>
                      </w:rPr>
                    </w:pPr>
                    <w:r>
                      <w:rPr>
                        <w:sz w:val="24"/>
                        <w:szCs w:val="24"/>
                      </w:rPr>
                      <w:t>3</w:t>
                    </w:r>
                  </w:p>
                  <w:p w14:paraId="2BF26A61" w14:textId="77777777" w:rsidR="002077D4" w:rsidRDefault="002077D4"/>
                  <w:p w14:paraId="0DE7E41B" w14:textId="77777777" w:rsidR="002077D4" w:rsidRPr="00962296" w:rsidRDefault="002077D4" w:rsidP="00004D6C">
                    <w:pPr>
                      <w:spacing w:after="0" w:line="168" w:lineRule="auto"/>
                      <w:jc w:val="center"/>
                      <w:rPr>
                        <w:sz w:val="24"/>
                        <w:szCs w:val="24"/>
                      </w:rPr>
                    </w:pPr>
                    <w:r>
                      <w:rPr>
                        <w:sz w:val="24"/>
                        <w:szCs w:val="24"/>
                      </w:rPr>
                      <w:t>3</w:t>
                    </w:r>
                  </w:p>
                  <w:p w14:paraId="1426A39F" w14:textId="77777777" w:rsidR="002077D4" w:rsidRDefault="002077D4"/>
                  <w:p w14:paraId="295FCD00" w14:textId="77777777" w:rsidR="002077D4" w:rsidRPr="00962296" w:rsidRDefault="002077D4" w:rsidP="00004D6C">
                    <w:pPr>
                      <w:spacing w:after="0" w:line="168" w:lineRule="auto"/>
                      <w:jc w:val="center"/>
                      <w:rPr>
                        <w:sz w:val="24"/>
                        <w:szCs w:val="24"/>
                      </w:rPr>
                    </w:pPr>
                    <w:r>
                      <w:t xml:space="preserve">Figure </w:t>
                    </w:r>
                    <w:r>
                      <w:fldChar w:fldCharType="begin"/>
                    </w:r>
                    <w:r>
                      <w:instrText xml:space="preserve"> SEQ Figure \* ARABIC </w:instrText>
                    </w:r>
                    <w:r>
                      <w:fldChar w:fldCharType="separate"/>
                    </w:r>
                    <w:r>
                      <w:rPr>
                        <w:noProof/>
                      </w:rPr>
                      <w:t>14</w:t>
                    </w:r>
                    <w:r>
                      <w:rPr>
                        <w:noProof/>
                      </w:rPr>
                      <w:fldChar w:fldCharType="end"/>
                    </w:r>
                    <w:r>
                      <w:t xml:space="preserve"> : Page d'accueil du site portail </w:t>
                    </w:r>
                    <w:r w:rsidRPr="004458C6">
                      <w:t>Domus</w:t>
                    </w:r>
                    <w:r>
                      <w:t>V</w:t>
                    </w:r>
                    <w:r w:rsidRPr="004458C6">
                      <w:t>i</w:t>
                    </w:r>
                    <w:r>
                      <w:rPr>
                        <w:sz w:val="24"/>
                        <w:szCs w:val="24"/>
                      </w:rPr>
                      <w:t>3</w:t>
                    </w:r>
                  </w:p>
                  <w:p w14:paraId="5B48425A" w14:textId="77777777" w:rsidR="002077D4" w:rsidRDefault="002077D4"/>
                  <w:p w14:paraId="7E26703A" w14:textId="77777777" w:rsidR="002077D4" w:rsidRPr="00962296" w:rsidRDefault="002077D4" w:rsidP="00004D6C">
                    <w:pPr>
                      <w:spacing w:after="0" w:line="168" w:lineRule="auto"/>
                      <w:jc w:val="center"/>
                      <w:rPr>
                        <w:sz w:val="24"/>
                        <w:szCs w:val="24"/>
                      </w:rPr>
                    </w:pPr>
                    <w:r>
                      <w:rPr>
                        <w:sz w:val="24"/>
                        <w:szCs w:val="24"/>
                      </w:rPr>
                      <w:t>3</w:t>
                    </w:r>
                  </w:p>
                </w:txbxContent>
              </v:textbox>
            </v:oval>
            <v:oval id="_x0000_s2293" style="position:absolute;left:7412;top:4095;width:450;height:450" wrapcoords="7920 -1440 -1440 720 -1440 17280 4320 21600 6480 22320 14400 22320 18720 21600 23040 13680 23040 5760 17280 -720 12960 -1440 7920 -1440" strokecolor="black [3213]" strokeweight="2.25pt">
              <v:textbox style="mso-next-textbox:#_x0000_s2293">
                <w:txbxContent>
                  <w:p w14:paraId="23AC52BD" w14:textId="77777777" w:rsidR="002077D4" w:rsidRPr="00962296" w:rsidRDefault="002077D4" w:rsidP="00004D6C">
                    <w:pPr>
                      <w:spacing w:after="0" w:line="168" w:lineRule="auto"/>
                      <w:jc w:val="center"/>
                      <w:rPr>
                        <w:sz w:val="24"/>
                        <w:szCs w:val="24"/>
                      </w:rPr>
                    </w:pPr>
                    <w:r>
                      <w:rPr>
                        <w:sz w:val="24"/>
                        <w:szCs w:val="24"/>
                      </w:rPr>
                      <w:t>2</w:t>
                    </w:r>
                  </w:p>
                  <w:p w14:paraId="24EEE545" w14:textId="77777777" w:rsidR="002077D4" w:rsidRDefault="002077D4"/>
                  <w:p w14:paraId="7BDE3BEA" w14:textId="77777777" w:rsidR="002077D4" w:rsidRPr="00962296" w:rsidRDefault="002077D4" w:rsidP="00004D6C">
                    <w:pPr>
                      <w:spacing w:after="0" w:line="168" w:lineRule="auto"/>
                      <w:jc w:val="center"/>
                      <w:rPr>
                        <w:sz w:val="24"/>
                        <w:szCs w:val="24"/>
                      </w:rPr>
                    </w:pPr>
                    <w:r>
                      <w:t xml:space="preserve">Figure </w:t>
                    </w:r>
                    <w:r>
                      <w:fldChar w:fldCharType="begin"/>
                    </w:r>
                    <w:r>
                      <w:instrText xml:space="preserve"> SEQ Figure \* ARABIC </w:instrText>
                    </w:r>
                    <w:r>
                      <w:fldChar w:fldCharType="separate"/>
                    </w:r>
                    <w:r>
                      <w:rPr>
                        <w:noProof/>
                      </w:rPr>
                      <w:t>13</w:t>
                    </w:r>
                    <w:r>
                      <w:rPr>
                        <w:noProof/>
                      </w:rPr>
                      <w:fldChar w:fldCharType="end"/>
                    </w:r>
                    <w:r>
                      <w:t xml:space="preserve"> : Page d'accueil du site portail </w:t>
                    </w:r>
                    <w:r w:rsidRPr="004458C6">
                      <w:t>Domus</w:t>
                    </w:r>
                    <w:r>
                      <w:t>V</w:t>
                    </w:r>
                    <w:r w:rsidRPr="004458C6">
                      <w:t>i</w:t>
                    </w:r>
                    <w:r>
                      <w:rPr>
                        <w:sz w:val="24"/>
                        <w:szCs w:val="24"/>
                      </w:rPr>
                      <w:t>2</w:t>
                    </w:r>
                  </w:p>
                  <w:p w14:paraId="17AD7486" w14:textId="77777777" w:rsidR="002077D4" w:rsidRDefault="002077D4"/>
                  <w:p w14:paraId="745BFD89" w14:textId="77777777" w:rsidR="002077D4" w:rsidRPr="00962296" w:rsidRDefault="002077D4" w:rsidP="00004D6C">
                    <w:pPr>
                      <w:spacing w:after="0" w:line="168" w:lineRule="auto"/>
                      <w:jc w:val="center"/>
                      <w:rPr>
                        <w:sz w:val="24"/>
                        <w:szCs w:val="24"/>
                      </w:rPr>
                    </w:pPr>
                    <w:r>
                      <w:rPr>
                        <w:sz w:val="24"/>
                        <w:szCs w:val="24"/>
                      </w:rPr>
                      <w:t>2</w:t>
                    </w:r>
                  </w:p>
                  <w:p w14:paraId="081A6E34" w14:textId="77777777" w:rsidR="002077D4" w:rsidRDefault="002077D4"/>
                  <w:p w14:paraId="79027710" w14:textId="77777777" w:rsidR="002077D4" w:rsidRPr="00962296" w:rsidRDefault="002077D4" w:rsidP="00004D6C">
                    <w:pPr>
                      <w:spacing w:after="0" w:line="168" w:lineRule="auto"/>
                      <w:jc w:val="center"/>
                      <w:rPr>
                        <w:sz w:val="24"/>
                        <w:szCs w:val="24"/>
                      </w:rPr>
                    </w:pPr>
                    <w:r>
                      <w:t xml:space="preserve">Figure </w:t>
                    </w:r>
                    <w:r>
                      <w:fldChar w:fldCharType="begin"/>
                    </w:r>
                    <w:r>
                      <w:instrText xml:space="preserve"> SEQ Figure \* ARABIC </w:instrText>
                    </w:r>
                    <w:r>
                      <w:fldChar w:fldCharType="separate"/>
                    </w:r>
                    <w:r>
                      <w:rPr>
                        <w:noProof/>
                      </w:rPr>
                      <w:t>14</w:t>
                    </w:r>
                    <w:r>
                      <w:rPr>
                        <w:noProof/>
                      </w:rPr>
                      <w:fldChar w:fldCharType="end"/>
                    </w:r>
                    <w:r>
                      <w:t xml:space="preserve"> : Page d'accueil du site portail </w:t>
                    </w:r>
                    <w:r w:rsidRPr="004458C6">
                      <w:t>Domus</w:t>
                    </w:r>
                    <w:r>
                      <w:t>V</w:t>
                    </w:r>
                    <w:r w:rsidRPr="004458C6">
                      <w:t>i</w:t>
                    </w:r>
                    <w:r>
                      <w:rPr>
                        <w:sz w:val="24"/>
                        <w:szCs w:val="24"/>
                      </w:rPr>
                      <w:t>2</w:t>
                    </w:r>
                  </w:p>
                </w:txbxContent>
              </v:textbox>
            </v:oval>
            <v:oval id="_x0000_s2294" style="position:absolute;left:3480;top:3082;width:450;height:450;mso-position-horizontal-relative:text;mso-position-vertical-relative:text" strokecolor="black [3213]" strokeweight="2.25pt">
              <v:textbox style="mso-next-textbox:#_x0000_s2294">
                <w:txbxContent>
                  <w:p w14:paraId="6E9E8729" w14:textId="77777777" w:rsidR="002077D4" w:rsidRPr="00962296" w:rsidRDefault="002077D4" w:rsidP="00D36B0F">
                    <w:pPr>
                      <w:spacing w:after="0" w:line="168" w:lineRule="auto"/>
                      <w:jc w:val="center"/>
                      <w:rPr>
                        <w:sz w:val="24"/>
                        <w:szCs w:val="24"/>
                      </w:rPr>
                    </w:pPr>
                    <w:r>
                      <w:rPr>
                        <w:sz w:val="24"/>
                        <w:szCs w:val="24"/>
                      </w:rPr>
                      <w:t>9</w:t>
                    </w:r>
                  </w:p>
                  <w:p w14:paraId="52B434E4" w14:textId="77777777" w:rsidR="002077D4" w:rsidRDefault="002077D4"/>
                  <w:p w14:paraId="665DF88D" w14:textId="77777777" w:rsidR="002077D4" w:rsidRPr="00962296" w:rsidRDefault="002077D4" w:rsidP="00D36B0F">
                    <w:pPr>
                      <w:spacing w:after="0" w:line="168" w:lineRule="auto"/>
                      <w:jc w:val="center"/>
                      <w:rPr>
                        <w:sz w:val="24"/>
                        <w:szCs w:val="24"/>
                      </w:rPr>
                    </w:pPr>
                    <w:r>
                      <w:rPr>
                        <w:sz w:val="24"/>
                        <w:szCs w:val="24"/>
                      </w:rPr>
                      <w:t>9</w:t>
                    </w:r>
                  </w:p>
                  <w:p w14:paraId="3E151E60" w14:textId="77777777" w:rsidR="002077D4" w:rsidRDefault="002077D4"/>
                  <w:p w14:paraId="4B3B2AF5" w14:textId="77777777" w:rsidR="002077D4" w:rsidRPr="00962296" w:rsidRDefault="002077D4" w:rsidP="00D36B0F">
                    <w:pPr>
                      <w:spacing w:after="0" w:line="168" w:lineRule="auto"/>
                      <w:jc w:val="center"/>
                      <w:rPr>
                        <w:sz w:val="24"/>
                        <w:szCs w:val="24"/>
                      </w:rPr>
                    </w:pPr>
                    <w:r>
                      <w:rPr>
                        <w:sz w:val="24"/>
                        <w:szCs w:val="24"/>
                      </w:rPr>
                      <w:t>9</w:t>
                    </w:r>
                  </w:p>
                  <w:p w14:paraId="37EBC9ED" w14:textId="77777777" w:rsidR="002077D4" w:rsidRDefault="002077D4"/>
                  <w:p w14:paraId="6BAE6987" w14:textId="77777777" w:rsidR="002077D4" w:rsidRPr="00962296" w:rsidRDefault="002077D4" w:rsidP="00D36B0F">
                    <w:pPr>
                      <w:spacing w:after="0" w:line="168" w:lineRule="auto"/>
                      <w:jc w:val="center"/>
                      <w:rPr>
                        <w:sz w:val="24"/>
                        <w:szCs w:val="24"/>
                      </w:rPr>
                    </w:pPr>
                    <w:r>
                      <w:rPr>
                        <w:sz w:val="24"/>
                        <w:szCs w:val="24"/>
                      </w:rPr>
                      <w:t>9</w:t>
                    </w:r>
                  </w:p>
                </w:txbxContent>
              </v:textbox>
            </v:oval>
            <v:oval id="_x0000_s2295" style="position:absolute;left:6434;top:3012;width:450;height:450;mso-position-horizontal-relative:text;mso-position-vertical-relative:text" strokecolor="black [3213]" strokeweight="2.25pt">
              <v:textbox style="mso-next-textbox:#_x0000_s2295">
                <w:txbxContent>
                  <w:p w14:paraId="1D13577B" w14:textId="77777777" w:rsidR="002077D4" w:rsidRPr="00962296" w:rsidRDefault="002077D4" w:rsidP="00D36B0F">
                    <w:pPr>
                      <w:spacing w:after="0" w:line="168" w:lineRule="auto"/>
                      <w:jc w:val="center"/>
                      <w:rPr>
                        <w:sz w:val="24"/>
                        <w:szCs w:val="24"/>
                      </w:rPr>
                    </w:pPr>
                    <w:r>
                      <w:rPr>
                        <w:sz w:val="24"/>
                        <w:szCs w:val="24"/>
                      </w:rPr>
                      <w:t>8</w:t>
                    </w:r>
                  </w:p>
                  <w:p w14:paraId="0A0FD1D8" w14:textId="77777777" w:rsidR="002077D4" w:rsidRDefault="002077D4"/>
                  <w:p w14:paraId="1BF1FBE0" w14:textId="77777777" w:rsidR="002077D4" w:rsidRPr="00962296" w:rsidRDefault="002077D4" w:rsidP="00D36B0F">
                    <w:pPr>
                      <w:spacing w:after="0" w:line="168" w:lineRule="auto"/>
                      <w:jc w:val="center"/>
                      <w:rPr>
                        <w:sz w:val="24"/>
                        <w:szCs w:val="24"/>
                      </w:rPr>
                    </w:pPr>
                    <w:r>
                      <w:rPr>
                        <w:sz w:val="24"/>
                        <w:szCs w:val="24"/>
                      </w:rPr>
                      <w:t>8</w:t>
                    </w:r>
                  </w:p>
                  <w:p w14:paraId="2D5880E4" w14:textId="77777777" w:rsidR="002077D4" w:rsidRDefault="002077D4"/>
                  <w:p w14:paraId="37556D5E" w14:textId="77777777" w:rsidR="002077D4" w:rsidRPr="00962296" w:rsidRDefault="002077D4" w:rsidP="00D36B0F">
                    <w:pPr>
                      <w:spacing w:after="0" w:line="168" w:lineRule="auto"/>
                      <w:jc w:val="center"/>
                      <w:rPr>
                        <w:sz w:val="24"/>
                        <w:szCs w:val="24"/>
                      </w:rPr>
                    </w:pPr>
                    <w:r>
                      <w:rPr>
                        <w:sz w:val="24"/>
                        <w:szCs w:val="24"/>
                      </w:rPr>
                      <w:t>8</w:t>
                    </w:r>
                  </w:p>
                  <w:p w14:paraId="63516E03" w14:textId="77777777" w:rsidR="002077D4" w:rsidRDefault="002077D4"/>
                  <w:p w14:paraId="45F65224" w14:textId="77777777" w:rsidR="002077D4" w:rsidRPr="00962296" w:rsidRDefault="002077D4" w:rsidP="00D36B0F">
                    <w:pPr>
                      <w:spacing w:after="0" w:line="168" w:lineRule="auto"/>
                      <w:jc w:val="center"/>
                      <w:rPr>
                        <w:sz w:val="24"/>
                        <w:szCs w:val="24"/>
                      </w:rPr>
                    </w:pPr>
                    <w:r>
                      <w:rPr>
                        <w:sz w:val="24"/>
                        <w:szCs w:val="24"/>
                      </w:rPr>
                      <w:t>8</w:t>
                    </w:r>
                  </w:p>
                </w:txbxContent>
              </v:textbox>
            </v:oval>
            <v:oval id="_x0000_s2296" style="position:absolute;left:6434;top:2112;width:450;height:450;mso-position-horizontal-relative:text;mso-position-vertical-relative:text" strokecolor="black [3213]" strokeweight="2.25pt">
              <v:textbox style="mso-next-textbox:#_x0000_s2296">
                <w:txbxContent>
                  <w:p w14:paraId="15B9FBE2" w14:textId="77777777" w:rsidR="002077D4" w:rsidRPr="00962296" w:rsidRDefault="002077D4" w:rsidP="00D36B0F">
                    <w:pPr>
                      <w:spacing w:after="0" w:line="168" w:lineRule="auto"/>
                      <w:jc w:val="center"/>
                      <w:rPr>
                        <w:sz w:val="24"/>
                        <w:szCs w:val="24"/>
                      </w:rPr>
                    </w:pPr>
                    <w:r>
                      <w:rPr>
                        <w:sz w:val="24"/>
                        <w:szCs w:val="24"/>
                      </w:rPr>
                      <w:t>7</w:t>
                    </w:r>
                  </w:p>
                  <w:p w14:paraId="1B00C78C" w14:textId="77777777" w:rsidR="002077D4" w:rsidRDefault="002077D4"/>
                  <w:p w14:paraId="07F4136A" w14:textId="77777777" w:rsidR="002077D4" w:rsidRPr="00962296" w:rsidRDefault="002077D4" w:rsidP="00D36B0F">
                    <w:pPr>
                      <w:spacing w:after="0" w:line="168" w:lineRule="auto"/>
                      <w:jc w:val="center"/>
                      <w:rPr>
                        <w:sz w:val="24"/>
                        <w:szCs w:val="24"/>
                      </w:rPr>
                    </w:pPr>
                    <w:r>
                      <w:t xml:space="preserve">Figure </w:t>
                    </w:r>
                    <w:r>
                      <w:fldChar w:fldCharType="begin"/>
                    </w:r>
                    <w:r>
                      <w:instrText xml:space="preserve"> SEQ Figure \* ARABIC </w:instrText>
                    </w:r>
                    <w:r>
                      <w:fldChar w:fldCharType="separate"/>
                    </w:r>
                    <w:r>
                      <w:rPr>
                        <w:noProof/>
                      </w:rPr>
                      <w:t>13</w:t>
                    </w:r>
                    <w:r>
                      <w:rPr>
                        <w:noProof/>
                      </w:rPr>
                      <w:fldChar w:fldCharType="end"/>
                    </w:r>
                    <w:r>
                      <w:t xml:space="preserve"> :</w:t>
                    </w:r>
                    <w:r w:rsidRPr="00E158FE">
                      <w:t xml:space="preserve"> Schéma des principaux processus de Ausy</w:t>
                    </w:r>
                    <w:r>
                      <w:rPr>
                        <w:sz w:val="24"/>
                        <w:szCs w:val="24"/>
                      </w:rPr>
                      <w:t>7</w:t>
                    </w:r>
                  </w:p>
                  <w:p w14:paraId="39997CE9" w14:textId="77777777" w:rsidR="002077D4" w:rsidRDefault="002077D4"/>
                  <w:p w14:paraId="5059C159" w14:textId="77777777" w:rsidR="002077D4" w:rsidRPr="00962296" w:rsidRDefault="002077D4" w:rsidP="00D36B0F">
                    <w:pPr>
                      <w:spacing w:after="0" w:line="168" w:lineRule="auto"/>
                      <w:jc w:val="center"/>
                      <w:rPr>
                        <w:sz w:val="24"/>
                        <w:szCs w:val="24"/>
                      </w:rPr>
                    </w:pPr>
                    <w:r>
                      <w:rPr>
                        <w:sz w:val="24"/>
                        <w:szCs w:val="24"/>
                      </w:rPr>
                      <w:t>7</w:t>
                    </w:r>
                  </w:p>
                  <w:p w14:paraId="1E5B50D8" w14:textId="77777777" w:rsidR="002077D4" w:rsidRDefault="002077D4"/>
                  <w:p w14:paraId="30393C52" w14:textId="77777777" w:rsidR="002077D4" w:rsidRPr="00962296" w:rsidRDefault="002077D4" w:rsidP="00D36B0F">
                    <w:pPr>
                      <w:spacing w:after="0" w:line="168" w:lineRule="auto"/>
                      <w:jc w:val="center"/>
                      <w:rPr>
                        <w:sz w:val="24"/>
                        <w:szCs w:val="24"/>
                      </w:rPr>
                    </w:pPr>
                    <w:r>
                      <w:t xml:space="preserve">Figure </w:t>
                    </w:r>
                    <w:r>
                      <w:fldChar w:fldCharType="begin"/>
                    </w:r>
                    <w:r>
                      <w:instrText xml:space="preserve"> SEQ Figure \* ARABIC </w:instrText>
                    </w:r>
                    <w:r>
                      <w:fldChar w:fldCharType="separate"/>
                    </w:r>
                    <w:r>
                      <w:rPr>
                        <w:noProof/>
                      </w:rPr>
                      <w:t>14</w:t>
                    </w:r>
                    <w:r>
                      <w:rPr>
                        <w:noProof/>
                      </w:rPr>
                      <w:fldChar w:fldCharType="end"/>
                    </w:r>
                    <w:r>
                      <w:t xml:space="preserve"> :</w:t>
                    </w:r>
                    <w:r w:rsidRPr="00E158FE">
                      <w:t xml:space="preserve"> Schéma des principaux processus de Ausy</w:t>
                    </w:r>
                    <w:r>
                      <w:rPr>
                        <w:sz w:val="24"/>
                        <w:szCs w:val="24"/>
                      </w:rPr>
                      <w:t>7</w:t>
                    </w:r>
                  </w:p>
                </w:txbxContent>
              </v:textbox>
            </v:oval>
          </v:group>
        </w:pict>
      </w:r>
      <w:del w:id="289" w:author="FURNON Cyril" w:date="2023-08-18T00:11:00Z">
        <w:r>
          <w:rPr>
            <w:rFonts w:cstheme="minorHAnsi"/>
            <w:noProof/>
          </w:rPr>
          <w:pict w14:anchorId="6A5702A9">
            <v:group id="_x0000_s2237" style="position:absolute;left:0;text-align:left;margin-left:120.4pt;margin-top:121.75pt;width:266pt;height:173.5pt;z-index:251955712" coordorigin="3480,2112" coordsize="5320,3470">
              <v:oval id="_x0000_s2211" style="position:absolute;left:6410;top:4115;width:450;height:450;mso-position-horizontal-relative:text;mso-position-vertical-relative:text" strokecolor="black [3213]" strokeweight="2.25pt">
                <v:textbox style="mso-next-textbox:#_x0000_s2211">
                  <w:txbxContent>
                    <w:p w14:paraId="31E0875B" w14:textId="77777777" w:rsidR="00004D6C" w:rsidRPr="00962296" w:rsidRDefault="00004D6C" w:rsidP="00004D6C">
                      <w:pPr>
                        <w:spacing w:after="0" w:line="168" w:lineRule="auto"/>
                        <w:jc w:val="center"/>
                        <w:rPr>
                          <w:sz w:val="24"/>
                          <w:szCs w:val="24"/>
                        </w:rPr>
                      </w:pPr>
                      <w:r w:rsidRPr="00962296">
                        <w:rPr>
                          <w:sz w:val="24"/>
                          <w:szCs w:val="24"/>
                        </w:rPr>
                        <w:t>1</w:t>
                      </w:r>
                    </w:p>
                    <w:p w14:paraId="0DB57A30" w14:textId="77777777" w:rsidR="00215EF6" w:rsidRDefault="00215EF6"/>
                    <w:p w14:paraId="061D4BE6" w14:textId="3362A9CB" w:rsidR="00004D6C" w:rsidRPr="00962296" w:rsidRDefault="00610F66" w:rsidP="00004D6C">
                      <w:pPr>
                        <w:spacing w:after="0" w:line="168" w:lineRule="auto"/>
                        <w:jc w:val="center"/>
                        <w:rPr>
                          <w:sz w:val="24"/>
                          <w:szCs w:val="24"/>
                        </w:rPr>
                      </w:pPr>
                      <w:bookmarkStart w:id="290" w:name="_Toc142528363"/>
                      <w:r>
                        <w:t xml:space="preserve">Figure </w:t>
                      </w:r>
                      <w:r w:rsidR="00000000">
                        <w:fldChar w:fldCharType="begin"/>
                      </w:r>
                      <w:r w:rsidR="00000000">
                        <w:instrText xml:space="preserve"> SEQ Figure \* ARABIC </w:instrText>
                      </w:r>
                      <w:r w:rsidR="00000000">
                        <w:fldChar w:fldCharType="separate"/>
                      </w:r>
                      <w:r w:rsidR="00440CD6">
                        <w:rPr>
                          <w:noProof/>
                        </w:rPr>
                        <w:t>13</w:t>
                      </w:r>
                      <w:r w:rsidR="00000000">
                        <w:rPr>
                          <w:noProof/>
                        </w:rPr>
                        <w:fldChar w:fldCharType="end"/>
                      </w:r>
                      <w:r>
                        <w:t xml:space="preserve"> : Matrice des risques de la mission DomusVi</w:t>
                      </w:r>
                      <w:r w:rsidR="00004D6C" w:rsidRPr="00962296">
                        <w:rPr>
                          <w:sz w:val="24"/>
                          <w:szCs w:val="24"/>
                        </w:rPr>
                        <w:t>1</w:t>
                      </w:r>
                      <w:bookmarkEnd w:id="290"/>
                    </w:p>
                    <w:p w14:paraId="2CF55C78" w14:textId="77777777" w:rsidR="0080409F" w:rsidRDefault="0080409F"/>
                    <w:p w14:paraId="73377AF4" w14:textId="5BE93DFC" w:rsidR="00004D6C" w:rsidRPr="00962296" w:rsidRDefault="00004D6C" w:rsidP="00004D6C">
                      <w:pPr>
                        <w:spacing w:after="0" w:line="168" w:lineRule="auto"/>
                        <w:jc w:val="center"/>
                        <w:rPr>
                          <w:sz w:val="24"/>
                          <w:szCs w:val="24"/>
                        </w:rPr>
                      </w:pPr>
                      <w:r w:rsidRPr="00962296">
                        <w:rPr>
                          <w:sz w:val="24"/>
                          <w:szCs w:val="24"/>
                        </w:rPr>
                        <w:t>1</w:t>
                      </w:r>
                    </w:p>
                    <w:p w14:paraId="3274E491" w14:textId="77777777" w:rsidR="00215EF6" w:rsidRDefault="00215EF6"/>
                    <w:p w14:paraId="0D966883" w14:textId="77C4DB7A" w:rsidR="00004D6C" w:rsidRPr="00962296" w:rsidRDefault="00610F66" w:rsidP="00004D6C">
                      <w:pPr>
                        <w:spacing w:after="0" w:line="168" w:lineRule="auto"/>
                        <w:jc w:val="center"/>
                        <w:rPr>
                          <w:sz w:val="24"/>
                          <w:szCs w:val="24"/>
                        </w:rPr>
                      </w:pPr>
                      <w:bookmarkStart w:id="291" w:name="_Toc142528364"/>
                      <w:r>
                        <w:t xml:space="preserve">Figure </w:t>
                      </w:r>
                      <w:r w:rsidR="00000000">
                        <w:fldChar w:fldCharType="begin"/>
                      </w:r>
                      <w:r w:rsidR="00000000">
                        <w:instrText xml:space="preserve"> SEQ Figure \* ARABIC </w:instrText>
                      </w:r>
                      <w:r w:rsidR="00000000">
                        <w:fldChar w:fldCharType="separate"/>
                      </w:r>
                      <w:r w:rsidR="00440CD6">
                        <w:rPr>
                          <w:noProof/>
                        </w:rPr>
                        <w:t>14</w:t>
                      </w:r>
                      <w:r w:rsidR="00000000">
                        <w:rPr>
                          <w:noProof/>
                        </w:rPr>
                        <w:fldChar w:fldCharType="end"/>
                      </w:r>
                      <w:r>
                        <w:t xml:space="preserve"> : Matrice des risques de la mission DomusVi</w:t>
                      </w:r>
                      <w:r w:rsidR="00004D6C" w:rsidRPr="00962296">
                        <w:rPr>
                          <w:sz w:val="24"/>
                          <w:szCs w:val="24"/>
                        </w:rPr>
                        <w:t>1</w:t>
                      </w:r>
                      <w:bookmarkEnd w:id="291"/>
                    </w:p>
                  </w:txbxContent>
                </v:textbox>
              </v:oval>
              <v:oval id="_x0000_s2212" style="position:absolute;left:8350;top:5072;width:450;height:450;mso-position-horizontal-relative:text;mso-position-vertical-relative:text" strokecolor="black [3213]" strokeweight="2.25pt">
                <v:textbox style="mso-next-textbox:#_x0000_s2212">
                  <w:txbxContent>
                    <w:p w14:paraId="278D01DE" w14:textId="43C31B45" w:rsidR="00004D6C" w:rsidRPr="00962296" w:rsidRDefault="00F428B1" w:rsidP="00004D6C">
                      <w:pPr>
                        <w:spacing w:after="0" w:line="168" w:lineRule="auto"/>
                        <w:jc w:val="center"/>
                        <w:rPr>
                          <w:sz w:val="24"/>
                          <w:szCs w:val="24"/>
                        </w:rPr>
                      </w:pPr>
                      <w:r>
                        <w:rPr>
                          <w:sz w:val="24"/>
                          <w:szCs w:val="24"/>
                        </w:rPr>
                        <w:t>6</w:t>
                      </w:r>
                    </w:p>
                    <w:p w14:paraId="678D5AE4" w14:textId="77777777" w:rsidR="00215EF6" w:rsidRDefault="00215EF6"/>
                    <w:p w14:paraId="34E4D457" w14:textId="77777777" w:rsidR="00004D6C" w:rsidRPr="00962296" w:rsidRDefault="00F428B1" w:rsidP="00004D6C">
                      <w:pPr>
                        <w:spacing w:after="0" w:line="168" w:lineRule="auto"/>
                        <w:jc w:val="center"/>
                        <w:rPr>
                          <w:sz w:val="24"/>
                          <w:szCs w:val="24"/>
                        </w:rPr>
                      </w:pPr>
                      <w:r>
                        <w:rPr>
                          <w:sz w:val="24"/>
                          <w:szCs w:val="24"/>
                        </w:rPr>
                        <w:t>6</w:t>
                      </w:r>
                    </w:p>
                    <w:p w14:paraId="49B2DC94" w14:textId="77777777" w:rsidR="0080409F" w:rsidRDefault="0080409F"/>
                    <w:p w14:paraId="7F1262EE" w14:textId="6DC504D6" w:rsidR="00004D6C" w:rsidRPr="00962296" w:rsidRDefault="00F428B1" w:rsidP="00004D6C">
                      <w:pPr>
                        <w:spacing w:after="0" w:line="168" w:lineRule="auto"/>
                        <w:jc w:val="center"/>
                        <w:rPr>
                          <w:sz w:val="24"/>
                          <w:szCs w:val="24"/>
                        </w:rPr>
                      </w:pPr>
                      <w:r>
                        <w:rPr>
                          <w:sz w:val="24"/>
                          <w:szCs w:val="24"/>
                        </w:rPr>
                        <w:t>6</w:t>
                      </w:r>
                    </w:p>
                    <w:p w14:paraId="7F6A488E" w14:textId="77777777" w:rsidR="00215EF6" w:rsidRDefault="00215EF6"/>
                    <w:p w14:paraId="104EC389" w14:textId="2B6E78C8" w:rsidR="00004D6C" w:rsidRPr="00962296" w:rsidRDefault="00F428B1" w:rsidP="00004D6C">
                      <w:pPr>
                        <w:spacing w:after="0" w:line="168" w:lineRule="auto"/>
                        <w:jc w:val="center"/>
                        <w:rPr>
                          <w:sz w:val="24"/>
                          <w:szCs w:val="24"/>
                        </w:rPr>
                      </w:pPr>
                      <w:r>
                        <w:rPr>
                          <w:sz w:val="24"/>
                          <w:szCs w:val="24"/>
                        </w:rPr>
                        <w:t>6</w:t>
                      </w:r>
                    </w:p>
                  </w:txbxContent>
                </v:textbox>
              </v:oval>
              <v:oval id="_x0000_s2213" style="position:absolute;left:4464;top:3107;width:450;height:450;mso-position-horizontal-relative:text;mso-position-vertical-relative:text" strokecolor="black [3213]" strokeweight="2.25pt">
                <v:textbox style="mso-next-textbox:#_x0000_s2213">
                  <w:txbxContent>
                    <w:p w14:paraId="0DE79046" w14:textId="1E9E8784" w:rsidR="00004D6C" w:rsidRPr="00962296" w:rsidRDefault="00F428B1" w:rsidP="00004D6C">
                      <w:pPr>
                        <w:spacing w:after="0" w:line="168" w:lineRule="auto"/>
                        <w:jc w:val="center"/>
                        <w:rPr>
                          <w:sz w:val="24"/>
                          <w:szCs w:val="24"/>
                        </w:rPr>
                      </w:pPr>
                      <w:r>
                        <w:rPr>
                          <w:sz w:val="24"/>
                          <w:szCs w:val="24"/>
                        </w:rPr>
                        <w:t>5</w:t>
                      </w:r>
                    </w:p>
                    <w:p w14:paraId="079672D3" w14:textId="77777777" w:rsidR="00215EF6" w:rsidRDefault="00215EF6"/>
                    <w:p w14:paraId="31BFAE44" w14:textId="77777777" w:rsidR="00004D6C" w:rsidRPr="00962296" w:rsidRDefault="00F428B1" w:rsidP="00004D6C">
                      <w:pPr>
                        <w:spacing w:after="0" w:line="168" w:lineRule="auto"/>
                        <w:jc w:val="center"/>
                        <w:rPr>
                          <w:sz w:val="24"/>
                          <w:szCs w:val="24"/>
                        </w:rPr>
                      </w:pPr>
                      <w:r>
                        <w:rPr>
                          <w:sz w:val="24"/>
                          <w:szCs w:val="24"/>
                        </w:rPr>
                        <w:t>5</w:t>
                      </w:r>
                    </w:p>
                    <w:p w14:paraId="218D4796" w14:textId="77777777" w:rsidR="0080409F" w:rsidRDefault="0080409F"/>
                    <w:p w14:paraId="0C353CC6" w14:textId="44001A03" w:rsidR="00004D6C" w:rsidRPr="00962296" w:rsidRDefault="00F428B1" w:rsidP="00004D6C">
                      <w:pPr>
                        <w:spacing w:after="0" w:line="168" w:lineRule="auto"/>
                        <w:jc w:val="center"/>
                        <w:rPr>
                          <w:sz w:val="24"/>
                          <w:szCs w:val="24"/>
                        </w:rPr>
                      </w:pPr>
                      <w:r>
                        <w:rPr>
                          <w:sz w:val="24"/>
                          <w:szCs w:val="24"/>
                        </w:rPr>
                        <w:t>5</w:t>
                      </w:r>
                    </w:p>
                    <w:p w14:paraId="71691D18" w14:textId="77777777" w:rsidR="00215EF6" w:rsidRDefault="00215EF6"/>
                    <w:p w14:paraId="16050F9F" w14:textId="688E1625" w:rsidR="00004D6C" w:rsidRPr="00962296" w:rsidRDefault="00F428B1" w:rsidP="00004D6C">
                      <w:pPr>
                        <w:spacing w:after="0" w:line="168" w:lineRule="auto"/>
                        <w:jc w:val="center"/>
                        <w:rPr>
                          <w:sz w:val="24"/>
                          <w:szCs w:val="24"/>
                        </w:rPr>
                      </w:pPr>
                      <w:r>
                        <w:rPr>
                          <w:sz w:val="24"/>
                          <w:szCs w:val="24"/>
                        </w:rPr>
                        <w:t>5</w:t>
                      </w:r>
                    </w:p>
                  </w:txbxContent>
                </v:textbox>
              </v:oval>
              <v:oval id="_x0000_s2214" style="position:absolute;left:5414;top:4095;width:450;height:450;mso-position-horizontal-relative:text;mso-position-vertical-relative:text" strokecolor="black [3213]" strokeweight="2.25pt">
                <v:textbox style="mso-next-textbox:#_x0000_s2214">
                  <w:txbxContent>
                    <w:p w14:paraId="037ACF8A" w14:textId="7940DDE1" w:rsidR="00004D6C" w:rsidRPr="00962296" w:rsidRDefault="00F428B1" w:rsidP="00004D6C">
                      <w:pPr>
                        <w:spacing w:after="0" w:line="168" w:lineRule="auto"/>
                        <w:jc w:val="center"/>
                        <w:rPr>
                          <w:sz w:val="24"/>
                          <w:szCs w:val="24"/>
                        </w:rPr>
                      </w:pPr>
                      <w:r>
                        <w:rPr>
                          <w:sz w:val="24"/>
                          <w:szCs w:val="24"/>
                        </w:rPr>
                        <w:t>4</w:t>
                      </w:r>
                    </w:p>
                    <w:p w14:paraId="197896EF" w14:textId="77777777" w:rsidR="00215EF6" w:rsidRDefault="00215EF6"/>
                    <w:p w14:paraId="42431256" w14:textId="77777777" w:rsidR="00004D6C" w:rsidRPr="00962296" w:rsidRDefault="00F428B1" w:rsidP="00004D6C">
                      <w:pPr>
                        <w:spacing w:after="0" w:line="168" w:lineRule="auto"/>
                        <w:jc w:val="center"/>
                        <w:rPr>
                          <w:sz w:val="24"/>
                          <w:szCs w:val="24"/>
                        </w:rPr>
                      </w:pPr>
                      <w:r>
                        <w:rPr>
                          <w:sz w:val="24"/>
                          <w:szCs w:val="24"/>
                        </w:rPr>
                        <w:t>4</w:t>
                      </w:r>
                    </w:p>
                    <w:p w14:paraId="222339F9" w14:textId="77777777" w:rsidR="0080409F" w:rsidRDefault="0080409F"/>
                    <w:p w14:paraId="4DF3F76C" w14:textId="3C73B8EF" w:rsidR="00004D6C" w:rsidRPr="00962296" w:rsidRDefault="00F428B1" w:rsidP="00004D6C">
                      <w:pPr>
                        <w:spacing w:after="0" w:line="168" w:lineRule="auto"/>
                        <w:jc w:val="center"/>
                        <w:rPr>
                          <w:sz w:val="24"/>
                          <w:szCs w:val="24"/>
                        </w:rPr>
                      </w:pPr>
                      <w:r>
                        <w:rPr>
                          <w:sz w:val="24"/>
                          <w:szCs w:val="24"/>
                        </w:rPr>
                        <w:t>4</w:t>
                      </w:r>
                    </w:p>
                    <w:p w14:paraId="2367C6D9" w14:textId="77777777" w:rsidR="00215EF6" w:rsidRDefault="00215EF6"/>
                    <w:p w14:paraId="13CC3FC7" w14:textId="5F4439CA" w:rsidR="00004D6C" w:rsidRPr="00962296" w:rsidRDefault="00F428B1" w:rsidP="00004D6C">
                      <w:pPr>
                        <w:spacing w:after="0" w:line="168" w:lineRule="auto"/>
                        <w:jc w:val="center"/>
                        <w:rPr>
                          <w:sz w:val="24"/>
                          <w:szCs w:val="24"/>
                        </w:rPr>
                      </w:pPr>
                      <w:r>
                        <w:rPr>
                          <w:sz w:val="24"/>
                          <w:szCs w:val="24"/>
                        </w:rPr>
                        <w:t>4</w:t>
                      </w:r>
                    </w:p>
                  </w:txbxContent>
                </v:textbox>
              </v:oval>
              <v:oval id="_x0000_s2215" style="position:absolute;left:5474;top:5132;width:450;height:450;mso-position-horizontal-relative:text;mso-position-vertical-relative:text" strokecolor="black [3213]" strokeweight="2.25pt">
                <v:textbox style="mso-next-textbox:#_x0000_s2215">
                  <w:txbxContent>
                    <w:p w14:paraId="63F1765A" w14:textId="2B13CFD4" w:rsidR="00004D6C" w:rsidRPr="00962296" w:rsidRDefault="00F428B1" w:rsidP="00004D6C">
                      <w:pPr>
                        <w:spacing w:after="0" w:line="168" w:lineRule="auto"/>
                        <w:jc w:val="center"/>
                        <w:rPr>
                          <w:sz w:val="24"/>
                          <w:szCs w:val="24"/>
                        </w:rPr>
                      </w:pPr>
                      <w:r>
                        <w:rPr>
                          <w:sz w:val="24"/>
                          <w:szCs w:val="24"/>
                        </w:rPr>
                        <w:t>3</w:t>
                      </w:r>
                    </w:p>
                    <w:p w14:paraId="415649E4" w14:textId="77777777" w:rsidR="00215EF6" w:rsidRDefault="00215EF6"/>
                    <w:p w14:paraId="265D7896" w14:textId="77777777" w:rsidR="00004D6C" w:rsidRPr="00962296" w:rsidRDefault="00F428B1" w:rsidP="00004D6C">
                      <w:pPr>
                        <w:spacing w:after="0" w:line="168" w:lineRule="auto"/>
                        <w:jc w:val="center"/>
                        <w:rPr>
                          <w:sz w:val="24"/>
                          <w:szCs w:val="24"/>
                        </w:rPr>
                      </w:pPr>
                      <w:r>
                        <w:rPr>
                          <w:sz w:val="24"/>
                          <w:szCs w:val="24"/>
                        </w:rPr>
                        <w:t>3</w:t>
                      </w:r>
                    </w:p>
                    <w:p w14:paraId="6AE7D447" w14:textId="77777777" w:rsidR="0080409F" w:rsidRDefault="0080409F"/>
                    <w:p w14:paraId="110E27DE" w14:textId="404BD594" w:rsidR="00004D6C" w:rsidRPr="00962296" w:rsidRDefault="00F47DBB" w:rsidP="00004D6C">
                      <w:pPr>
                        <w:spacing w:after="0" w:line="168" w:lineRule="auto"/>
                        <w:jc w:val="center"/>
                        <w:rPr>
                          <w:sz w:val="24"/>
                          <w:szCs w:val="24"/>
                        </w:rPr>
                      </w:pPr>
                      <w:bookmarkStart w:id="292" w:name="_Toc142528367"/>
                      <w:r>
                        <w:t xml:space="preserve">Figure </w:t>
                      </w:r>
                      <w:r w:rsidR="00000000">
                        <w:fldChar w:fldCharType="begin"/>
                      </w:r>
                      <w:r w:rsidR="00000000">
                        <w:instrText xml:space="preserve"> SEQ Figure \* ARABIC </w:instrText>
                      </w:r>
                      <w:r w:rsidR="00000000">
                        <w:fldChar w:fldCharType="separate"/>
                      </w:r>
                      <w:r w:rsidR="00440CD6">
                        <w:rPr>
                          <w:noProof/>
                        </w:rPr>
                        <w:t>14</w:t>
                      </w:r>
                      <w:r w:rsidR="00000000">
                        <w:rPr>
                          <w:noProof/>
                        </w:rPr>
                        <w:fldChar w:fldCharType="end"/>
                      </w:r>
                      <w:r>
                        <w:t xml:space="preserve"> : Page d'accueil du site portail </w:t>
                      </w:r>
                      <w:r w:rsidRPr="004458C6">
                        <w:t>Domus</w:t>
                      </w:r>
                      <w:r>
                        <w:t>V</w:t>
                      </w:r>
                      <w:r w:rsidRPr="004458C6">
                        <w:t>i</w:t>
                      </w:r>
                      <w:r w:rsidR="00F428B1">
                        <w:rPr>
                          <w:sz w:val="24"/>
                          <w:szCs w:val="24"/>
                        </w:rPr>
                        <w:t>3</w:t>
                      </w:r>
                      <w:bookmarkEnd w:id="292"/>
                    </w:p>
                    <w:p w14:paraId="671C1A21" w14:textId="77777777" w:rsidR="00215EF6" w:rsidRDefault="00215EF6"/>
                    <w:p w14:paraId="23B5F600" w14:textId="3C2363D1" w:rsidR="00004D6C" w:rsidRPr="00962296" w:rsidRDefault="00F428B1" w:rsidP="00004D6C">
                      <w:pPr>
                        <w:spacing w:after="0" w:line="168" w:lineRule="auto"/>
                        <w:jc w:val="center"/>
                        <w:rPr>
                          <w:sz w:val="24"/>
                          <w:szCs w:val="24"/>
                        </w:rPr>
                      </w:pPr>
                      <w:r>
                        <w:rPr>
                          <w:sz w:val="24"/>
                          <w:szCs w:val="24"/>
                        </w:rPr>
                        <w:t>3</w:t>
                      </w:r>
                    </w:p>
                  </w:txbxContent>
                </v:textbox>
              </v:oval>
              <v:oval id="_x0000_s2210" style="position:absolute;left:7412;top:4095;width:450;height:450" wrapcoords="7920 -1440 -1440 720 -1440 17280 4320 21600 6480 22320 14400 22320 18720 21600 23040 13680 23040 5760 17280 -720 12960 -1440 7920 -1440" strokecolor="black [3213]" strokeweight="2.25pt">
                <v:textbox style="mso-next-textbox:#_x0000_s2210">
                  <w:txbxContent>
                    <w:p w14:paraId="67A0D170" w14:textId="72144A02" w:rsidR="00962296" w:rsidRPr="00962296" w:rsidRDefault="00F428B1" w:rsidP="00004D6C">
                      <w:pPr>
                        <w:spacing w:after="0" w:line="168" w:lineRule="auto"/>
                        <w:jc w:val="center"/>
                        <w:rPr>
                          <w:sz w:val="24"/>
                          <w:szCs w:val="24"/>
                        </w:rPr>
                      </w:pPr>
                      <w:r>
                        <w:rPr>
                          <w:sz w:val="24"/>
                          <w:szCs w:val="24"/>
                        </w:rPr>
                        <w:t>2</w:t>
                      </w:r>
                    </w:p>
                    <w:p w14:paraId="1F8FB059" w14:textId="77777777" w:rsidR="00215EF6" w:rsidRDefault="00215EF6"/>
                    <w:p w14:paraId="666D0711" w14:textId="1562A1DB" w:rsidR="00962296" w:rsidRPr="00962296" w:rsidRDefault="00F47DBB" w:rsidP="00004D6C">
                      <w:pPr>
                        <w:spacing w:after="0" w:line="168" w:lineRule="auto"/>
                        <w:jc w:val="center"/>
                        <w:rPr>
                          <w:sz w:val="24"/>
                          <w:szCs w:val="24"/>
                        </w:rPr>
                      </w:pPr>
                      <w:bookmarkStart w:id="293" w:name="_Toc142528361"/>
                      <w:r>
                        <w:t xml:space="preserve">Figure </w:t>
                      </w:r>
                      <w:r w:rsidR="00000000">
                        <w:fldChar w:fldCharType="begin"/>
                      </w:r>
                      <w:r w:rsidR="00000000">
                        <w:instrText xml:space="preserve"> SEQ Figure \* ARABIC </w:instrText>
                      </w:r>
                      <w:r w:rsidR="00000000">
                        <w:fldChar w:fldCharType="separate"/>
                      </w:r>
                      <w:r w:rsidR="00440CD6">
                        <w:rPr>
                          <w:noProof/>
                        </w:rPr>
                        <w:t>13</w:t>
                      </w:r>
                      <w:r w:rsidR="00000000">
                        <w:rPr>
                          <w:noProof/>
                        </w:rPr>
                        <w:fldChar w:fldCharType="end"/>
                      </w:r>
                      <w:r>
                        <w:t xml:space="preserve"> : Page d'accueil du site portail </w:t>
                      </w:r>
                      <w:r w:rsidRPr="004458C6">
                        <w:t>Domus</w:t>
                      </w:r>
                      <w:r>
                        <w:t>V</w:t>
                      </w:r>
                      <w:r w:rsidRPr="004458C6">
                        <w:t>i</w:t>
                      </w:r>
                      <w:r w:rsidR="00F428B1">
                        <w:rPr>
                          <w:sz w:val="24"/>
                          <w:szCs w:val="24"/>
                        </w:rPr>
                        <w:t>2</w:t>
                      </w:r>
                      <w:bookmarkEnd w:id="293"/>
                    </w:p>
                    <w:p w14:paraId="7FB514FA" w14:textId="77777777" w:rsidR="0080409F" w:rsidRDefault="0080409F"/>
                    <w:p w14:paraId="750182AB" w14:textId="60F2BA0C" w:rsidR="00962296" w:rsidRPr="00962296" w:rsidRDefault="00F428B1" w:rsidP="00004D6C">
                      <w:pPr>
                        <w:spacing w:after="0" w:line="168" w:lineRule="auto"/>
                        <w:jc w:val="center"/>
                        <w:rPr>
                          <w:sz w:val="24"/>
                          <w:szCs w:val="24"/>
                        </w:rPr>
                      </w:pPr>
                      <w:r>
                        <w:rPr>
                          <w:sz w:val="24"/>
                          <w:szCs w:val="24"/>
                        </w:rPr>
                        <w:t>2</w:t>
                      </w:r>
                    </w:p>
                    <w:p w14:paraId="55FED680" w14:textId="77777777" w:rsidR="00215EF6" w:rsidRDefault="00215EF6"/>
                    <w:p w14:paraId="74D1ECE1" w14:textId="0336091E" w:rsidR="00962296" w:rsidRPr="00962296" w:rsidRDefault="00F47DBB" w:rsidP="00004D6C">
                      <w:pPr>
                        <w:spacing w:after="0" w:line="168" w:lineRule="auto"/>
                        <w:jc w:val="center"/>
                        <w:rPr>
                          <w:sz w:val="24"/>
                          <w:szCs w:val="24"/>
                        </w:rPr>
                      </w:pPr>
                      <w:bookmarkStart w:id="294" w:name="_Toc142528362"/>
                      <w:r>
                        <w:t xml:space="preserve">Figure </w:t>
                      </w:r>
                      <w:r w:rsidR="00000000">
                        <w:fldChar w:fldCharType="begin"/>
                      </w:r>
                      <w:r w:rsidR="00000000">
                        <w:instrText xml:space="preserve"> SEQ Figure \* ARABIC </w:instrText>
                      </w:r>
                      <w:r w:rsidR="00000000">
                        <w:fldChar w:fldCharType="separate"/>
                      </w:r>
                      <w:r w:rsidR="00440CD6">
                        <w:rPr>
                          <w:noProof/>
                        </w:rPr>
                        <w:t>14</w:t>
                      </w:r>
                      <w:r w:rsidR="00000000">
                        <w:rPr>
                          <w:noProof/>
                        </w:rPr>
                        <w:fldChar w:fldCharType="end"/>
                      </w:r>
                      <w:r>
                        <w:t xml:space="preserve"> : Page d'accueil du site portail </w:t>
                      </w:r>
                      <w:r w:rsidRPr="004458C6">
                        <w:t>Domus</w:t>
                      </w:r>
                      <w:r>
                        <w:t>V</w:t>
                      </w:r>
                      <w:r w:rsidRPr="004458C6">
                        <w:t>i</w:t>
                      </w:r>
                      <w:r w:rsidR="00F428B1">
                        <w:rPr>
                          <w:sz w:val="24"/>
                          <w:szCs w:val="24"/>
                        </w:rPr>
                        <w:t>2</w:t>
                      </w:r>
                      <w:bookmarkEnd w:id="294"/>
                    </w:p>
                  </w:txbxContent>
                </v:textbox>
              </v:oval>
              <v:oval id="_x0000_s2221" style="position:absolute;left:3480;top:3082;width:450;height:450;mso-position-horizontal-relative:text;mso-position-vertical-relative:text" strokecolor="black [3213]" strokeweight="2.25pt">
                <v:textbox style="mso-next-textbox:#_x0000_s2221">
                  <w:txbxContent>
                    <w:p w14:paraId="330C9B2F" w14:textId="14A4137B" w:rsidR="00D36B0F" w:rsidRPr="00962296" w:rsidRDefault="00D36B0F" w:rsidP="00D36B0F">
                      <w:pPr>
                        <w:spacing w:after="0" w:line="168" w:lineRule="auto"/>
                        <w:jc w:val="center"/>
                        <w:rPr>
                          <w:sz w:val="24"/>
                          <w:szCs w:val="24"/>
                        </w:rPr>
                      </w:pPr>
                      <w:r>
                        <w:rPr>
                          <w:sz w:val="24"/>
                          <w:szCs w:val="24"/>
                        </w:rPr>
                        <w:t>9</w:t>
                      </w:r>
                    </w:p>
                    <w:p w14:paraId="05AA2754" w14:textId="77777777" w:rsidR="00D36B0F" w:rsidRDefault="00D36B0F"/>
                    <w:p w14:paraId="6BB37F67" w14:textId="77777777" w:rsidR="00D36B0F" w:rsidRPr="00962296" w:rsidRDefault="00D36B0F" w:rsidP="00D36B0F">
                      <w:pPr>
                        <w:spacing w:after="0" w:line="168" w:lineRule="auto"/>
                        <w:jc w:val="center"/>
                        <w:rPr>
                          <w:sz w:val="24"/>
                          <w:szCs w:val="24"/>
                        </w:rPr>
                      </w:pPr>
                      <w:r>
                        <w:rPr>
                          <w:sz w:val="24"/>
                          <w:szCs w:val="24"/>
                        </w:rPr>
                        <w:t>9</w:t>
                      </w:r>
                    </w:p>
                    <w:p w14:paraId="602B93F8" w14:textId="77777777" w:rsidR="0080409F" w:rsidRDefault="0080409F"/>
                    <w:p w14:paraId="23E3354A" w14:textId="02D86D2F" w:rsidR="00D36B0F" w:rsidRPr="00962296" w:rsidRDefault="00D36B0F" w:rsidP="00D36B0F">
                      <w:pPr>
                        <w:spacing w:after="0" w:line="168" w:lineRule="auto"/>
                        <w:jc w:val="center"/>
                        <w:rPr>
                          <w:sz w:val="24"/>
                          <w:szCs w:val="24"/>
                        </w:rPr>
                      </w:pPr>
                      <w:r>
                        <w:rPr>
                          <w:sz w:val="24"/>
                          <w:szCs w:val="24"/>
                        </w:rPr>
                        <w:t>9</w:t>
                      </w:r>
                    </w:p>
                    <w:p w14:paraId="5E8023B5" w14:textId="77777777" w:rsidR="00D36B0F" w:rsidRDefault="00D36B0F"/>
                    <w:p w14:paraId="5870EECB" w14:textId="74E6D00F" w:rsidR="00D36B0F" w:rsidRPr="00962296" w:rsidRDefault="00D36B0F" w:rsidP="00D36B0F">
                      <w:pPr>
                        <w:spacing w:after="0" w:line="168" w:lineRule="auto"/>
                        <w:jc w:val="center"/>
                        <w:rPr>
                          <w:sz w:val="24"/>
                          <w:szCs w:val="24"/>
                        </w:rPr>
                      </w:pPr>
                      <w:r>
                        <w:rPr>
                          <w:sz w:val="24"/>
                          <w:szCs w:val="24"/>
                        </w:rPr>
                        <w:t>9</w:t>
                      </w:r>
                    </w:p>
                  </w:txbxContent>
                </v:textbox>
              </v:oval>
              <v:oval id="_x0000_s2222" style="position:absolute;left:6434;top:3012;width:450;height:450;mso-position-horizontal-relative:text;mso-position-vertical-relative:text" strokecolor="black [3213]" strokeweight="2.25pt">
                <v:textbox style="mso-next-textbox:#_x0000_s2222">
                  <w:txbxContent>
                    <w:p w14:paraId="7ED14DD2" w14:textId="33DA5E23" w:rsidR="00D36B0F" w:rsidRPr="00962296" w:rsidRDefault="00D36B0F" w:rsidP="00D36B0F">
                      <w:pPr>
                        <w:spacing w:after="0" w:line="168" w:lineRule="auto"/>
                        <w:jc w:val="center"/>
                        <w:rPr>
                          <w:sz w:val="24"/>
                          <w:szCs w:val="24"/>
                        </w:rPr>
                      </w:pPr>
                      <w:r>
                        <w:rPr>
                          <w:sz w:val="24"/>
                          <w:szCs w:val="24"/>
                        </w:rPr>
                        <w:t>8</w:t>
                      </w:r>
                    </w:p>
                    <w:p w14:paraId="3EA368BA" w14:textId="77777777" w:rsidR="00D36B0F" w:rsidRDefault="00D36B0F"/>
                    <w:p w14:paraId="1DF56FBB" w14:textId="77777777" w:rsidR="00D36B0F" w:rsidRPr="00962296" w:rsidRDefault="00D36B0F" w:rsidP="00D36B0F">
                      <w:pPr>
                        <w:spacing w:after="0" w:line="168" w:lineRule="auto"/>
                        <w:jc w:val="center"/>
                        <w:rPr>
                          <w:sz w:val="24"/>
                          <w:szCs w:val="24"/>
                        </w:rPr>
                      </w:pPr>
                      <w:r>
                        <w:rPr>
                          <w:sz w:val="24"/>
                          <w:szCs w:val="24"/>
                        </w:rPr>
                        <w:t>8</w:t>
                      </w:r>
                    </w:p>
                    <w:p w14:paraId="6BCC0956" w14:textId="77777777" w:rsidR="0080409F" w:rsidRDefault="0080409F"/>
                    <w:p w14:paraId="25030D4F" w14:textId="0D8F0F1F" w:rsidR="00D36B0F" w:rsidRPr="00962296" w:rsidRDefault="00D36B0F" w:rsidP="00D36B0F">
                      <w:pPr>
                        <w:spacing w:after="0" w:line="168" w:lineRule="auto"/>
                        <w:jc w:val="center"/>
                        <w:rPr>
                          <w:sz w:val="24"/>
                          <w:szCs w:val="24"/>
                        </w:rPr>
                      </w:pPr>
                      <w:r>
                        <w:rPr>
                          <w:sz w:val="24"/>
                          <w:szCs w:val="24"/>
                        </w:rPr>
                        <w:t>8</w:t>
                      </w:r>
                    </w:p>
                    <w:p w14:paraId="0122535D" w14:textId="77777777" w:rsidR="00D36B0F" w:rsidRDefault="00D36B0F"/>
                    <w:p w14:paraId="5CC83C3C" w14:textId="1CE4CB16" w:rsidR="00D36B0F" w:rsidRPr="00962296" w:rsidRDefault="00D36B0F" w:rsidP="00D36B0F">
                      <w:pPr>
                        <w:spacing w:after="0" w:line="168" w:lineRule="auto"/>
                        <w:jc w:val="center"/>
                        <w:rPr>
                          <w:sz w:val="24"/>
                          <w:szCs w:val="24"/>
                        </w:rPr>
                      </w:pPr>
                      <w:r>
                        <w:rPr>
                          <w:sz w:val="24"/>
                          <w:szCs w:val="24"/>
                        </w:rPr>
                        <w:t>8</w:t>
                      </w:r>
                    </w:p>
                  </w:txbxContent>
                </v:textbox>
              </v:oval>
              <v:oval id="_x0000_s2223" style="position:absolute;left:6434;top:2112;width:450;height:450;mso-position-horizontal-relative:text;mso-position-vertical-relative:text" strokecolor="black [3213]" strokeweight="2.25pt">
                <v:textbox style="mso-next-textbox:#_x0000_s2223">
                  <w:txbxContent>
                    <w:p w14:paraId="5CA82443" w14:textId="5E869B48" w:rsidR="00D36B0F" w:rsidRPr="00962296" w:rsidRDefault="00D36B0F" w:rsidP="00D36B0F">
                      <w:pPr>
                        <w:spacing w:after="0" w:line="168" w:lineRule="auto"/>
                        <w:jc w:val="center"/>
                        <w:rPr>
                          <w:sz w:val="24"/>
                          <w:szCs w:val="24"/>
                        </w:rPr>
                      </w:pPr>
                      <w:r>
                        <w:rPr>
                          <w:sz w:val="24"/>
                          <w:szCs w:val="24"/>
                        </w:rPr>
                        <w:t>7</w:t>
                      </w:r>
                    </w:p>
                    <w:p w14:paraId="39840C1C" w14:textId="77777777" w:rsidR="00D36B0F" w:rsidRDefault="00D36B0F"/>
                    <w:p w14:paraId="19D16BFC" w14:textId="3ED826CD" w:rsidR="00D36B0F" w:rsidRPr="00962296" w:rsidRDefault="00BD54D4" w:rsidP="00D36B0F">
                      <w:pPr>
                        <w:spacing w:after="0" w:line="168" w:lineRule="auto"/>
                        <w:jc w:val="center"/>
                        <w:rPr>
                          <w:sz w:val="24"/>
                          <w:szCs w:val="24"/>
                        </w:rPr>
                      </w:pPr>
                      <w:bookmarkStart w:id="295" w:name="_Toc142528365"/>
                      <w:r>
                        <w:t xml:space="preserve">Figure </w:t>
                      </w:r>
                      <w:r w:rsidR="00000000">
                        <w:fldChar w:fldCharType="begin"/>
                      </w:r>
                      <w:r w:rsidR="00000000">
                        <w:instrText xml:space="preserve"> SEQ Figure \* ARABIC </w:instrText>
                      </w:r>
                      <w:r w:rsidR="00000000">
                        <w:fldChar w:fldCharType="separate"/>
                      </w:r>
                      <w:r w:rsidR="00440CD6">
                        <w:rPr>
                          <w:noProof/>
                        </w:rPr>
                        <w:t>13</w:t>
                      </w:r>
                      <w:r w:rsidR="00000000">
                        <w:rPr>
                          <w:noProof/>
                        </w:rPr>
                        <w:fldChar w:fldCharType="end"/>
                      </w:r>
                      <w:r>
                        <w:t xml:space="preserve"> :</w:t>
                      </w:r>
                      <w:r w:rsidRPr="00E158FE">
                        <w:t xml:space="preserve"> Schéma des principaux processus de Ausy</w:t>
                      </w:r>
                      <w:r w:rsidR="00D36B0F">
                        <w:rPr>
                          <w:sz w:val="24"/>
                          <w:szCs w:val="24"/>
                        </w:rPr>
                        <w:t>7</w:t>
                      </w:r>
                      <w:bookmarkEnd w:id="295"/>
                    </w:p>
                    <w:p w14:paraId="122865E9" w14:textId="77777777" w:rsidR="0080409F" w:rsidRDefault="0080409F"/>
                    <w:p w14:paraId="01399B42" w14:textId="32DA5A70" w:rsidR="00D36B0F" w:rsidRPr="00962296" w:rsidRDefault="00D36B0F" w:rsidP="00D36B0F">
                      <w:pPr>
                        <w:spacing w:after="0" w:line="168" w:lineRule="auto"/>
                        <w:jc w:val="center"/>
                        <w:rPr>
                          <w:sz w:val="24"/>
                          <w:szCs w:val="24"/>
                        </w:rPr>
                      </w:pPr>
                      <w:r>
                        <w:rPr>
                          <w:sz w:val="24"/>
                          <w:szCs w:val="24"/>
                        </w:rPr>
                        <w:t>7</w:t>
                      </w:r>
                    </w:p>
                    <w:p w14:paraId="1A05E1BC" w14:textId="77777777" w:rsidR="00D36B0F" w:rsidRDefault="00D36B0F"/>
                    <w:p w14:paraId="30F189CC" w14:textId="10012A1B" w:rsidR="00D36B0F" w:rsidRPr="00962296" w:rsidRDefault="00BD54D4" w:rsidP="00D36B0F">
                      <w:pPr>
                        <w:spacing w:after="0" w:line="168" w:lineRule="auto"/>
                        <w:jc w:val="center"/>
                        <w:rPr>
                          <w:sz w:val="24"/>
                          <w:szCs w:val="24"/>
                        </w:rPr>
                      </w:pPr>
                      <w:bookmarkStart w:id="296" w:name="_Toc142528366"/>
                      <w:r>
                        <w:t xml:space="preserve">Figure </w:t>
                      </w:r>
                      <w:r w:rsidR="00000000">
                        <w:fldChar w:fldCharType="begin"/>
                      </w:r>
                      <w:r w:rsidR="00000000">
                        <w:instrText xml:space="preserve"> SEQ Figure \* ARABIC </w:instrText>
                      </w:r>
                      <w:r w:rsidR="00000000">
                        <w:fldChar w:fldCharType="separate"/>
                      </w:r>
                      <w:r w:rsidR="00440CD6">
                        <w:rPr>
                          <w:noProof/>
                        </w:rPr>
                        <w:t>14</w:t>
                      </w:r>
                      <w:r w:rsidR="00000000">
                        <w:rPr>
                          <w:noProof/>
                        </w:rPr>
                        <w:fldChar w:fldCharType="end"/>
                      </w:r>
                      <w:r>
                        <w:t xml:space="preserve"> :</w:t>
                      </w:r>
                      <w:r w:rsidRPr="00E158FE">
                        <w:t xml:space="preserve"> Schéma des principaux processus de Ausy</w:t>
                      </w:r>
                      <w:r w:rsidR="00D36B0F">
                        <w:rPr>
                          <w:sz w:val="24"/>
                          <w:szCs w:val="24"/>
                        </w:rPr>
                        <w:t>7</w:t>
                      </w:r>
                      <w:bookmarkEnd w:id="296"/>
                    </w:p>
                  </w:txbxContent>
                </v:textbox>
              </v:oval>
            </v:group>
          </w:pict>
        </w:r>
      </w:del>
      <w:ins w:id="297" w:author="FURNON Cyril" w:date="2023-08-18T00:11:00Z">
        <w:r w:rsidR="00000000">
          <w:rPr>
            <w:noProof/>
          </w:rPr>
          <w:pict w14:anchorId="43942816">
            <v:shape id="_x0000_s2251" type="#_x0000_t202" style="position:absolute;left:0;text-align:left;margin-left:34.1pt;margin-top:357.25pt;width:387.5pt;height:17.2pt;z-index:251846144;mso-position-horizontal-relative:text;mso-position-vertical-relative:text" stroked="f">
              <v:textbox style="mso-next-textbox:#_x0000_s2251" inset="0,0,0,0">
                <w:txbxContent/>
              </v:textbox>
              <w10:wrap type="topAndBottom"/>
            </v:shape>
          </w:pict>
        </w:r>
      </w:ins>
      <w:r w:rsidR="00C06F5B" w:rsidRPr="00AD7CE4">
        <w:rPr>
          <w:rFonts w:cstheme="minorHAnsi"/>
        </w:rPr>
        <w:t>Pour visualiser les risques</w:t>
      </w:r>
      <w:r w:rsidR="00610F66" w:rsidRPr="00AD7CE4">
        <w:rPr>
          <w:rFonts w:cstheme="minorHAnsi"/>
        </w:rPr>
        <w:t xml:space="preserve"> pour la mission</w:t>
      </w:r>
      <w:r w:rsidR="00C06F5B" w:rsidRPr="00AD7CE4">
        <w:rPr>
          <w:rFonts w:cstheme="minorHAnsi"/>
        </w:rPr>
        <w:t xml:space="preserve"> DomusVi</w:t>
      </w:r>
      <w:r w:rsidR="00610F66" w:rsidRPr="00AD7CE4">
        <w:rPr>
          <w:rFonts w:cstheme="minorHAnsi"/>
        </w:rPr>
        <w:t xml:space="preserve">, </w:t>
      </w:r>
      <w:r w:rsidR="00C06F5B" w:rsidRPr="00AD7CE4">
        <w:rPr>
          <w:rFonts w:cstheme="minorHAnsi"/>
        </w:rPr>
        <w:t xml:space="preserve">il existe des matrices de risques définissant la priorité de prise en </w:t>
      </w:r>
      <w:r w:rsidR="00C06F5B">
        <w:t>compte.</w:t>
      </w:r>
      <w:r w:rsidR="001A651A">
        <w:rPr>
          <w:rFonts w:cstheme="minorHAnsi"/>
        </w:rPr>
        <w:t xml:space="preserve"> </w:t>
      </w:r>
      <w:r w:rsidR="00C06F5B" w:rsidRPr="00AD7CE4">
        <w:rPr>
          <w:rFonts w:cstheme="minorHAnsi"/>
        </w:rPr>
        <w:t>Un exemple de matrice des risques est visible sur la</w:t>
      </w:r>
      <w:r w:rsidR="00C06F5B" w:rsidRPr="00AD7CE4">
        <w:rPr>
          <w:rFonts w:cstheme="minorHAnsi"/>
          <w:i/>
          <w:iCs/>
        </w:rPr>
        <w:t xml:space="preserve"> Figure </w:t>
      </w:r>
      <w:r w:rsidR="00BF0343" w:rsidRPr="00AD7CE4">
        <w:rPr>
          <w:rFonts w:cstheme="minorHAnsi"/>
          <w:i/>
          <w:iCs/>
        </w:rPr>
        <w:t>7</w:t>
      </w:r>
      <w:r w:rsidR="00C06F5B" w:rsidRPr="00AD7CE4">
        <w:rPr>
          <w:rFonts w:cstheme="minorHAnsi"/>
          <w:i/>
          <w:iCs/>
        </w:rPr>
        <w:t xml:space="preserve"> : Matrice des risques de la mission DomusVi</w:t>
      </w:r>
      <w:r w:rsidR="00C06F5B" w:rsidRPr="00AD7CE4">
        <w:rPr>
          <w:rFonts w:cstheme="minorHAnsi"/>
        </w:rPr>
        <w:t>. N</w:t>
      </w:r>
      <w:r w:rsidR="00610F66" w:rsidRPr="00AD7CE4">
        <w:rPr>
          <w:rFonts w:cstheme="minorHAnsi"/>
        </w:rPr>
        <w:t xml:space="preserve">ous pouvons </w:t>
      </w:r>
      <w:r w:rsidR="00C06F5B" w:rsidRPr="00AD7CE4">
        <w:rPr>
          <w:rFonts w:cstheme="minorHAnsi"/>
        </w:rPr>
        <w:t>observer</w:t>
      </w:r>
      <w:r w:rsidR="00A60936" w:rsidRPr="00AD7CE4">
        <w:rPr>
          <w:rFonts w:cstheme="minorHAnsi"/>
        </w:rPr>
        <w:t xml:space="preserve"> </w:t>
      </w:r>
      <w:r w:rsidR="00610F66" w:rsidRPr="00AD7CE4">
        <w:rPr>
          <w:rFonts w:cstheme="minorHAnsi"/>
        </w:rPr>
        <w:t xml:space="preserve">deux </w:t>
      </w:r>
      <w:r w:rsidR="00C06F5B" w:rsidRPr="00AD7CE4">
        <w:rPr>
          <w:rFonts w:cstheme="minorHAnsi"/>
        </w:rPr>
        <w:t>axes :</w:t>
      </w:r>
      <w:r w:rsidR="00610F66" w:rsidRPr="00AD7CE4">
        <w:rPr>
          <w:rFonts w:cstheme="minorHAnsi"/>
        </w:rPr>
        <w:t xml:space="preserve"> </w:t>
      </w:r>
      <w:r w:rsidR="00C06F5B" w:rsidRPr="00AD7CE4">
        <w:rPr>
          <w:rFonts w:cstheme="minorHAnsi"/>
        </w:rPr>
        <w:t xml:space="preserve">la probabilité qui </w:t>
      </w:r>
      <w:r w:rsidR="00C06F5B" w:rsidRPr="00AD7CE4">
        <w:rPr>
          <w:rFonts w:cstheme="minorHAnsi"/>
        </w:rPr>
        <w:t>correspond</w:t>
      </w:r>
      <w:r w:rsidR="00C06F5B" w:rsidRPr="00AD7CE4">
        <w:rPr>
          <w:rFonts w:cstheme="minorHAnsi"/>
        </w:rPr>
        <w:t xml:space="preserve"> à l’apparition possible du risque </w:t>
      </w:r>
      <w:r w:rsidR="00610F66" w:rsidRPr="00AD7CE4">
        <w:rPr>
          <w:rFonts w:cstheme="minorHAnsi"/>
        </w:rPr>
        <w:t xml:space="preserve">et </w:t>
      </w:r>
      <w:r w:rsidR="00C06F5B" w:rsidRPr="00AD7CE4">
        <w:rPr>
          <w:rFonts w:cstheme="minorHAnsi"/>
        </w:rPr>
        <w:t>l’impact qui fait référence à la répercussion qu’il peut avoir sur la réalisation de la mission. Elle est fournie avec une liste de risques</w:t>
      </w:r>
      <w:r w:rsidR="00440CD6">
        <w:rPr>
          <w:rFonts w:cstheme="minorHAnsi"/>
        </w:rPr>
        <w:t xml:space="preserve"> </w:t>
      </w:r>
      <w:r w:rsidR="00440CD6">
        <w:rPr>
          <w:rFonts w:cstheme="minorHAnsi"/>
        </w:rPr>
        <w:t>que j’ai</w:t>
      </w:r>
      <w:r w:rsidR="00C06F5B" w:rsidRPr="00AD7CE4">
        <w:rPr>
          <w:rFonts w:cstheme="minorHAnsi"/>
        </w:rPr>
        <w:t xml:space="preserve"> imagin</w:t>
      </w:r>
      <w:r w:rsidR="00440CD6">
        <w:rPr>
          <w:rFonts w:cstheme="minorHAnsi"/>
        </w:rPr>
        <w:t>é</w:t>
      </w:r>
      <w:r w:rsidR="00C06F5B" w:rsidRPr="00AD7CE4">
        <w:rPr>
          <w:rFonts w:cstheme="minorHAnsi"/>
        </w:rPr>
        <w:t xml:space="preserve"> </w:t>
      </w:r>
      <w:r w:rsidR="00440CD6">
        <w:rPr>
          <w:rFonts w:cstheme="minorHAnsi"/>
        </w:rPr>
        <w:t>pour</w:t>
      </w:r>
      <w:r w:rsidR="00C06F5B" w:rsidRPr="00AD7CE4">
        <w:rPr>
          <w:rFonts w:cstheme="minorHAnsi"/>
        </w:rPr>
        <w:t xml:space="preserve"> le projet.</w:t>
      </w:r>
    </w:p>
    <w:p w14:paraId="15B2364C" w14:textId="48A3AC6F" w:rsidR="00610F66" w:rsidRPr="00AD7CE4" w:rsidRDefault="00000000" w:rsidP="00C06F5B">
      <w:pPr>
        <w:pStyle w:val="Paragraphedeliste"/>
        <w:numPr>
          <w:ilvl w:val="1"/>
          <w:numId w:val="4"/>
        </w:numPr>
        <w:jc w:val="both"/>
        <w:rPr>
          <w:rFonts w:cstheme="minorHAnsi"/>
        </w:rPr>
        <w:pPrChange w:id="298" w:author="FURNON Cyril" w:date="2023-08-18T00:11:00Z">
          <w:pPr>
            <w:pStyle w:val="Paragraphedeliste"/>
            <w:numPr>
              <w:ilvl w:val="1"/>
              <w:numId w:val="4"/>
            </w:numPr>
            <w:ind w:left="1080" w:hanging="360"/>
          </w:pPr>
        </w:pPrChange>
      </w:pPr>
      <w:r>
        <w:rPr>
          <w:rFonts w:cstheme="minorHAnsi"/>
          <w:noProof/>
        </w:rPr>
        <w:pict w14:anchorId="2BCCD1EE">
          <v:shape id="_x0000_s2218" type="#_x0000_t202" style="position:absolute;left:0;text-align:left;margin-left:33pt;margin-top:266.75pt;width:387.5pt;height:18.3pt;z-index:251704320;mso-position-horizontal-relative:text;mso-position-vertical-relative:text" stroked="f">
            <v:textbox style="mso-next-textbox:#_x0000_s2218" inset="0,0,0,0">
              <w:txbxContent>
                <w:p w14:paraId="491109A4" w14:textId="732D0F0F" w:rsidR="00610F66" w:rsidRPr="00F04279" w:rsidRDefault="00610F66" w:rsidP="00440CD6">
                  <w:pPr>
                    <w:pStyle w:val="Lgende"/>
                    <w:rPr>
                      <w:noProof/>
                    </w:rPr>
                  </w:pPr>
                  <w:bookmarkStart w:id="299" w:name="_Toc142528359"/>
                  <w:r>
                    <w:t xml:space="preserve">Figure </w:t>
                  </w:r>
                  <w:r w:rsidR="00000000">
                    <w:fldChar w:fldCharType="begin"/>
                  </w:r>
                  <w:r w:rsidR="00000000">
                    <w:instrText xml:space="preserve"> SEQ Figure \* ARABIC </w:instrText>
                  </w:r>
                  <w:r w:rsidR="00000000">
                    <w:fldChar w:fldCharType="separate"/>
                  </w:r>
                  <w:r w:rsidR="00440CD6">
                    <w:rPr>
                      <w:noProof/>
                    </w:rPr>
                    <w:t>7</w:t>
                  </w:r>
                  <w:r w:rsidR="00000000">
                    <w:rPr>
                      <w:noProof/>
                    </w:rPr>
                    <w:fldChar w:fldCharType="end"/>
                  </w:r>
                  <w:r>
                    <w:t xml:space="preserve"> : Matrice des risques de la mission DomusVi</w:t>
                  </w:r>
                  <w:bookmarkEnd w:id="299"/>
                </w:p>
              </w:txbxContent>
            </v:textbox>
            <w10:wrap type="topAndBottom"/>
          </v:shape>
        </w:pict>
      </w:r>
      <w:r w:rsidR="007D47BC" w:rsidRPr="00AD7CE4">
        <w:rPr>
          <w:rFonts w:cstheme="minorHAnsi"/>
          <w:noProof/>
        </w:rPr>
        <w:drawing>
          <wp:anchor distT="0" distB="0" distL="114300" distR="114300" simplePos="0" relativeHeight="251623424" behindDoc="0" locked="0" layoutInCell="1" allowOverlap="1" wp14:anchorId="42145991" wp14:editId="36A6ACD8">
            <wp:simplePos x="0" y="0"/>
            <wp:positionH relativeFrom="column">
              <wp:posOffset>425392</wp:posOffset>
            </wp:positionH>
            <wp:positionV relativeFrom="paragraph">
              <wp:posOffset>30364</wp:posOffset>
            </wp:positionV>
            <wp:extent cx="4921250" cy="3325495"/>
            <wp:effectExtent l="19050" t="19050" r="0" b="8255"/>
            <wp:wrapTopAndBottom/>
            <wp:docPr id="13" name="Image 13" descr="Une image contenant capture d’écran, carré, jaun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capture d’écran, carré, jaune, ligne&#10;&#10;Description générée automatiqueme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21250" cy="332549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610F66" w:rsidRPr="00AD7CE4">
        <w:rPr>
          <w:rFonts w:cstheme="minorHAnsi"/>
        </w:rPr>
        <w:t>Problèmes de connexion des consultants Ausy empêchement une connexion aux outils DomusVi (base de données, environnements informatiques de DomusVi…)</w:t>
      </w:r>
    </w:p>
    <w:p w14:paraId="6C0561AC" w14:textId="10CC28E4" w:rsidR="00B25603" w:rsidRPr="00AD7CE4" w:rsidRDefault="00B25603" w:rsidP="00C06F5B">
      <w:pPr>
        <w:pStyle w:val="Paragraphedeliste"/>
        <w:numPr>
          <w:ilvl w:val="0"/>
          <w:numId w:val="17"/>
        </w:numPr>
        <w:jc w:val="both"/>
        <w:rPr>
          <w:rFonts w:cstheme="minorHAnsi"/>
        </w:rPr>
        <w:pPrChange w:id="300" w:author="FURNON Cyril" w:date="2023-08-18T00:11:00Z">
          <w:pPr>
            <w:pStyle w:val="Paragraphedeliste"/>
            <w:numPr>
              <w:numId w:val="17"/>
            </w:numPr>
            <w:ind w:left="1440" w:hanging="360"/>
          </w:pPr>
        </w:pPrChange>
      </w:pPr>
      <w:r w:rsidRPr="00AD7CE4">
        <w:rPr>
          <w:rFonts w:cstheme="minorHAnsi"/>
        </w:rPr>
        <w:t xml:space="preserve">Cette probabilité est limitée car une connexion internet </w:t>
      </w:r>
      <w:ins w:id="301" w:author="FURNON Cyril" w:date="2023-08-18T00:11:00Z">
        <w:r>
          <w:t>régi</w:t>
        </w:r>
        <w:r w:rsidR="0038721F">
          <w:t>t</w:t>
        </w:r>
      </w:ins>
      <w:del w:id="302" w:author="FURNON Cyril" w:date="2023-08-18T00:11:00Z">
        <w:r w:rsidRPr="00AD7CE4">
          <w:rPr>
            <w:rFonts w:cstheme="minorHAnsi"/>
          </w:rPr>
          <w:delText>régie</w:delText>
        </w:r>
      </w:del>
      <w:r w:rsidRPr="00AD7CE4">
        <w:rPr>
          <w:rFonts w:cstheme="minorHAnsi"/>
        </w:rPr>
        <w:t xml:space="preserve"> le besoin de connexion, l’</w:t>
      </w:r>
      <w:r w:rsidR="008F2110" w:rsidRPr="00AD7CE4">
        <w:rPr>
          <w:rFonts w:cstheme="minorHAnsi"/>
        </w:rPr>
        <w:t>impact</w:t>
      </w:r>
      <w:r w:rsidRPr="00AD7CE4">
        <w:rPr>
          <w:rFonts w:cstheme="minorHAnsi"/>
        </w:rPr>
        <w:t xml:space="preserve"> serait cependant l’incapacité des consultants à travailler</w:t>
      </w:r>
      <w:r w:rsidR="007060E4" w:rsidRPr="00AD7CE4">
        <w:rPr>
          <w:rFonts w:cstheme="minorHAnsi"/>
        </w:rPr>
        <w:t>.</w:t>
      </w:r>
    </w:p>
    <w:p w14:paraId="6D91A180" w14:textId="29DC450E" w:rsidR="00610F66" w:rsidRPr="00AD7CE4" w:rsidRDefault="00610F66" w:rsidP="00C06F5B">
      <w:pPr>
        <w:pStyle w:val="Paragraphedeliste"/>
        <w:numPr>
          <w:ilvl w:val="1"/>
          <w:numId w:val="4"/>
        </w:numPr>
        <w:jc w:val="both"/>
        <w:rPr>
          <w:rFonts w:cstheme="minorHAnsi"/>
        </w:rPr>
        <w:pPrChange w:id="303" w:author="FURNON Cyril" w:date="2023-08-18T00:11:00Z">
          <w:pPr>
            <w:pStyle w:val="Paragraphedeliste"/>
            <w:numPr>
              <w:ilvl w:val="1"/>
              <w:numId w:val="4"/>
            </w:numPr>
            <w:ind w:left="1080" w:hanging="360"/>
          </w:pPr>
        </w:pPrChange>
      </w:pPr>
      <w:r w:rsidRPr="00AD7CE4">
        <w:rPr>
          <w:rFonts w:cstheme="minorHAnsi"/>
        </w:rPr>
        <w:t xml:space="preserve">Arrêt de travail </w:t>
      </w:r>
      <w:r w:rsidR="00B25603" w:rsidRPr="00AD7CE4">
        <w:rPr>
          <w:rFonts w:cstheme="minorHAnsi"/>
        </w:rPr>
        <w:t xml:space="preserve">importants (plusieurs mois) </w:t>
      </w:r>
      <w:r w:rsidRPr="00AD7CE4">
        <w:rPr>
          <w:rFonts w:cstheme="minorHAnsi"/>
        </w:rPr>
        <w:t xml:space="preserve">de </w:t>
      </w:r>
      <w:r w:rsidR="00A60936" w:rsidRPr="00AD7CE4">
        <w:rPr>
          <w:rFonts w:cstheme="minorHAnsi"/>
        </w:rPr>
        <w:t>plusieurs développeurs</w:t>
      </w:r>
    </w:p>
    <w:p w14:paraId="03595880" w14:textId="54165DED" w:rsidR="00B25603" w:rsidRPr="00AD7CE4" w:rsidRDefault="00B25603" w:rsidP="00C06F5B">
      <w:pPr>
        <w:pStyle w:val="Paragraphedeliste"/>
        <w:numPr>
          <w:ilvl w:val="0"/>
          <w:numId w:val="17"/>
        </w:numPr>
        <w:jc w:val="both"/>
        <w:rPr>
          <w:rFonts w:cstheme="minorHAnsi"/>
        </w:rPr>
        <w:pPrChange w:id="304" w:author="FURNON Cyril" w:date="2023-08-18T00:11:00Z">
          <w:pPr>
            <w:pStyle w:val="Paragraphedeliste"/>
            <w:numPr>
              <w:numId w:val="17"/>
            </w:numPr>
            <w:ind w:left="1440" w:hanging="360"/>
          </w:pPr>
        </w:pPrChange>
      </w:pPr>
      <w:r w:rsidRPr="00AD7CE4">
        <w:rPr>
          <w:rFonts w:cstheme="minorHAnsi"/>
        </w:rPr>
        <w:t xml:space="preserve">L’incapacité de travail de plusieurs développeurs (Ausy ou DomusVi) bloquerait grandement l’avancement des tâches et donc des délais </w:t>
      </w:r>
      <w:r w:rsidR="007060E4" w:rsidRPr="00AD7CE4">
        <w:rPr>
          <w:rFonts w:cstheme="minorHAnsi"/>
        </w:rPr>
        <w:t>de projets.</w:t>
      </w:r>
    </w:p>
    <w:p w14:paraId="4F4BBA8F" w14:textId="2BBD37AE" w:rsidR="00A60936" w:rsidRPr="00AD7CE4" w:rsidRDefault="00A60936" w:rsidP="00C06F5B">
      <w:pPr>
        <w:pStyle w:val="Paragraphedeliste"/>
        <w:numPr>
          <w:ilvl w:val="1"/>
          <w:numId w:val="4"/>
        </w:numPr>
        <w:jc w:val="both"/>
        <w:rPr>
          <w:rFonts w:cstheme="minorHAnsi"/>
        </w:rPr>
        <w:pPrChange w:id="305" w:author="FURNON Cyril" w:date="2023-08-18T00:11:00Z">
          <w:pPr>
            <w:pStyle w:val="Paragraphedeliste"/>
            <w:numPr>
              <w:ilvl w:val="1"/>
              <w:numId w:val="4"/>
            </w:numPr>
            <w:ind w:left="1080" w:hanging="360"/>
          </w:pPr>
        </w:pPrChange>
      </w:pPr>
      <w:r w:rsidRPr="00AD7CE4">
        <w:rPr>
          <w:rFonts w:cstheme="minorHAnsi"/>
        </w:rPr>
        <w:t xml:space="preserve">Conflit au sein de </w:t>
      </w:r>
      <w:r w:rsidR="00B25603" w:rsidRPr="00AD7CE4">
        <w:rPr>
          <w:rFonts w:cstheme="minorHAnsi"/>
        </w:rPr>
        <w:t>la mission</w:t>
      </w:r>
    </w:p>
    <w:p w14:paraId="5121B12E" w14:textId="13AC4F72" w:rsidR="00B25603" w:rsidRPr="00AD7CE4" w:rsidRDefault="00B25603" w:rsidP="00C06F5B">
      <w:pPr>
        <w:pStyle w:val="Paragraphedeliste"/>
        <w:numPr>
          <w:ilvl w:val="0"/>
          <w:numId w:val="17"/>
        </w:numPr>
        <w:jc w:val="both"/>
        <w:rPr>
          <w:rFonts w:cstheme="minorHAnsi"/>
        </w:rPr>
        <w:pPrChange w:id="306" w:author="FURNON Cyril" w:date="2023-08-18T00:11:00Z">
          <w:pPr>
            <w:pStyle w:val="Paragraphedeliste"/>
            <w:numPr>
              <w:numId w:val="17"/>
            </w:numPr>
            <w:ind w:left="1440" w:hanging="360"/>
          </w:pPr>
        </w:pPrChange>
      </w:pPr>
      <w:r w:rsidRPr="00AD7CE4">
        <w:rPr>
          <w:rFonts w:cstheme="minorHAnsi"/>
        </w:rPr>
        <w:t>Même si les répercussions directes sont moindres sur l’avancement, l’ambiance de travail en sera dégradée, diminuant le dynamisme et l’envie de travailler de tous.</w:t>
      </w:r>
    </w:p>
    <w:p w14:paraId="41E2FD83" w14:textId="00344C37" w:rsidR="00B25603" w:rsidRPr="00AD7CE4" w:rsidRDefault="00A60936" w:rsidP="00C06F5B">
      <w:pPr>
        <w:pStyle w:val="Paragraphedeliste"/>
        <w:numPr>
          <w:ilvl w:val="1"/>
          <w:numId w:val="4"/>
        </w:numPr>
        <w:jc w:val="both"/>
        <w:rPr>
          <w:rFonts w:cstheme="minorHAnsi"/>
        </w:rPr>
        <w:pPrChange w:id="307" w:author="FURNON Cyril" w:date="2023-08-18T00:11:00Z">
          <w:pPr>
            <w:pStyle w:val="Paragraphedeliste"/>
            <w:numPr>
              <w:ilvl w:val="1"/>
              <w:numId w:val="4"/>
            </w:numPr>
            <w:ind w:left="1080" w:hanging="360"/>
          </w:pPr>
        </w:pPrChange>
      </w:pPr>
      <w:bookmarkStart w:id="308" w:name="_Hlk142516713"/>
      <w:r w:rsidRPr="00AD7CE4">
        <w:rPr>
          <w:rFonts w:cstheme="minorHAnsi"/>
        </w:rPr>
        <w:t>Perte de compétences critiques au proje</w:t>
      </w:r>
      <w:r w:rsidR="00BF0343" w:rsidRPr="00AD7CE4">
        <w:rPr>
          <w:rFonts w:cstheme="minorHAnsi"/>
        </w:rPr>
        <w:t>t</w:t>
      </w:r>
    </w:p>
    <w:bookmarkEnd w:id="308"/>
    <w:p w14:paraId="7501A195" w14:textId="30D57C4C" w:rsidR="00B25603" w:rsidRPr="00AD7CE4" w:rsidRDefault="00B25603" w:rsidP="00C06F5B">
      <w:pPr>
        <w:pStyle w:val="Paragraphedeliste"/>
        <w:numPr>
          <w:ilvl w:val="0"/>
          <w:numId w:val="17"/>
        </w:numPr>
        <w:jc w:val="both"/>
        <w:rPr>
          <w:rFonts w:cstheme="minorHAnsi"/>
        </w:rPr>
        <w:pPrChange w:id="309" w:author="FURNON Cyril" w:date="2023-08-18T00:11:00Z">
          <w:pPr>
            <w:pStyle w:val="Paragraphedeliste"/>
            <w:numPr>
              <w:numId w:val="17"/>
            </w:numPr>
            <w:ind w:left="1440" w:hanging="360"/>
          </w:pPr>
        </w:pPrChange>
      </w:pPr>
      <w:r w:rsidRPr="00AD7CE4">
        <w:rPr>
          <w:rFonts w:cstheme="minorHAnsi"/>
        </w:rPr>
        <w:t>Si le départ de certains membres de l’équipe n’est pas préparé</w:t>
      </w:r>
      <w:r w:rsidR="007060E4" w:rsidRPr="00AD7CE4">
        <w:rPr>
          <w:rFonts w:cstheme="minorHAnsi"/>
        </w:rPr>
        <w:t xml:space="preserve">, c’est une perte de </w:t>
      </w:r>
      <w:ins w:id="310" w:author="FURNON Cyril" w:date="2023-08-18T00:11:00Z">
        <w:r w:rsidR="007060E4">
          <w:t>connaissance</w:t>
        </w:r>
      </w:ins>
      <w:del w:id="311" w:author="FURNON Cyril" w:date="2023-08-18T00:11:00Z">
        <w:r w:rsidR="007060E4" w:rsidRPr="00AD7CE4">
          <w:rPr>
            <w:rFonts w:cstheme="minorHAnsi"/>
          </w:rPr>
          <w:delText>connaissance</w:delText>
        </w:r>
        <w:r w:rsidR="00440CD6">
          <w:rPr>
            <w:rFonts w:cstheme="minorHAnsi"/>
          </w:rPr>
          <w:delText>s</w:delText>
        </w:r>
      </w:del>
      <w:r w:rsidR="007060E4" w:rsidRPr="00AD7CE4">
        <w:rPr>
          <w:rFonts w:cstheme="minorHAnsi"/>
        </w:rPr>
        <w:t xml:space="preserve"> qui peut suivre et </w:t>
      </w:r>
      <w:ins w:id="312" w:author="FURNON Cyril" w:date="2023-08-18T00:11:00Z">
        <w:r w:rsidR="007060E4">
          <w:t>empiété</w:t>
        </w:r>
      </w:ins>
      <w:del w:id="313" w:author="FURNON Cyril" w:date="2023-08-18T00:11:00Z">
        <w:r w:rsidR="007060E4" w:rsidRPr="00AD7CE4">
          <w:rPr>
            <w:rFonts w:cstheme="minorHAnsi"/>
          </w:rPr>
          <w:delText>empiét</w:delText>
        </w:r>
        <w:r w:rsidR="00440CD6">
          <w:rPr>
            <w:rFonts w:cstheme="minorHAnsi"/>
          </w:rPr>
          <w:delText>er</w:delText>
        </w:r>
      </w:del>
      <w:r w:rsidR="007060E4" w:rsidRPr="00AD7CE4">
        <w:rPr>
          <w:rFonts w:cstheme="minorHAnsi"/>
        </w:rPr>
        <w:t xml:space="preserve"> sur la mission.</w:t>
      </w:r>
    </w:p>
    <w:p w14:paraId="043E1723" w14:textId="7F817EDC" w:rsidR="00B25603" w:rsidRPr="00AD7CE4" w:rsidRDefault="00A60936" w:rsidP="00C06F5B">
      <w:pPr>
        <w:pStyle w:val="Paragraphedeliste"/>
        <w:numPr>
          <w:ilvl w:val="1"/>
          <w:numId w:val="4"/>
        </w:numPr>
        <w:jc w:val="both"/>
        <w:rPr>
          <w:rFonts w:cstheme="minorHAnsi"/>
        </w:rPr>
        <w:pPrChange w:id="314" w:author="FURNON Cyril" w:date="2023-08-18T00:11:00Z">
          <w:pPr>
            <w:pStyle w:val="Paragraphedeliste"/>
            <w:numPr>
              <w:ilvl w:val="1"/>
              <w:numId w:val="4"/>
            </w:numPr>
            <w:ind w:left="1080" w:hanging="360"/>
          </w:pPr>
        </w:pPrChange>
      </w:pPr>
      <w:ins w:id="315" w:author="FURNON Cyril" w:date="2023-08-18T00:11:00Z">
        <w:r>
          <w:t>Besoin</w:t>
        </w:r>
      </w:ins>
      <w:del w:id="316" w:author="FURNON Cyril" w:date="2023-08-18T00:11:00Z">
        <w:r w:rsidRPr="00AD7CE4">
          <w:rPr>
            <w:rFonts w:cstheme="minorHAnsi"/>
          </w:rPr>
          <w:delText>Besoin</w:delText>
        </w:r>
        <w:r w:rsidR="00C51E5B">
          <w:rPr>
            <w:rFonts w:cstheme="minorHAnsi"/>
          </w:rPr>
          <w:delText>s</w:delText>
        </w:r>
      </w:del>
      <w:r w:rsidRPr="00AD7CE4">
        <w:rPr>
          <w:rFonts w:cstheme="minorHAnsi"/>
        </w:rPr>
        <w:t xml:space="preserve"> et demandes mal </w:t>
      </w:r>
      <w:ins w:id="317" w:author="FURNON Cyril" w:date="2023-08-18T00:11:00Z">
        <w:r>
          <w:t>formulé</w:t>
        </w:r>
      </w:ins>
      <w:del w:id="318" w:author="FURNON Cyril" w:date="2023-08-18T00:11:00Z">
        <w:r w:rsidRPr="00AD7CE4">
          <w:rPr>
            <w:rFonts w:cstheme="minorHAnsi"/>
          </w:rPr>
          <w:delText>formulé</w:delText>
        </w:r>
        <w:r w:rsidR="00C51E5B">
          <w:rPr>
            <w:rFonts w:cstheme="minorHAnsi"/>
          </w:rPr>
          <w:delText>s</w:delText>
        </w:r>
      </w:del>
    </w:p>
    <w:p w14:paraId="5B6116BA" w14:textId="7DD5FF3B" w:rsidR="007060E4" w:rsidRPr="00AD7CE4" w:rsidRDefault="008A2E7F" w:rsidP="00C06F5B">
      <w:pPr>
        <w:pStyle w:val="Paragraphedeliste"/>
        <w:numPr>
          <w:ilvl w:val="0"/>
          <w:numId w:val="17"/>
        </w:numPr>
        <w:jc w:val="both"/>
        <w:rPr>
          <w:rFonts w:cstheme="minorHAnsi"/>
        </w:rPr>
        <w:pPrChange w:id="319" w:author="FURNON Cyril" w:date="2023-08-18T00:11:00Z">
          <w:pPr>
            <w:pStyle w:val="Paragraphedeliste"/>
            <w:numPr>
              <w:numId w:val="17"/>
            </w:numPr>
            <w:ind w:left="1440" w:hanging="360"/>
          </w:pPr>
        </w:pPrChange>
      </w:pPr>
      <w:r w:rsidRPr="00AD7CE4">
        <w:rPr>
          <w:rFonts w:cstheme="minorHAnsi"/>
        </w:rPr>
        <w:t>Un besoin mal formulé équivaut à un résultat imprécis et des retards, une attention est à porter sur la rédaction des spécifications et des documentations.</w:t>
      </w:r>
    </w:p>
    <w:p w14:paraId="15A0BFCA" w14:textId="298D759C" w:rsidR="00B25603" w:rsidRPr="00AD7CE4" w:rsidRDefault="007060E4" w:rsidP="00C06F5B">
      <w:pPr>
        <w:pStyle w:val="Paragraphedeliste"/>
        <w:numPr>
          <w:ilvl w:val="1"/>
          <w:numId w:val="4"/>
        </w:numPr>
        <w:jc w:val="both"/>
        <w:rPr>
          <w:rFonts w:cstheme="minorHAnsi"/>
        </w:rPr>
        <w:pPrChange w:id="320" w:author="FURNON Cyril" w:date="2023-08-18T00:11:00Z">
          <w:pPr>
            <w:pStyle w:val="Paragraphedeliste"/>
            <w:numPr>
              <w:ilvl w:val="1"/>
              <w:numId w:val="4"/>
            </w:numPr>
            <w:ind w:left="1080" w:hanging="360"/>
          </w:pPr>
        </w:pPrChange>
      </w:pPr>
      <w:r w:rsidRPr="00AD7CE4">
        <w:rPr>
          <w:rFonts w:cstheme="minorHAnsi"/>
        </w:rPr>
        <w:t>Destruction</w:t>
      </w:r>
      <w:r w:rsidR="00A60936" w:rsidRPr="00AD7CE4">
        <w:rPr>
          <w:rFonts w:cstheme="minorHAnsi"/>
        </w:rPr>
        <w:t xml:space="preserve"> </w:t>
      </w:r>
      <w:r w:rsidR="00B25603" w:rsidRPr="00AD7CE4">
        <w:rPr>
          <w:rFonts w:cstheme="minorHAnsi"/>
        </w:rPr>
        <w:t>d</w:t>
      </w:r>
      <w:r w:rsidRPr="00AD7CE4">
        <w:rPr>
          <w:rFonts w:cstheme="minorHAnsi"/>
        </w:rPr>
        <w:t xml:space="preserve">’un bien </w:t>
      </w:r>
      <w:r w:rsidR="00B25603" w:rsidRPr="00AD7CE4">
        <w:rPr>
          <w:rFonts w:cstheme="minorHAnsi"/>
        </w:rPr>
        <w:t>indispensable à l’accomplissement de la mission</w:t>
      </w:r>
    </w:p>
    <w:p w14:paraId="66B4A557" w14:textId="5518D9FD" w:rsidR="007060E4" w:rsidRPr="00AD7CE4" w:rsidRDefault="007060E4" w:rsidP="00C06F5B">
      <w:pPr>
        <w:pStyle w:val="Paragraphedeliste"/>
        <w:numPr>
          <w:ilvl w:val="0"/>
          <w:numId w:val="17"/>
        </w:numPr>
        <w:jc w:val="both"/>
        <w:rPr>
          <w:rFonts w:cstheme="minorHAnsi"/>
        </w:rPr>
        <w:pPrChange w:id="321" w:author="FURNON Cyril" w:date="2023-08-18T00:11:00Z">
          <w:pPr>
            <w:pStyle w:val="Paragraphedeliste"/>
            <w:numPr>
              <w:numId w:val="17"/>
            </w:numPr>
            <w:ind w:left="1440" w:hanging="360"/>
          </w:pPr>
        </w:pPrChange>
      </w:pPr>
      <w:r w:rsidRPr="00AD7CE4">
        <w:rPr>
          <w:rFonts w:cstheme="minorHAnsi"/>
        </w:rPr>
        <w:t>Même si des solutions sont possibles pour amoindrir l’impact d’un tel incident, suivant le bien, l’avancement peut être bloqué voire la mission interrompue.</w:t>
      </w:r>
    </w:p>
    <w:p w14:paraId="3BFA3695" w14:textId="7FD125B6" w:rsidR="00A60936" w:rsidRPr="00AD7CE4" w:rsidRDefault="00A60936" w:rsidP="00C06F5B">
      <w:pPr>
        <w:pStyle w:val="Paragraphedeliste"/>
        <w:numPr>
          <w:ilvl w:val="1"/>
          <w:numId w:val="4"/>
        </w:numPr>
        <w:jc w:val="both"/>
        <w:rPr>
          <w:rFonts w:cstheme="minorHAnsi"/>
        </w:rPr>
        <w:pPrChange w:id="322" w:author="FURNON Cyril" w:date="2023-08-18T00:11:00Z">
          <w:pPr>
            <w:pStyle w:val="Paragraphedeliste"/>
            <w:numPr>
              <w:ilvl w:val="1"/>
              <w:numId w:val="4"/>
            </w:numPr>
            <w:ind w:left="1080" w:hanging="360"/>
          </w:pPr>
        </w:pPrChange>
      </w:pPr>
      <w:r w:rsidRPr="00AD7CE4">
        <w:rPr>
          <w:rFonts w:cstheme="minorHAnsi"/>
        </w:rPr>
        <w:t>Non-respect des délais de livraisons</w:t>
      </w:r>
    </w:p>
    <w:p w14:paraId="62912F51" w14:textId="6961942A" w:rsidR="007060E4" w:rsidRPr="00AD7CE4" w:rsidRDefault="007060E4" w:rsidP="00C06F5B">
      <w:pPr>
        <w:pStyle w:val="Paragraphedeliste"/>
        <w:numPr>
          <w:ilvl w:val="0"/>
          <w:numId w:val="17"/>
        </w:numPr>
        <w:jc w:val="both"/>
        <w:rPr>
          <w:rFonts w:cstheme="minorHAnsi"/>
        </w:rPr>
        <w:pPrChange w:id="323" w:author="FURNON Cyril" w:date="2023-08-18T00:11:00Z">
          <w:pPr>
            <w:pStyle w:val="Paragraphedeliste"/>
            <w:numPr>
              <w:numId w:val="17"/>
            </w:numPr>
            <w:ind w:left="1440" w:hanging="360"/>
          </w:pPr>
        </w:pPrChange>
      </w:pPr>
      <w:r w:rsidRPr="00AD7CE4">
        <w:rPr>
          <w:rFonts w:cstheme="minorHAnsi"/>
        </w:rPr>
        <w:t>Des retards des livraisons peuvent être plus ou moins acceptés mais la répétition de retards peut engager la responsabilité de l’équipe et diminuer la satisfaction cliente.</w:t>
      </w:r>
    </w:p>
    <w:p w14:paraId="50AEFFD4" w14:textId="06F31B9E" w:rsidR="00B25603" w:rsidRPr="00AD7CE4" w:rsidRDefault="007060E4" w:rsidP="00C06F5B">
      <w:pPr>
        <w:pStyle w:val="Paragraphedeliste"/>
        <w:numPr>
          <w:ilvl w:val="1"/>
          <w:numId w:val="4"/>
        </w:numPr>
        <w:jc w:val="both"/>
        <w:rPr>
          <w:rFonts w:cstheme="minorHAnsi"/>
        </w:rPr>
        <w:pPrChange w:id="324" w:author="FURNON Cyril" w:date="2023-08-18T00:11:00Z">
          <w:pPr>
            <w:pStyle w:val="Paragraphedeliste"/>
            <w:numPr>
              <w:ilvl w:val="1"/>
              <w:numId w:val="4"/>
            </w:numPr>
            <w:ind w:left="1080" w:hanging="360"/>
          </w:pPr>
        </w:pPrChange>
      </w:pPr>
      <w:r w:rsidRPr="00AD7CE4">
        <w:rPr>
          <w:rFonts w:cstheme="minorHAnsi"/>
        </w:rPr>
        <w:t>M</w:t>
      </w:r>
      <w:r w:rsidR="00A60936" w:rsidRPr="00AD7CE4">
        <w:rPr>
          <w:rFonts w:cstheme="minorHAnsi"/>
        </w:rPr>
        <w:t xml:space="preserve">auvaises </w:t>
      </w:r>
      <w:ins w:id="325" w:author="FURNON Cyril" w:date="2023-08-18T00:11:00Z">
        <w:r w:rsidR="00A60936">
          <w:t xml:space="preserve">de </w:t>
        </w:r>
      </w:ins>
      <w:r w:rsidR="00A60936" w:rsidRPr="00AD7CE4">
        <w:rPr>
          <w:rFonts w:cstheme="minorHAnsi"/>
        </w:rPr>
        <w:t xml:space="preserve">gestions de bugs sur la version du site </w:t>
      </w:r>
      <w:ins w:id="326" w:author="FURNON Cyril" w:date="2023-08-18T00:11:00Z">
        <w:r w:rsidR="00A60936">
          <w:t>utilisées</w:t>
        </w:r>
      </w:ins>
      <w:del w:id="327" w:author="FURNON Cyril" w:date="2023-08-18T00:11:00Z">
        <w:r w:rsidR="00A60936" w:rsidRPr="00AD7CE4">
          <w:rPr>
            <w:rFonts w:cstheme="minorHAnsi"/>
          </w:rPr>
          <w:delText>utilisé</w:delText>
        </w:r>
      </w:del>
      <w:r w:rsidR="00A60936" w:rsidRPr="00AD7CE4">
        <w:rPr>
          <w:rFonts w:cstheme="minorHAnsi"/>
        </w:rPr>
        <w:t xml:space="preserve"> par les utilisateurs</w:t>
      </w:r>
    </w:p>
    <w:p w14:paraId="1872E503" w14:textId="19383771" w:rsidR="007060E4" w:rsidRPr="00AD7CE4" w:rsidRDefault="007060E4" w:rsidP="00C06F5B">
      <w:pPr>
        <w:pStyle w:val="Paragraphedeliste"/>
        <w:numPr>
          <w:ilvl w:val="0"/>
          <w:numId w:val="17"/>
        </w:numPr>
        <w:jc w:val="both"/>
        <w:rPr>
          <w:rFonts w:cstheme="minorHAnsi"/>
        </w:rPr>
        <w:pPrChange w:id="328" w:author="FURNON Cyril" w:date="2023-08-18T00:11:00Z">
          <w:pPr>
            <w:pStyle w:val="Paragraphedeliste"/>
            <w:numPr>
              <w:numId w:val="17"/>
            </w:numPr>
            <w:ind w:left="1440" w:hanging="360"/>
          </w:pPr>
        </w:pPrChange>
      </w:pPr>
      <w:r w:rsidRPr="00AD7CE4">
        <w:rPr>
          <w:rFonts w:cstheme="minorHAnsi"/>
        </w:rPr>
        <w:t>La gestion des bugs</w:t>
      </w:r>
      <w:r w:rsidR="008A2E7F" w:rsidRPr="00AD7CE4">
        <w:rPr>
          <w:rFonts w:cstheme="minorHAnsi"/>
        </w:rPr>
        <w:t xml:space="preserve"> est souvent une clé de la satisfaction client, le nombre et le temps de résolution des bugs peuvent être des indicateurs pour la mesurer.</w:t>
      </w:r>
    </w:p>
    <w:p w14:paraId="69CBB5F8" w14:textId="2FA6BF56" w:rsidR="00176CE8" w:rsidRPr="00AD7CE4" w:rsidRDefault="00176CE8" w:rsidP="00C06F5B">
      <w:pPr>
        <w:pStyle w:val="Paragraphedeliste"/>
        <w:numPr>
          <w:ilvl w:val="1"/>
          <w:numId w:val="4"/>
        </w:numPr>
        <w:jc w:val="both"/>
        <w:rPr>
          <w:rFonts w:cstheme="minorHAnsi"/>
        </w:rPr>
        <w:pPrChange w:id="329" w:author="FURNON Cyril" w:date="2023-08-18T00:11:00Z">
          <w:pPr>
            <w:pStyle w:val="Paragraphedeliste"/>
            <w:numPr>
              <w:ilvl w:val="1"/>
              <w:numId w:val="4"/>
            </w:numPr>
            <w:ind w:left="1080" w:hanging="360"/>
          </w:pPr>
        </w:pPrChange>
      </w:pPr>
      <w:r w:rsidRPr="00AD7CE4">
        <w:rPr>
          <w:rFonts w:cstheme="minorHAnsi"/>
        </w:rPr>
        <w:t>Erreur de développement</w:t>
      </w:r>
      <w:r w:rsidR="008A2E7F" w:rsidRPr="00AD7CE4">
        <w:rPr>
          <w:rFonts w:cstheme="minorHAnsi"/>
        </w:rPr>
        <w:t xml:space="preserve"> sur la version du site utilisées par les utilisateurs</w:t>
      </w:r>
    </w:p>
    <w:p w14:paraId="3643E0F3" w14:textId="3777254F" w:rsidR="008A2E7F" w:rsidRPr="00AD7CE4" w:rsidRDefault="008A2E7F" w:rsidP="00C06F5B">
      <w:pPr>
        <w:pStyle w:val="Paragraphedeliste"/>
        <w:numPr>
          <w:ilvl w:val="0"/>
          <w:numId w:val="17"/>
        </w:numPr>
        <w:jc w:val="both"/>
        <w:rPr>
          <w:rFonts w:cstheme="minorHAnsi"/>
        </w:rPr>
        <w:pPrChange w:id="330" w:author="FURNON Cyril" w:date="2023-08-18T00:11:00Z">
          <w:pPr>
            <w:pStyle w:val="Paragraphedeliste"/>
            <w:numPr>
              <w:numId w:val="17"/>
            </w:numPr>
            <w:ind w:left="1440" w:hanging="360"/>
          </w:pPr>
        </w:pPrChange>
      </w:pPr>
      <w:r w:rsidRPr="00AD7CE4">
        <w:rPr>
          <w:rFonts w:cstheme="minorHAnsi"/>
        </w:rPr>
        <w:t xml:space="preserve">Les </w:t>
      </w:r>
      <w:r w:rsidR="00F554E1" w:rsidRPr="00AD7CE4">
        <w:rPr>
          <w:rFonts w:cstheme="minorHAnsi"/>
        </w:rPr>
        <w:t>impacts</w:t>
      </w:r>
      <w:r w:rsidRPr="00AD7CE4">
        <w:rPr>
          <w:rFonts w:cstheme="minorHAnsi"/>
        </w:rPr>
        <w:t xml:space="preserve"> dépendent de l’erreur en elle-même mais les corrections peuvent être prévenues par des outils et plusieurs solutions sont disponibles pour les </w:t>
      </w:r>
      <w:ins w:id="331" w:author="FURNON Cyril" w:date="2023-08-18T00:11:00Z">
        <w:r>
          <w:t>corrig</w:t>
        </w:r>
        <w:r w:rsidR="0038721F">
          <w:t>er</w:t>
        </w:r>
      </w:ins>
      <w:del w:id="332" w:author="FURNON Cyril" w:date="2023-08-18T00:11:00Z">
        <w:r w:rsidRPr="00AD7CE4">
          <w:rPr>
            <w:rFonts w:cstheme="minorHAnsi"/>
          </w:rPr>
          <w:delText>corrigées</w:delText>
        </w:r>
      </w:del>
      <w:r w:rsidRPr="00AD7CE4">
        <w:rPr>
          <w:rFonts w:cstheme="minorHAnsi"/>
        </w:rPr>
        <w:t>.</w:t>
      </w:r>
    </w:p>
    <w:p w14:paraId="63D99AA9" w14:textId="77777777" w:rsidR="00B25603" w:rsidRPr="00AD7CE4" w:rsidRDefault="00B25603" w:rsidP="00C06F5B">
      <w:pPr>
        <w:jc w:val="both"/>
        <w:rPr>
          <w:rFonts w:cstheme="minorHAnsi"/>
        </w:rPr>
        <w:pPrChange w:id="333" w:author="FURNON Cyril" w:date="2023-08-18T00:11:00Z">
          <w:pPr/>
        </w:pPrChange>
      </w:pPr>
    </w:p>
    <w:p w14:paraId="606A12CB" w14:textId="01A381CA" w:rsidR="00B25603" w:rsidRPr="00AD7CE4" w:rsidRDefault="00BF0343" w:rsidP="00C06F5B">
      <w:pPr>
        <w:jc w:val="both"/>
        <w:rPr>
          <w:rFonts w:cstheme="minorHAnsi"/>
          <w:color w:val="4472C4" w:themeColor="accent1"/>
        </w:rPr>
        <w:pPrChange w:id="334" w:author="FURNON Cyril" w:date="2023-08-18T00:11:00Z">
          <w:pPr/>
        </w:pPrChange>
      </w:pPr>
      <w:r w:rsidRPr="00AD7CE4">
        <w:rPr>
          <w:rFonts w:cstheme="minorHAnsi"/>
        </w:rPr>
        <w:t xml:space="preserve">Ces risques ne sont pas </w:t>
      </w:r>
      <w:r w:rsidR="00D322C8" w:rsidRPr="00AD7CE4">
        <w:rPr>
          <w:rFonts w:cstheme="minorHAnsi"/>
        </w:rPr>
        <w:t>exhaustifs mais il est impératif de pouvoir prévoir un maximum de risques afin d’être préparé à ces contextes. Imaginons un plan afin de prévoir le risque</w:t>
      </w:r>
      <w:r w:rsidRPr="00AD7CE4">
        <w:rPr>
          <w:rFonts w:cstheme="minorHAnsi"/>
        </w:rPr>
        <w:t xml:space="preserve"> numéro 4 : Perte de compétences critiques au projet</w:t>
      </w:r>
      <w:r w:rsidR="00D322C8" w:rsidRPr="00AD7CE4">
        <w:rPr>
          <w:rFonts w:cstheme="minorHAnsi"/>
        </w:rPr>
        <w:t>.</w:t>
      </w:r>
      <w:r w:rsidRPr="00AD7CE4">
        <w:rPr>
          <w:rFonts w:cstheme="minorHAnsi"/>
        </w:rPr>
        <w:t xml:space="preserve"> </w:t>
      </w:r>
      <w:r w:rsidR="00D322C8" w:rsidRPr="00AD7CE4">
        <w:rPr>
          <w:rFonts w:cstheme="minorHAnsi"/>
        </w:rPr>
        <w:t>Il est possible de faire</w:t>
      </w:r>
      <w:del w:id="335" w:author="FURNON Cyril" w:date="2023-08-18T00:11:00Z">
        <w:r w:rsidR="00440CD6">
          <w:rPr>
            <w:rFonts w:cstheme="minorHAnsi"/>
          </w:rPr>
          <w:delText xml:space="preserve"> une</w:delText>
        </w:r>
      </w:del>
      <w:r w:rsidR="00D322C8" w:rsidRPr="00AD7CE4">
        <w:rPr>
          <w:rFonts w:cstheme="minorHAnsi"/>
        </w:rPr>
        <w:t xml:space="preserve"> matrice des compétences de l’ensemble des membres de l’équipe dans le but de déterminer les compétences critiques. Ainsi pour limiter ces pertes, nous pouvons imaginer un partage de connaissances et des formations pour permettre la transmission de ces compétences critiques. Nous pouvons également prévoir du travail en binôme afin </w:t>
      </w:r>
      <w:r w:rsidR="00516DF9" w:rsidRPr="00AD7CE4">
        <w:rPr>
          <w:rFonts w:cstheme="minorHAnsi"/>
        </w:rPr>
        <w:t>de partager</w:t>
      </w:r>
      <w:r w:rsidR="00D322C8" w:rsidRPr="00AD7CE4">
        <w:rPr>
          <w:rFonts w:cstheme="minorHAnsi"/>
        </w:rPr>
        <w:t xml:space="preserve"> les connaissances des personnes poss</w:t>
      </w:r>
      <w:r w:rsidR="00516DF9" w:rsidRPr="00AD7CE4">
        <w:rPr>
          <w:rFonts w:cstheme="minorHAnsi"/>
        </w:rPr>
        <w:t>é</w:t>
      </w:r>
      <w:r w:rsidR="00D322C8" w:rsidRPr="00AD7CE4">
        <w:rPr>
          <w:rFonts w:cstheme="minorHAnsi"/>
        </w:rPr>
        <w:t>d</w:t>
      </w:r>
      <w:r w:rsidR="00516DF9" w:rsidRPr="00AD7CE4">
        <w:rPr>
          <w:rFonts w:cstheme="minorHAnsi"/>
        </w:rPr>
        <w:t>ant</w:t>
      </w:r>
      <w:r w:rsidR="00D322C8" w:rsidRPr="00AD7CE4">
        <w:rPr>
          <w:rFonts w:cstheme="minorHAnsi"/>
        </w:rPr>
        <w:t xml:space="preserve"> </w:t>
      </w:r>
      <w:r w:rsidR="00516DF9" w:rsidRPr="00AD7CE4">
        <w:rPr>
          <w:rFonts w:cstheme="minorHAnsi"/>
        </w:rPr>
        <w:t>une compétence critique.</w:t>
      </w:r>
    </w:p>
    <w:p w14:paraId="2571C7AE" w14:textId="77777777" w:rsidR="00BF0343" w:rsidRPr="00AD7CE4" w:rsidRDefault="00BF0343" w:rsidP="00C06F5B">
      <w:pPr>
        <w:jc w:val="both"/>
        <w:rPr>
          <w:rFonts w:cstheme="minorHAnsi"/>
          <w:color w:val="4472C4" w:themeColor="accent1"/>
        </w:rPr>
        <w:pPrChange w:id="336" w:author="FURNON Cyril" w:date="2023-08-18T00:11:00Z">
          <w:pPr/>
        </w:pPrChange>
      </w:pPr>
    </w:p>
    <w:p w14:paraId="4CA94378" w14:textId="3C19312A" w:rsidR="00516DF9" w:rsidRPr="00AD7CE4" w:rsidRDefault="00D36B0F" w:rsidP="00516DF9">
      <w:pPr>
        <w:jc w:val="both"/>
        <w:rPr>
          <w:rStyle w:val="ui-provider"/>
          <w:rFonts w:cstheme="minorHAnsi"/>
        </w:rPr>
        <w:pPrChange w:id="337" w:author="FURNON Cyril" w:date="2023-08-18T00:11:00Z">
          <w:pPr/>
        </w:pPrChange>
      </w:pPr>
      <w:r w:rsidRPr="00AD7CE4">
        <w:rPr>
          <w:rFonts w:cstheme="minorHAnsi"/>
        </w:rPr>
        <w:t>Du point de vue d’Ausy</w:t>
      </w:r>
      <w:r w:rsidR="00C06F5B" w:rsidRPr="00AD7CE4">
        <w:rPr>
          <w:rFonts w:cstheme="minorHAnsi"/>
        </w:rPr>
        <w:t xml:space="preserve">, pour répondre aux besoins de ressources de DomusVi, il faut sélectionner les critères qui sont les plus précieux pour le client. Etonnamment la connaissance des technologies n’est pas le facteur le plus important car ce manque peut être comblé par des formations </w:t>
      </w:r>
      <w:r w:rsidR="007A74D9" w:rsidRPr="00AD7CE4">
        <w:rPr>
          <w:rFonts w:cstheme="minorHAnsi"/>
        </w:rPr>
        <w:t xml:space="preserve">sur les sujets. Avec la distance séparant les entités, la capacité à bien </w:t>
      </w:r>
      <w:ins w:id="338" w:author="FURNON Cyril" w:date="2023-08-18T00:11:00Z">
        <w:r w:rsidR="007A74D9">
          <w:t>communiqu</w:t>
        </w:r>
        <w:r w:rsidR="007D18A6">
          <w:t>er</w:t>
        </w:r>
      </w:ins>
      <w:del w:id="339" w:author="FURNON Cyril" w:date="2023-08-18T00:11:00Z">
        <w:r w:rsidR="007A74D9" w:rsidRPr="00AD7CE4">
          <w:rPr>
            <w:rFonts w:cstheme="minorHAnsi"/>
          </w:rPr>
          <w:delText>communiqué</w:delText>
        </w:r>
      </w:del>
      <w:r w:rsidR="007A74D9" w:rsidRPr="00AD7CE4">
        <w:rPr>
          <w:rFonts w:cstheme="minorHAnsi"/>
        </w:rPr>
        <w:t xml:space="preserve"> est un axe plus essentiel pour répondre à la mission. </w:t>
      </w:r>
      <w:ins w:id="340" w:author="FURNON Cyril" w:date="2023-08-18T00:11:00Z">
        <w:r w:rsidR="007D18A6">
          <w:rPr>
            <w:rFonts w:ascii="Calibri" w:hAnsi="Calibri" w:cs="Calibri"/>
            <w:color w:val="000000"/>
          </w:rPr>
          <w:t>Étant</w:t>
        </w:r>
      </w:ins>
      <w:del w:id="341" w:author="FURNON Cyril" w:date="2023-08-18T00:11:00Z">
        <w:r w:rsidR="007A74D9" w:rsidRPr="00AD7CE4">
          <w:rPr>
            <w:rFonts w:cstheme="minorHAnsi"/>
          </w:rPr>
          <w:delText>Etant</w:delText>
        </w:r>
      </w:del>
      <w:r w:rsidR="007A74D9">
        <w:rPr>
          <w:rFonts w:ascii="Calibri" w:hAnsi="Calibri"/>
          <w:color w:val="000000"/>
          <w:rPrChange w:id="342" w:author="FURNON Cyril" w:date="2023-08-18T00:11:00Z">
            <w:rPr>
              <w:rFonts w:cstheme="minorHAnsi"/>
            </w:rPr>
          </w:rPrChange>
        </w:rPr>
        <w:t xml:space="preserve"> </w:t>
      </w:r>
      <w:r w:rsidR="007A74D9" w:rsidRPr="00AD7CE4">
        <w:rPr>
          <w:rFonts w:cstheme="minorHAnsi"/>
        </w:rPr>
        <w:t>consultant, la place de la communication est nécessaire pour cibler les points d’attention. En complément, nous pourrions citer la prise d’initiative et la force de proposition, émanant d’une implication dans le projet, elles montreraient l’expertise et la capacité à répondre à des besoins ou des exigences sous-jacentes.</w:t>
      </w:r>
    </w:p>
    <w:p w14:paraId="77906F6F" w14:textId="433E6B5A" w:rsidR="005F7F6E" w:rsidRPr="00AD7CE4" w:rsidRDefault="005F7F6E" w:rsidP="003E7DCC">
      <w:pPr>
        <w:rPr>
          <w:rStyle w:val="ui-provider"/>
          <w:rFonts w:cstheme="minorHAnsi"/>
        </w:rPr>
      </w:pPr>
      <w:r w:rsidRPr="00AD7CE4">
        <w:rPr>
          <w:rStyle w:val="ui-provider"/>
          <w:rFonts w:cstheme="minorHAnsi"/>
        </w:rPr>
        <w:t xml:space="preserve">En tant que consultant Ausy, il faut être conscient que l’on représente son entreprise et qu’un consultant est un moyen de communication entre les entreprises. Il est important de répondre aux attentes et de conseiller le client mais c’est aussi la possibilité de proposer de nouvelles interactions entre les deux entités, par de nouveaux projets ou par l’élargissement de l’actuel. En tant que consultant, les conseils et bonnes pratiques pour l’amélioration de l’organisation et de l’exécution du travail sont un point central de l’activité. </w:t>
      </w:r>
    </w:p>
    <w:p w14:paraId="1520699D" w14:textId="7EA028F9" w:rsidR="005F7F6E" w:rsidRPr="00AD7CE4" w:rsidRDefault="00516DF9" w:rsidP="003E7DCC">
      <w:pPr>
        <w:rPr>
          <w:rStyle w:val="ui-provider"/>
          <w:rFonts w:cstheme="minorHAnsi"/>
        </w:rPr>
      </w:pPr>
      <w:r w:rsidRPr="00AD7CE4">
        <w:rPr>
          <w:rStyle w:val="ui-provider"/>
          <w:rFonts w:cstheme="minorHAnsi"/>
        </w:rPr>
        <w:t>Nous continuons le contexte de la mission part la présentation de la mission en elle-même.</w:t>
      </w:r>
    </w:p>
    <w:p w14:paraId="2100DF11" w14:textId="123D95D9" w:rsidR="004A2686" w:rsidRDefault="00F66DF3">
      <w:pPr>
        <w:pStyle w:val="Titre3"/>
        <w:numPr>
          <w:ilvl w:val="0"/>
          <w:numId w:val="4"/>
        </w:numPr>
        <w:jc w:val="both"/>
        <w:rPr>
          <w:rPrChange w:id="343" w:author="FURNON Cyril" w:date="2023-08-18T00:11:00Z">
            <w:rPr>
              <w:rFonts w:asciiTheme="minorHAnsi" w:hAnsiTheme="minorHAnsi" w:cstheme="minorHAnsi"/>
            </w:rPr>
          </w:rPrChange>
        </w:rPr>
        <w:pPrChange w:id="344" w:author="FURNON Cyril" w:date="2023-08-18T00:11:00Z">
          <w:pPr>
            <w:pStyle w:val="Titre3"/>
            <w:numPr>
              <w:numId w:val="4"/>
            </w:numPr>
            <w:ind w:left="720" w:hanging="360"/>
          </w:pPr>
        </w:pPrChange>
      </w:pPr>
      <w:bookmarkStart w:id="345" w:name="_Toc143202686"/>
      <w:bookmarkStart w:id="346" w:name="_Hlk141989838"/>
      <w:bookmarkStart w:id="347" w:name="_Toc142561266"/>
      <w:r>
        <w:rPr>
          <w:rPrChange w:id="348" w:author="FURNON Cyril" w:date="2023-08-18T00:11:00Z">
            <w:rPr>
              <w:rFonts w:asciiTheme="minorHAnsi" w:hAnsiTheme="minorHAnsi" w:cstheme="minorHAnsi"/>
            </w:rPr>
          </w:rPrChange>
        </w:rPr>
        <w:t>Présentation de la mission DomusVi</w:t>
      </w:r>
      <w:bookmarkEnd w:id="345"/>
      <w:bookmarkEnd w:id="347"/>
    </w:p>
    <w:bookmarkEnd w:id="346"/>
    <w:p w14:paraId="19985190" w14:textId="77777777" w:rsidR="00516DF9" w:rsidRDefault="00516DF9" w:rsidP="00E13097">
      <w:pPr>
        <w:jc w:val="both"/>
        <w:rPr>
          <w:rFonts w:ascii="Calibri" w:hAnsi="Calibri"/>
          <w:color w:val="FF0000"/>
          <w:rPrChange w:id="349" w:author="FURNON Cyril" w:date="2023-08-18T00:11:00Z">
            <w:rPr>
              <w:rFonts w:eastAsia="Times New Roman" w:cstheme="minorHAnsi"/>
              <w:color w:val="FF0000"/>
              <w:lang w:eastAsia="fr-FR"/>
            </w:rPr>
          </w:rPrChange>
        </w:rPr>
        <w:pPrChange w:id="350" w:author="FURNON Cyril" w:date="2023-08-18T00:11:00Z">
          <w:pPr/>
        </w:pPrChange>
      </w:pPr>
    </w:p>
    <w:p w14:paraId="6682D1A3" w14:textId="224EE58C" w:rsidR="000933CF" w:rsidRPr="00AD7CE4" w:rsidRDefault="00516DF9" w:rsidP="00E13097">
      <w:pPr>
        <w:jc w:val="both"/>
        <w:rPr>
          <w:rFonts w:cstheme="minorHAnsi"/>
        </w:rPr>
        <w:pPrChange w:id="351" w:author="FURNON Cyril" w:date="2023-08-18T00:11:00Z">
          <w:pPr/>
        </w:pPrChange>
      </w:pPr>
      <w:r w:rsidRPr="00AD7CE4">
        <w:rPr>
          <w:rFonts w:cstheme="minorHAnsi"/>
        </w:rPr>
        <w:t>Avant les détails de la mission</w:t>
      </w:r>
      <w:r w:rsidR="000933CF" w:rsidRPr="00AD7CE4">
        <w:rPr>
          <w:rFonts w:cstheme="minorHAnsi"/>
        </w:rPr>
        <w:t>,</w:t>
      </w:r>
      <w:r w:rsidR="00122317" w:rsidRPr="00AD7CE4">
        <w:rPr>
          <w:rFonts w:cstheme="minorHAnsi"/>
        </w:rPr>
        <w:t xml:space="preserve"> il est nécessaire d’analyser quelques points importants à l’entreprise : comme cité lors de la présentation du Group DomusVi, la société met un point sur</w:t>
      </w:r>
      <w:r w:rsidR="000933CF" w:rsidRPr="00AD7CE4">
        <w:rPr>
          <w:rFonts w:cstheme="minorHAnsi"/>
        </w:rPr>
        <w:t xml:space="preserve"> son </w:t>
      </w:r>
      <w:r w:rsidR="00122317" w:rsidRPr="00AD7CE4">
        <w:rPr>
          <w:rFonts w:cstheme="minorHAnsi"/>
        </w:rPr>
        <w:t>engagement</w:t>
      </w:r>
      <w:r w:rsidR="000933CF" w:rsidRPr="00AD7CE4">
        <w:rPr>
          <w:rFonts w:cstheme="minorHAnsi"/>
        </w:rPr>
        <w:t xml:space="preserve"> et s</w:t>
      </w:r>
      <w:r w:rsidR="00122317" w:rsidRPr="00AD7CE4">
        <w:rPr>
          <w:rFonts w:cstheme="minorHAnsi"/>
        </w:rPr>
        <w:t xml:space="preserve">a responsabilité </w:t>
      </w:r>
      <w:r w:rsidR="000933CF" w:rsidRPr="00AD7CE4">
        <w:rPr>
          <w:rFonts w:cstheme="minorHAnsi"/>
        </w:rPr>
        <w:t xml:space="preserve">envers la société et sur l’environnement. En effet, le service principal du groupe correspondant à un engagement envers les personnes séniors, c’est donc un « aspect de survie » (citation d’un des directeurs techniques de DomusVi) qui est portée entièrement par la direction générale. L’entreprise communique en externe sur ce sujet et est porteuse de formation sur le RSE (Responsabilité sociétale et environnementale) au sein de son entreprise. Enfin, la société aborde des sujets environnementaux et met en action </w:t>
      </w:r>
      <w:r w:rsidR="00F84D0D" w:rsidRPr="00AD7CE4">
        <w:rPr>
          <w:rFonts w:cstheme="minorHAnsi"/>
        </w:rPr>
        <w:t>des plans</w:t>
      </w:r>
      <w:r w:rsidR="000933CF" w:rsidRPr="00AD7CE4">
        <w:rPr>
          <w:rFonts w:cstheme="minorHAnsi"/>
        </w:rPr>
        <w:t xml:space="preserve"> de </w:t>
      </w:r>
      <w:ins w:id="352" w:author="FURNON Cyril" w:date="2023-08-18T00:11:00Z">
        <w:r w:rsidR="000933CF">
          <w:t>recyclage</w:t>
        </w:r>
      </w:ins>
      <w:del w:id="353" w:author="FURNON Cyril" w:date="2023-08-18T00:11:00Z">
        <w:r w:rsidR="000933CF" w:rsidRPr="00AD7CE4">
          <w:rPr>
            <w:rFonts w:cstheme="minorHAnsi"/>
          </w:rPr>
          <w:delText>recyclages</w:delText>
        </w:r>
      </w:del>
      <w:r w:rsidR="000933CF" w:rsidRPr="00AD7CE4">
        <w:rPr>
          <w:rFonts w:cstheme="minorHAnsi"/>
        </w:rPr>
        <w:t xml:space="preserve"> de certaines matières </w:t>
      </w:r>
      <w:ins w:id="354" w:author="FURNON Cyril" w:date="2023-08-18T00:11:00Z">
        <w:r w:rsidR="000933CF">
          <w:t>propre</w:t>
        </w:r>
        <w:r w:rsidR="007D18A6">
          <w:t>s</w:t>
        </w:r>
        <w:r w:rsidR="000933CF">
          <w:t xml:space="preserve"> </w:t>
        </w:r>
        <w:r w:rsidR="004753B0">
          <w:t>aux domaines</w:t>
        </w:r>
      </w:ins>
      <w:del w:id="355" w:author="FURNON Cyril" w:date="2023-08-18T00:11:00Z">
        <w:r w:rsidR="000933CF" w:rsidRPr="00AD7CE4">
          <w:rPr>
            <w:rFonts w:cstheme="minorHAnsi"/>
          </w:rPr>
          <w:delText xml:space="preserve">propre </w:delText>
        </w:r>
        <w:r w:rsidR="004753B0" w:rsidRPr="00AD7CE4">
          <w:rPr>
            <w:rFonts w:cstheme="minorHAnsi"/>
          </w:rPr>
          <w:delText>au domaine</w:delText>
        </w:r>
      </w:del>
      <w:r w:rsidR="000933CF" w:rsidRPr="00AD7CE4">
        <w:rPr>
          <w:rFonts w:cstheme="minorHAnsi"/>
        </w:rPr>
        <w:t xml:space="preserve"> de la santé.</w:t>
      </w:r>
    </w:p>
    <w:p w14:paraId="56244F8A" w14:textId="0B6C516E" w:rsidR="00122317" w:rsidRPr="00AD7CE4" w:rsidRDefault="000933CF" w:rsidP="00122317">
      <w:pPr>
        <w:jc w:val="both"/>
        <w:rPr>
          <w:rFonts w:cstheme="minorHAnsi"/>
        </w:rPr>
        <w:pPrChange w:id="356" w:author="FURNON Cyril" w:date="2023-08-18T00:11:00Z">
          <w:pPr/>
        </w:pPrChange>
      </w:pPr>
      <w:r w:rsidRPr="00AD7CE4">
        <w:rPr>
          <w:rFonts w:cstheme="minorHAnsi"/>
        </w:rPr>
        <w:t>Un autre point important à aborder est la politique de sécurité de DomusVi</w:t>
      </w:r>
      <w:r w:rsidR="00E6377E" w:rsidRPr="00AD7CE4">
        <w:rPr>
          <w:rFonts w:cstheme="minorHAnsi"/>
        </w:rPr>
        <w:t xml:space="preserve">, </w:t>
      </w:r>
      <w:ins w:id="357" w:author="FURNON Cyril" w:date="2023-08-18T00:11:00Z">
        <w:r w:rsidR="00E6377E">
          <w:t>il y a un poste</w:t>
        </w:r>
      </w:ins>
      <w:del w:id="358" w:author="FURNON Cyril" w:date="2023-08-18T00:11:00Z">
        <w:r w:rsidR="00C51E5B">
          <w:rPr>
            <w:rFonts w:cstheme="minorHAnsi"/>
          </w:rPr>
          <w:delText>dont le</w:delText>
        </w:r>
        <w:r w:rsidR="00B004BD">
          <w:rPr>
            <w:rFonts w:cstheme="minorHAnsi"/>
          </w:rPr>
          <w:delText>s</w:delText>
        </w:r>
        <w:r w:rsidR="00C51E5B">
          <w:rPr>
            <w:rFonts w:cstheme="minorHAnsi"/>
          </w:rPr>
          <w:delText xml:space="preserve"> </w:delText>
        </w:r>
        <w:r w:rsidR="000D4E36">
          <w:rPr>
            <w:rFonts w:cstheme="minorHAnsi"/>
          </w:rPr>
          <w:delText>Responsables</w:delText>
        </w:r>
      </w:del>
      <w:r w:rsidR="000D4E36">
        <w:rPr>
          <w:rFonts w:cstheme="minorHAnsi"/>
        </w:rPr>
        <w:t xml:space="preserve"> de</w:t>
      </w:r>
      <w:r w:rsidR="00C51E5B">
        <w:rPr>
          <w:rFonts w:cstheme="minorHAnsi"/>
        </w:rPr>
        <w:t xml:space="preserve"> </w:t>
      </w:r>
      <w:ins w:id="359" w:author="FURNON Cyril" w:date="2023-08-18T00:11:00Z">
        <w:r w:rsidR="00E6377E">
          <w:t>« Data Protecteur Officer Général » ayant</w:t>
        </w:r>
      </w:ins>
      <w:del w:id="360" w:author="FURNON Cyril" w:date="2023-08-18T00:11:00Z">
        <w:r w:rsidR="00C51E5B">
          <w:rPr>
            <w:rFonts w:cstheme="minorHAnsi"/>
          </w:rPr>
          <w:delText xml:space="preserve">la Sécurité de l’Information </w:delText>
        </w:r>
        <w:r w:rsidR="00B004BD">
          <w:rPr>
            <w:rFonts w:cstheme="minorHAnsi"/>
          </w:rPr>
          <w:delText>ont</w:delText>
        </w:r>
      </w:del>
      <w:r w:rsidR="00C51E5B">
        <w:rPr>
          <w:rFonts w:cstheme="minorHAnsi"/>
        </w:rPr>
        <w:t xml:space="preserve"> la tâche</w:t>
      </w:r>
      <w:ins w:id="361" w:author="FURNON Cyril" w:date="2023-08-18T00:11:00Z">
        <w:r w:rsidR="00E6377E">
          <w:t xml:space="preserve"> de gérer la partie sécurité de l’entreprise.</w:t>
        </w:r>
      </w:ins>
      <w:del w:id="362" w:author="FURNON Cyril" w:date="2023-08-18T00:11:00Z">
        <w:r w:rsidR="00E6377E" w:rsidRPr="00AD7CE4">
          <w:rPr>
            <w:rFonts w:cstheme="minorHAnsi"/>
          </w:rPr>
          <w:delText>.</w:delText>
        </w:r>
      </w:del>
      <w:r w:rsidR="00E6377E" w:rsidRPr="00AD7CE4">
        <w:rPr>
          <w:rFonts w:cstheme="minorHAnsi"/>
        </w:rPr>
        <w:t xml:space="preserve"> La politique </w:t>
      </w:r>
      <w:ins w:id="363" w:author="FURNON Cyril" w:date="2023-08-18T00:11:00Z">
        <w:r w:rsidR="00E6377E">
          <w:t>mis</w:t>
        </w:r>
        <w:r w:rsidR="007D18A6">
          <w:t>e</w:t>
        </w:r>
      </w:ins>
      <w:del w:id="364" w:author="FURNON Cyril" w:date="2023-08-18T00:11:00Z">
        <w:r w:rsidR="00E6377E" w:rsidRPr="00AD7CE4">
          <w:rPr>
            <w:rFonts w:cstheme="minorHAnsi"/>
          </w:rPr>
          <w:delText>mis</w:delText>
        </w:r>
      </w:del>
      <w:r w:rsidR="00E6377E" w:rsidRPr="00AD7CE4">
        <w:rPr>
          <w:rFonts w:cstheme="minorHAnsi"/>
        </w:rPr>
        <w:t xml:space="preserve"> en place se veut très stricte avec un logiciel de sécurité commun à tous et une demande continuelle de </w:t>
      </w:r>
      <w:ins w:id="365" w:author="FURNON Cyril" w:date="2023-08-18T00:11:00Z">
        <w:r w:rsidR="00E6377E">
          <w:t>justification</w:t>
        </w:r>
      </w:ins>
      <w:del w:id="366" w:author="FURNON Cyril" w:date="2023-08-18T00:11:00Z">
        <w:r w:rsidR="00E6377E" w:rsidRPr="00AD7CE4">
          <w:rPr>
            <w:rFonts w:cstheme="minorHAnsi"/>
          </w:rPr>
          <w:delText>justification</w:delText>
        </w:r>
        <w:r w:rsidR="00440CD6">
          <w:rPr>
            <w:rFonts w:cstheme="minorHAnsi"/>
          </w:rPr>
          <w:delText>s</w:delText>
        </w:r>
      </w:del>
      <w:r w:rsidR="00E6377E" w:rsidRPr="00AD7CE4">
        <w:rPr>
          <w:rFonts w:cstheme="minorHAnsi"/>
        </w:rPr>
        <w:t xml:space="preserve"> et de précautions. </w:t>
      </w:r>
      <w:ins w:id="367" w:author="FURNON Cyril" w:date="2023-08-18T00:11:00Z">
        <w:r w:rsidR="00E6377E">
          <w:t>D’autres</w:t>
        </w:r>
      </w:ins>
      <w:del w:id="368" w:author="FURNON Cyril" w:date="2023-08-18T00:11:00Z">
        <w:r w:rsidR="00E6377E" w:rsidRPr="00AD7CE4">
          <w:rPr>
            <w:rFonts w:cstheme="minorHAnsi"/>
          </w:rPr>
          <w:delText>D’autre</w:delText>
        </w:r>
      </w:del>
      <w:r w:rsidR="00E6377E" w:rsidRPr="00AD7CE4">
        <w:rPr>
          <w:rFonts w:cstheme="minorHAnsi"/>
        </w:rPr>
        <w:t xml:space="preserve"> part, une limitation du Shadow IT très rigoureuse. Le Shadow IT fait référence à tout outil informatique dont le responsable de la sécurité n’a </w:t>
      </w:r>
      <w:ins w:id="369" w:author="FURNON Cyril" w:date="2023-08-18T00:11:00Z">
        <w:r w:rsidR="007D18A6">
          <w:t>pas</w:t>
        </w:r>
        <w:r w:rsidR="00E6377E">
          <w:t xml:space="preserve"> </w:t>
        </w:r>
      </w:ins>
      <w:r w:rsidR="00E6377E" w:rsidRPr="00AD7CE4">
        <w:rPr>
          <w:rFonts w:cstheme="minorHAnsi"/>
        </w:rPr>
        <w:t>la connaissance ou le contrôle.</w:t>
      </w:r>
    </w:p>
    <w:p w14:paraId="6A2FAE64" w14:textId="77F631BA" w:rsidR="00122317" w:rsidRPr="00AD7CE4" w:rsidRDefault="00E6377E" w:rsidP="00E13097">
      <w:pPr>
        <w:jc w:val="both"/>
        <w:rPr>
          <w:rFonts w:cstheme="minorHAnsi"/>
        </w:rPr>
        <w:pPrChange w:id="370" w:author="FURNON Cyril" w:date="2023-08-18T00:11:00Z">
          <w:pPr/>
        </w:pPrChange>
      </w:pPr>
      <w:r w:rsidRPr="00AD7CE4">
        <w:rPr>
          <w:rFonts w:cstheme="minorHAnsi"/>
        </w:rPr>
        <w:t>DomusVi est</w:t>
      </w:r>
      <w:r w:rsidR="00B92303" w:rsidRPr="00AD7CE4">
        <w:rPr>
          <w:rFonts w:cstheme="minorHAnsi"/>
        </w:rPr>
        <w:t xml:space="preserve"> également</w:t>
      </w:r>
      <w:r w:rsidRPr="00AD7CE4">
        <w:rPr>
          <w:rFonts w:cstheme="minorHAnsi"/>
        </w:rPr>
        <w:t xml:space="preserve"> HDS (</w:t>
      </w:r>
      <w:r w:rsidR="00B92303" w:rsidRPr="00AD7CE4">
        <w:rPr>
          <w:rFonts w:cstheme="minorHAnsi"/>
        </w:rPr>
        <w:t>H</w:t>
      </w:r>
      <w:r w:rsidRPr="00AD7CE4">
        <w:rPr>
          <w:rFonts w:cstheme="minorHAnsi"/>
        </w:rPr>
        <w:t xml:space="preserve">ébergeur de </w:t>
      </w:r>
      <w:r w:rsidR="00B92303" w:rsidRPr="00AD7CE4">
        <w:rPr>
          <w:rFonts w:cstheme="minorHAnsi"/>
        </w:rPr>
        <w:t>D</w:t>
      </w:r>
      <w:r w:rsidRPr="00AD7CE4">
        <w:rPr>
          <w:rFonts w:cstheme="minorHAnsi"/>
        </w:rPr>
        <w:t>onnées de Santé) qui est une certification concernant l</w:t>
      </w:r>
      <w:r w:rsidR="00D02F9E" w:rsidRPr="00AD7CE4">
        <w:rPr>
          <w:rFonts w:cstheme="minorHAnsi"/>
        </w:rPr>
        <w:t>a sécurisation des données de santé.</w:t>
      </w:r>
      <w:r w:rsidR="00B92303" w:rsidRPr="00AD7CE4">
        <w:rPr>
          <w:rFonts w:cstheme="minorHAnsi"/>
        </w:rPr>
        <w:t xml:space="preserve"> En outre, nous pourrions citer la mesure qui nécessite</w:t>
      </w:r>
      <w:r w:rsidR="00AF01EC" w:rsidRPr="00AD7CE4">
        <w:rPr>
          <w:rFonts w:cstheme="minorHAnsi"/>
          <w:color w:val="4472C4" w:themeColor="accent1"/>
        </w:rPr>
        <w:t xml:space="preserve"> </w:t>
      </w:r>
      <w:r w:rsidR="00AF01EC" w:rsidRPr="00AD7CE4">
        <w:rPr>
          <w:rFonts w:cstheme="minorHAnsi"/>
        </w:rPr>
        <w:t xml:space="preserve">que </w:t>
      </w:r>
      <w:r w:rsidR="00770C2A" w:rsidRPr="00AD7CE4">
        <w:rPr>
          <w:rFonts w:cstheme="minorHAnsi"/>
        </w:rPr>
        <w:t>les bases de données so</w:t>
      </w:r>
      <w:r w:rsidR="00AF01EC" w:rsidRPr="00AD7CE4">
        <w:rPr>
          <w:rFonts w:cstheme="minorHAnsi"/>
        </w:rPr>
        <w:t>ie</w:t>
      </w:r>
      <w:r w:rsidR="00770C2A" w:rsidRPr="00AD7CE4">
        <w:rPr>
          <w:rFonts w:cstheme="minorHAnsi"/>
        </w:rPr>
        <w:t xml:space="preserve">nt sauvegardées </w:t>
      </w:r>
      <w:r w:rsidR="00AF01EC" w:rsidRPr="00AD7CE4">
        <w:rPr>
          <w:rFonts w:cstheme="minorHAnsi"/>
        </w:rPr>
        <w:t xml:space="preserve">et </w:t>
      </w:r>
      <w:r w:rsidR="00770C2A" w:rsidRPr="00AD7CE4">
        <w:rPr>
          <w:rFonts w:cstheme="minorHAnsi"/>
        </w:rPr>
        <w:t xml:space="preserve">stockées sur deux datacenters </w:t>
      </w:r>
      <w:r w:rsidR="00AF01EC" w:rsidRPr="00AD7CE4">
        <w:rPr>
          <w:rFonts w:cstheme="minorHAnsi"/>
        </w:rPr>
        <w:t>séparés de plus de 10km. Enfin, DomusVi possède un PCA</w:t>
      </w:r>
      <w:r w:rsidR="00770C2A" w:rsidRPr="00AD7CE4">
        <w:rPr>
          <w:rFonts w:cstheme="minorHAnsi"/>
        </w:rPr>
        <w:t xml:space="preserve"> (Plan de Continuité d'Activité) et</w:t>
      </w:r>
      <w:r w:rsidR="00AF01EC" w:rsidRPr="00AD7CE4">
        <w:rPr>
          <w:rFonts w:cstheme="minorHAnsi"/>
        </w:rPr>
        <w:t xml:space="preserve"> un</w:t>
      </w:r>
      <w:r w:rsidR="00770C2A" w:rsidRPr="00AD7CE4">
        <w:rPr>
          <w:rFonts w:cstheme="minorHAnsi"/>
        </w:rPr>
        <w:t xml:space="preserve"> PRA (Plan de Reprise d'Activité)</w:t>
      </w:r>
      <w:r w:rsidR="00AF01EC" w:rsidRPr="00AD7CE4">
        <w:rPr>
          <w:rFonts w:cstheme="minorHAnsi"/>
        </w:rPr>
        <w:t xml:space="preserve"> leur permettant d’anticiper et de réagir en cas d’incident sur leur entreprise. Ces plans prennent en compte de nombreux cas allant du simple</w:t>
      </w:r>
      <w:r w:rsidR="00770C2A" w:rsidRPr="00AD7CE4">
        <w:rPr>
          <w:rFonts w:cstheme="minorHAnsi"/>
        </w:rPr>
        <w:t xml:space="preserve"> </w:t>
      </w:r>
      <w:r w:rsidR="00AF01EC" w:rsidRPr="00AD7CE4">
        <w:rPr>
          <w:rFonts w:cstheme="minorHAnsi"/>
        </w:rPr>
        <w:t xml:space="preserve">oubli de verrouillage </w:t>
      </w:r>
      <w:r w:rsidR="004753B0" w:rsidRPr="00AD7CE4">
        <w:rPr>
          <w:rFonts w:cstheme="minorHAnsi"/>
        </w:rPr>
        <w:t>d’une porte</w:t>
      </w:r>
      <w:r w:rsidR="00AF01EC" w:rsidRPr="00AD7CE4">
        <w:rPr>
          <w:rFonts w:cstheme="minorHAnsi"/>
        </w:rPr>
        <w:t xml:space="preserve"> et allant jusqu’à la cyberattaque ou la destruction de locaux.</w:t>
      </w:r>
    </w:p>
    <w:p w14:paraId="29A27331" w14:textId="54243451" w:rsidR="00534653" w:rsidRPr="00AD7CE4" w:rsidRDefault="00D02F9E" w:rsidP="00E13097">
      <w:pPr>
        <w:jc w:val="both"/>
        <w:rPr>
          <w:rFonts w:cstheme="minorHAnsi"/>
        </w:rPr>
        <w:pPrChange w:id="371" w:author="FURNON Cyril" w:date="2023-08-18T00:11:00Z">
          <w:pPr/>
        </w:pPrChange>
      </w:pPr>
      <w:r w:rsidRPr="00AD7CE4">
        <w:rPr>
          <w:rFonts w:cstheme="minorHAnsi"/>
        </w:rPr>
        <w:t xml:space="preserve">Après </w:t>
      </w:r>
      <w:r w:rsidR="004753B0" w:rsidRPr="00AD7CE4">
        <w:rPr>
          <w:rFonts w:cstheme="minorHAnsi"/>
        </w:rPr>
        <w:t>ces points essentiels</w:t>
      </w:r>
      <w:r w:rsidRPr="00AD7CE4">
        <w:rPr>
          <w:rFonts w:cstheme="minorHAnsi"/>
        </w:rPr>
        <w:t xml:space="preserve"> au contexte de l’entreprise, c</w:t>
      </w:r>
      <w:r w:rsidR="00534653" w:rsidRPr="00AD7CE4">
        <w:rPr>
          <w:rFonts w:cstheme="minorHAnsi"/>
        </w:rPr>
        <w:t>oncentrons</w:t>
      </w:r>
      <w:r w:rsidRPr="00AD7CE4">
        <w:rPr>
          <w:rFonts w:cstheme="minorHAnsi"/>
        </w:rPr>
        <w:t>-nous</w:t>
      </w:r>
      <w:r w:rsidR="00534653" w:rsidRPr="00AD7CE4">
        <w:rPr>
          <w:rFonts w:cstheme="minorHAnsi"/>
        </w:rPr>
        <w:t xml:space="preserve"> plutôt sur le périmètre de la mission : le portail domusvi.com</w:t>
      </w:r>
      <w:r w:rsidR="005F2918" w:rsidRPr="00AD7CE4">
        <w:rPr>
          <w:rFonts w:cstheme="minorHAnsi"/>
        </w:rPr>
        <w:t>.</w:t>
      </w:r>
    </w:p>
    <w:p w14:paraId="35DBB3B1" w14:textId="0B10A68A" w:rsidR="005F2918" w:rsidRDefault="002077D4" w:rsidP="00E13097">
      <w:pPr>
        <w:jc w:val="both"/>
        <w:rPr>
          <w:ins w:id="372" w:author="FURNON Cyril" w:date="2023-08-18T00:11:00Z"/>
        </w:rPr>
      </w:pPr>
      <w:ins w:id="373" w:author="FURNON Cyril" w:date="2023-08-18T00:11:00Z">
        <w:r>
          <w:rPr>
            <w:noProof/>
          </w:rPr>
          <w:pict w14:anchorId="268A9D62">
            <v:rect id="_x0000_s2262" style="position:absolute;left:0;text-align:left;margin-left:394.2pt;margin-top:47pt;width:53.05pt;height:79.35pt;z-index:251861504" filled="f" strokecolor="red" strokeweight="1.5pt"/>
          </w:pict>
        </w:r>
        <w:r w:rsidR="00000000">
          <w:rPr>
            <w:noProof/>
          </w:rPr>
          <w:pict w14:anchorId="557C8F19">
            <v:shape id="_x0000_s2261" type="#_x0000_t202" style="position:absolute;left:0;text-align:left;margin-left:18pt;margin-top:282.4pt;width:422.25pt;height:19.4pt;z-index:-251456000;mso-position-horizontal-relative:text;mso-position-vertical-relative:text" wrapcoords="-36 0 -36 20829 21600 20829 21600 0 -36 0" stroked="f">
              <v:textbox style="mso-next-textbox:#_x0000_s2261" inset="0,0,0,0">
                <w:txbxContent>
                  <w:p w14:paraId="2EC47046" w14:textId="77777777" w:rsidR="00F47DBB" w:rsidRPr="00E20EB5" w:rsidRDefault="00F47DBB" w:rsidP="00576F6E">
                    <w:pPr>
                      <w:pStyle w:val="Lgende"/>
                      <w:rPr>
                        <w:ins w:id="374" w:author="FURNON Cyril" w:date="2023-08-18T00:11:00Z"/>
                        <w:noProof/>
                      </w:rPr>
                    </w:pPr>
                    <w:bookmarkStart w:id="375" w:name="_Toc142560333"/>
                    <w:ins w:id="376" w:author="FURNON Cyril" w:date="2023-08-18T00:11:00Z">
                      <w:r>
                        <w:t xml:space="preserve">Figure </w:t>
                      </w:r>
                      <w:r w:rsidR="00000000">
                        <w:fldChar w:fldCharType="begin"/>
                      </w:r>
                      <w:r w:rsidR="00000000">
                        <w:instrText xml:space="preserve"> SEQ Figure \* ARABIC </w:instrText>
                      </w:r>
                      <w:r w:rsidR="00000000">
                        <w:fldChar w:fldCharType="separate"/>
                      </w:r>
                      <w:r w:rsidR="00F554E1">
                        <w:t>8</w:t>
                      </w:r>
                      <w:r w:rsidR="00000000">
                        <w:fldChar w:fldCharType="end"/>
                      </w:r>
                      <w:r>
                        <w:t xml:space="preserve"> : Page d'accueil du site portail </w:t>
                      </w:r>
                      <w:r w:rsidRPr="004458C6">
                        <w:t>Domus</w:t>
                      </w:r>
                      <w:r>
                        <w:t>V</w:t>
                      </w:r>
                      <w:r w:rsidRPr="004458C6">
                        <w:t>i</w:t>
                      </w:r>
                      <w:bookmarkEnd w:id="375"/>
                    </w:ins>
                  </w:p>
                  <w:p w14:paraId="411405B2" w14:textId="77777777" w:rsidR="0080409F" w:rsidRDefault="0080409F">
                    <w:pPr>
                      <w:rPr>
                        <w:ins w:id="377" w:author="FURNON Cyril" w:date="2023-08-18T00:11:00Z"/>
                      </w:rPr>
                    </w:pPr>
                  </w:p>
                  <w:p w14:paraId="382B5674" w14:textId="77777777" w:rsidR="00F47DBB" w:rsidRPr="00E20EB5" w:rsidRDefault="00F47DBB" w:rsidP="00576F6E">
                    <w:pPr>
                      <w:pStyle w:val="Lgende"/>
                      <w:rPr>
                        <w:ins w:id="378" w:author="FURNON Cyril" w:date="2023-08-18T00:11:00Z"/>
                        <w:noProof/>
                      </w:rPr>
                    </w:pPr>
                    <w:bookmarkStart w:id="379" w:name="_Toc142560334"/>
                    <w:ins w:id="380" w:author="FURNON Cyril" w:date="2023-08-18T00:11:00Z">
                      <w:r>
                        <w:t xml:space="preserve">Figure </w:t>
                      </w:r>
                      <w:r w:rsidR="00000000">
                        <w:fldChar w:fldCharType="begin"/>
                      </w:r>
                      <w:r w:rsidR="00000000">
                        <w:instrText xml:space="preserve"> SEQ Figure \* ARABIC </w:instrText>
                      </w:r>
                      <w:r w:rsidR="00000000">
                        <w:fldChar w:fldCharType="separate"/>
                      </w:r>
                      <w:r w:rsidR="00F554E1">
                        <w:t>9</w:t>
                      </w:r>
                      <w:r w:rsidR="00000000">
                        <w:fldChar w:fldCharType="end"/>
                      </w:r>
                      <w:r>
                        <w:t xml:space="preserve"> : Système d'information du Portail DomusViFigure </w:t>
                      </w:r>
                      <w:r w:rsidR="00000000">
                        <w:fldChar w:fldCharType="begin"/>
                      </w:r>
                      <w:r w:rsidR="00000000">
                        <w:instrText xml:space="preserve"> SEQ Figure \* ARABIC </w:instrText>
                      </w:r>
                      <w:r w:rsidR="00000000">
                        <w:fldChar w:fldCharType="separate"/>
                      </w:r>
                      <w:r w:rsidR="00F554E1">
                        <w:t>8</w:t>
                      </w:r>
                      <w:r w:rsidR="00000000">
                        <w:fldChar w:fldCharType="end"/>
                      </w:r>
                      <w:r>
                        <w:t xml:space="preserve"> : Page d'accueil du site portail </w:t>
                      </w:r>
                      <w:r w:rsidRPr="004458C6">
                        <w:t>Domus</w:t>
                      </w:r>
                      <w:r>
                        <w:t>V</w:t>
                      </w:r>
                      <w:r w:rsidRPr="004458C6">
                        <w:t>i</w:t>
                      </w:r>
                      <w:bookmarkEnd w:id="379"/>
                    </w:ins>
                  </w:p>
                </w:txbxContent>
              </v:textbox>
              <w10:wrap type="square"/>
            </v:shape>
          </w:pict>
        </w:r>
        <w:r w:rsidR="00242E5E" w:rsidRPr="00F47DBB">
          <w:rPr>
            <w:noProof/>
          </w:rPr>
          <w:drawing>
            <wp:anchor distT="0" distB="0" distL="114300" distR="114300" simplePos="0" relativeHeight="251859456" behindDoc="0" locked="0" layoutInCell="1" allowOverlap="1" wp14:anchorId="4889565B" wp14:editId="57C2BEB8">
              <wp:simplePos x="0" y="0"/>
              <wp:positionH relativeFrom="column">
                <wp:posOffset>22444</wp:posOffset>
              </wp:positionH>
              <wp:positionV relativeFrom="paragraph">
                <wp:posOffset>765876</wp:posOffset>
              </wp:positionV>
              <wp:extent cx="5760720" cy="2774315"/>
              <wp:effectExtent l="19050" t="19050" r="0" b="6985"/>
              <wp:wrapTopAndBottom/>
              <wp:docPr id="1860866160" name="Image 1860866160"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7306" name="Image 1" descr="Une image contenant texte, logiciel, Icône d’ordinateur, Page web&#10;&#10;Description générée automatiquemen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7743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391C16" w:rsidRPr="00F47DBB">
          <w:t>Depuis 2017, elle propose une solution de gestion pour les résidences : « Portail DomusVi »</w:t>
        </w:r>
        <w:r w:rsidR="00F47DBB" w:rsidRPr="00F47DBB">
          <w:t>,</w:t>
        </w:r>
        <w:r w:rsidR="00F47DBB">
          <w:t xml:space="preserve"> ce site est un outil aidant les établissements pour séniors</w:t>
        </w:r>
        <w:r w:rsidR="005F2918">
          <w:t>, il</w:t>
        </w:r>
        <w:r w:rsidR="005F2918" w:rsidRPr="005F2918">
          <w:t xml:space="preserve"> apporte la possibilité aux entreprises de gérer la majorité de leur activité numériquement</w:t>
        </w:r>
        <w:r w:rsidR="005F2918">
          <w:t>.</w:t>
        </w:r>
      </w:ins>
    </w:p>
    <w:p w14:paraId="7BC20575" w14:textId="52AF2E56" w:rsidR="00B004BD" w:rsidRPr="00B004BD" w:rsidRDefault="00000000" w:rsidP="00B004BD">
      <w:pPr>
        <w:rPr>
          <w:del w:id="381" w:author="FURNON Cyril" w:date="2023-08-18T00:11:00Z"/>
          <w:rFonts w:cstheme="minorHAnsi"/>
        </w:rPr>
      </w:pPr>
      <w:del w:id="382" w:author="FURNON Cyril" w:date="2023-08-18T00:11:00Z">
        <w:r>
          <w:rPr>
            <w:rFonts w:cstheme="minorHAnsi"/>
            <w:noProof/>
          </w:rPr>
          <w:pict w14:anchorId="69298464">
            <v:rect id="_x0000_s2144" style="position:absolute;margin-left:393.1pt;margin-top:119.3pt;width:53.05pt;height:79.35pt;z-index:251679744" filled="f" strokecolor="red" strokeweight="1.5pt"/>
          </w:pict>
        </w:r>
        <w:r w:rsidR="00B004BD" w:rsidRPr="00AD7CE4">
          <w:rPr>
            <w:rFonts w:cstheme="minorHAnsi"/>
            <w:noProof/>
          </w:rPr>
          <w:drawing>
            <wp:anchor distT="0" distB="0" distL="114300" distR="114300" simplePos="0" relativeHeight="251625472" behindDoc="0" locked="0" layoutInCell="1" allowOverlap="1" wp14:anchorId="55A04A47" wp14:editId="5F2B17C9">
              <wp:simplePos x="0" y="0"/>
              <wp:positionH relativeFrom="column">
                <wp:posOffset>16972</wp:posOffset>
              </wp:positionH>
              <wp:positionV relativeFrom="paragraph">
                <wp:posOffset>1197379</wp:posOffset>
              </wp:positionV>
              <wp:extent cx="5760720" cy="2774315"/>
              <wp:effectExtent l="19050" t="19050" r="0" b="6985"/>
              <wp:wrapTopAndBottom/>
              <wp:docPr id="31757306" name="Image 31757306"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7306" name="Image 1" descr="Une image contenant texte, logiciel, Icône d’ordinateur, Page web&#10;&#10;Description générée automatiquemen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7743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rFonts w:cstheme="minorHAnsi"/>
            <w:noProof/>
          </w:rPr>
          <w:pict w14:anchorId="50587D96">
            <v:shape id="_x0000_s2143" type="#_x0000_t202" style="position:absolute;margin-left:15.9pt;margin-top:314.5pt;width:422.25pt;height:19.4pt;z-index:-251642880;mso-position-horizontal-relative:text;mso-position-vertical-relative:text" wrapcoords="-36 0 -36 20829 21600 20829 21600 0 -36 0" stroked="f">
              <v:textbox style="mso-next-textbox:#_x0000_s2143" inset="0,0,0,0">
                <w:txbxContent>
                  <w:p w14:paraId="0EC36B9C" w14:textId="1180E59B" w:rsidR="00F47DBB" w:rsidRPr="00E20EB5" w:rsidRDefault="00F47DBB" w:rsidP="00576F6E">
                    <w:pPr>
                      <w:pStyle w:val="Lgende"/>
                      <w:rPr>
                        <w:del w:id="383" w:author="FURNON Cyril" w:date="2023-08-18T00:11:00Z"/>
                        <w:noProof/>
                      </w:rPr>
                    </w:pPr>
                    <w:bookmarkStart w:id="384" w:name="_Toc142528368"/>
                    <w:del w:id="385" w:author="FURNON Cyril" w:date="2023-08-18T00:11:00Z">
                      <w:r>
                        <w:delText xml:space="preserve">Figure </w:delText>
                      </w:r>
                      <w:r w:rsidR="00000000">
                        <w:fldChar w:fldCharType="begin"/>
                      </w:r>
                      <w:r w:rsidR="00000000">
                        <w:delInstrText xml:space="preserve"> SEQ Figure \* ARABIC </w:delInstrText>
                      </w:r>
                      <w:r w:rsidR="00000000">
                        <w:fldChar w:fldCharType="separate"/>
                      </w:r>
                      <w:r w:rsidR="00440CD6">
                        <w:rPr>
                          <w:noProof/>
                        </w:rPr>
                        <w:delText>15</w:delText>
                      </w:r>
                      <w:r w:rsidR="00000000">
                        <w:rPr>
                          <w:noProof/>
                        </w:rPr>
                        <w:fldChar w:fldCharType="end"/>
                      </w:r>
                      <w:r>
                        <w:delText xml:space="preserve"> : Page d'accueil du site portail </w:delText>
                      </w:r>
                      <w:r w:rsidRPr="004458C6">
                        <w:delText>Domus</w:delText>
                      </w:r>
                      <w:r>
                        <w:delText>V</w:delText>
                      </w:r>
                      <w:r w:rsidRPr="004458C6">
                        <w:delText>i</w:delText>
                      </w:r>
                      <w:bookmarkEnd w:id="384"/>
                    </w:del>
                  </w:p>
                  <w:p w14:paraId="7A03E91B" w14:textId="77777777" w:rsidR="0080409F" w:rsidRDefault="0080409F">
                    <w:pPr>
                      <w:rPr>
                        <w:del w:id="386" w:author="FURNON Cyril" w:date="2023-08-18T00:11:00Z"/>
                      </w:rPr>
                    </w:pPr>
                  </w:p>
                  <w:p w14:paraId="6DD6B7EF" w14:textId="68B3111F" w:rsidR="00F47DBB" w:rsidRPr="00E20EB5" w:rsidRDefault="00F47DBB" w:rsidP="00576F6E">
                    <w:pPr>
                      <w:pStyle w:val="Lgende"/>
                      <w:rPr>
                        <w:del w:id="387" w:author="FURNON Cyril" w:date="2023-08-18T00:11:00Z"/>
                        <w:noProof/>
                      </w:rPr>
                    </w:pPr>
                    <w:bookmarkStart w:id="388" w:name="_Toc142528369"/>
                    <w:del w:id="389" w:author="FURNON Cyril" w:date="2023-08-18T00:11:00Z">
                      <w:r>
                        <w:delText xml:space="preserve">Figure </w:delText>
                      </w:r>
                      <w:r w:rsidR="00000000">
                        <w:fldChar w:fldCharType="begin"/>
                      </w:r>
                      <w:r w:rsidR="00000000">
                        <w:delInstrText xml:space="preserve"> SEQ Figure \* ARABIC </w:delInstrText>
                      </w:r>
                      <w:r w:rsidR="00000000">
                        <w:fldChar w:fldCharType="separate"/>
                      </w:r>
                      <w:r w:rsidR="00440CD6">
                        <w:rPr>
                          <w:noProof/>
                        </w:rPr>
                        <w:delText>16</w:delText>
                      </w:r>
                      <w:r w:rsidR="00000000">
                        <w:rPr>
                          <w:noProof/>
                        </w:rPr>
                        <w:fldChar w:fldCharType="end"/>
                      </w:r>
                      <w:r>
                        <w:delText xml:space="preserve"> : Système d'information du Portail DomusViFigure </w:delText>
                      </w:r>
                      <w:r w:rsidR="00000000">
                        <w:fldChar w:fldCharType="begin"/>
                      </w:r>
                      <w:r w:rsidR="00000000">
                        <w:delInstrText xml:space="preserve"> SEQ Figure \* ARABIC </w:delInstrText>
                      </w:r>
                      <w:r w:rsidR="00000000">
                        <w:fldChar w:fldCharType="separate"/>
                      </w:r>
                      <w:r w:rsidR="00440CD6">
                        <w:rPr>
                          <w:noProof/>
                        </w:rPr>
                        <w:delText>17</w:delText>
                      </w:r>
                      <w:r w:rsidR="00000000">
                        <w:rPr>
                          <w:noProof/>
                        </w:rPr>
                        <w:fldChar w:fldCharType="end"/>
                      </w:r>
                      <w:r>
                        <w:delText xml:space="preserve"> : Page d'accueil du site portail </w:delText>
                      </w:r>
                      <w:r w:rsidRPr="004458C6">
                        <w:delText>Domus</w:delText>
                      </w:r>
                      <w:r>
                        <w:delText>V</w:delText>
                      </w:r>
                      <w:r w:rsidRPr="004458C6">
                        <w:delText>i</w:delText>
                      </w:r>
                      <w:bookmarkEnd w:id="388"/>
                    </w:del>
                  </w:p>
                </w:txbxContent>
              </v:textbox>
              <w10:wrap type="square"/>
            </v:shape>
          </w:pict>
        </w:r>
        <w:r w:rsidR="00391C16" w:rsidRPr="00AD7CE4">
          <w:rPr>
            <w:rFonts w:cstheme="minorHAnsi"/>
          </w:rPr>
          <w:delText xml:space="preserve">Depuis 2017, </w:delText>
        </w:r>
        <w:r w:rsidR="00B004BD">
          <w:delText>DomusVi est un groupe dont l'activité majeure est la gestion de l'exploitation des établissements pour personnes âgées ainsi que de agences d'aide à domicile. Un des outils essentiels de son SI est le Portail DomusVi, adressé au personnel des établissements ainsi qu'au personnel au siège, qui est un portail d'applications web. Ce portail héberge un ensemble d'applications spécifiques développées en interne et relie d’autre part des applications SAAS aux application du Portail DomusVi.</w:delText>
        </w:r>
      </w:del>
    </w:p>
    <w:p w14:paraId="609E11D0" w14:textId="7C2E28B1" w:rsidR="00242E5E" w:rsidRDefault="00F47DBB" w:rsidP="00E13097">
      <w:pPr>
        <w:jc w:val="both"/>
        <w:rPr>
          <w:rFonts w:cstheme="minorHAnsi"/>
        </w:rPr>
        <w:pPrChange w:id="390" w:author="FURNON Cyril" w:date="2023-08-18T00:11:00Z">
          <w:pPr/>
        </w:pPrChange>
      </w:pPr>
      <w:r w:rsidRPr="00AD7CE4">
        <w:rPr>
          <w:rFonts w:cstheme="minorHAnsi"/>
        </w:rPr>
        <w:t xml:space="preserve">Dans un premier temps, la </w:t>
      </w:r>
      <w:r w:rsidRPr="00AD7CE4">
        <w:rPr>
          <w:rFonts w:cstheme="minorHAnsi"/>
          <w:i/>
          <w:iCs/>
        </w:rPr>
        <w:t xml:space="preserve">Figure </w:t>
      </w:r>
      <w:r w:rsidR="00516DF9" w:rsidRPr="00AD7CE4">
        <w:rPr>
          <w:rFonts w:cstheme="minorHAnsi"/>
          <w:i/>
          <w:iCs/>
        </w:rPr>
        <w:t>8</w:t>
      </w:r>
      <w:r w:rsidRPr="00AD7CE4">
        <w:rPr>
          <w:rFonts w:cstheme="minorHAnsi"/>
          <w:i/>
          <w:iCs/>
        </w:rPr>
        <w:t xml:space="preserve"> : Page d'accueil du site portail DomusVi</w:t>
      </w:r>
      <w:r w:rsidRPr="00AD7CE4">
        <w:rPr>
          <w:rFonts w:cstheme="minorHAnsi"/>
        </w:rPr>
        <w:t xml:space="preserve"> montre l’accueil du site. Sur les coins supérieurs de l’image et donc du site se trouve le contexte : à gauche, l’établissement pour lequel nous consultons le site et à droite, le profil utilisateur sur lequel nous nous connectons. Sur cet accueil se trouve nombre d’informations sur l’état actuel </w:t>
      </w:r>
      <w:r w:rsidR="00242E5E" w:rsidRPr="00AD7CE4">
        <w:rPr>
          <w:rFonts w:cstheme="minorHAnsi"/>
        </w:rPr>
        <w:t>de la résidence</w:t>
      </w:r>
      <w:r w:rsidRPr="00AD7CE4">
        <w:rPr>
          <w:rFonts w:cstheme="minorHAnsi"/>
        </w:rPr>
        <w:t xml:space="preserve"> : nombres de places restantes, prix… mais aussi une partie prospection et fidélisation de clients (encadré en rouge) et </w:t>
      </w:r>
      <w:r w:rsidR="00516DF9" w:rsidRPr="00AD7CE4">
        <w:rPr>
          <w:rFonts w:cstheme="minorHAnsi"/>
        </w:rPr>
        <w:t>un agenda</w:t>
      </w:r>
      <w:r w:rsidRPr="00AD7CE4">
        <w:rPr>
          <w:rFonts w:cstheme="minorHAnsi"/>
        </w:rPr>
        <w:t xml:space="preserve"> d’activité de l’entreprise regroupant les visites et contacts avec les clients.</w:t>
      </w:r>
      <w:r w:rsidR="00242E5E" w:rsidRPr="00AD7CE4">
        <w:rPr>
          <w:rFonts w:cstheme="minorHAnsi"/>
        </w:rPr>
        <w:t xml:space="preserve"> </w:t>
      </w:r>
      <w:r w:rsidRPr="00AD7CE4">
        <w:rPr>
          <w:rFonts w:cstheme="minorHAnsi"/>
        </w:rPr>
        <w:t xml:space="preserve">Cette courte </w:t>
      </w:r>
      <w:r w:rsidR="00C65604" w:rsidRPr="00AD7CE4">
        <w:rPr>
          <w:rFonts w:cstheme="minorHAnsi"/>
        </w:rPr>
        <w:t xml:space="preserve">description de l’accueil </w:t>
      </w:r>
      <w:r w:rsidRPr="00AD7CE4">
        <w:rPr>
          <w:rFonts w:cstheme="minorHAnsi"/>
        </w:rPr>
        <w:t>permet d’introduire certains points du site mais il en regroupe beaucoup d’autres.</w:t>
      </w:r>
    </w:p>
    <w:p w14:paraId="247D9F21" w14:textId="651B74A1" w:rsidR="00B004BD" w:rsidRPr="00AD7CE4" w:rsidRDefault="00663887" w:rsidP="00E13097">
      <w:pPr>
        <w:rPr>
          <w:del w:id="391" w:author="FURNON Cyril" w:date="2023-08-18T00:11:00Z"/>
          <w:rFonts w:cstheme="minorHAnsi"/>
        </w:rPr>
      </w:pPr>
      <w:ins w:id="392" w:author="FURNON Cyril" w:date="2023-08-18T00:11:00Z">
        <w:r w:rsidRPr="0054046E">
          <w:rPr>
            <w:noProof/>
            <w:color w:val="4472C4" w:themeColor="accent1"/>
          </w:rPr>
          <w:drawing>
            <wp:anchor distT="0" distB="0" distL="114300" distR="114300" simplePos="0" relativeHeight="251863552" behindDoc="0" locked="0" layoutInCell="1" allowOverlap="1" wp14:anchorId="695631E2" wp14:editId="2AC48C6F">
              <wp:simplePos x="0" y="0"/>
              <wp:positionH relativeFrom="column">
                <wp:posOffset>349983</wp:posOffset>
              </wp:positionH>
              <wp:positionV relativeFrom="paragraph">
                <wp:posOffset>1286510</wp:posOffset>
              </wp:positionV>
              <wp:extent cx="5073015" cy="3646805"/>
              <wp:effectExtent l="19050" t="19050" r="0" b="0"/>
              <wp:wrapTopAndBottom/>
              <wp:docPr id="882218277" name="Image 882218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
                        <a:extLst>
                          <a:ext uri="{28A0092B-C50C-407E-A947-70E740481C1C}">
                            <a14:useLocalDpi xmlns:a14="http://schemas.microsoft.com/office/drawing/2010/main" val="0"/>
                          </a:ext>
                        </a:extLst>
                      </a:blip>
                      <a:srcRect l="2203" t="1631" r="3045" b="5910"/>
                      <a:stretch/>
                    </pic:blipFill>
                    <pic:spPr bwMode="auto">
                      <a:xfrm>
                        <a:off x="0" y="0"/>
                        <a:ext cx="5073015" cy="364680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p w14:paraId="45B9DCC8" w14:textId="61B5EF59" w:rsidR="00C65604" w:rsidRPr="00AD7CE4" w:rsidRDefault="00C65604" w:rsidP="00E13097">
      <w:pPr>
        <w:jc w:val="both"/>
        <w:rPr>
          <w:rFonts w:cstheme="minorHAnsi"/>
        </w:rPr>
        <w:pPrChange w:id="393" w:author="FURNON Cyril" w:date="2023-08-18T00:11:00Z">
          <w:pPr/>
        </w:pPrChange>
      </w:pPr>
      <w:r w:rsidRPr="00AD7CE4">
        <w:rPr>
          <w:rFonts w:cstheme="minorHAnsi"/>
        </w:rPr>
        <w:t xml:space="preserve">L’illustration </w:t>
      </w:r>
      <w:ins w:id="394" w:author="FURNON Cyril" w:date="2023-08-18T00:11:00Z">
        <w:r>
          <w:t>suivante</w:t>
        </w:r>
      </w:ins>
      <w:del w:id="395" w:author="FURNON Cyril" w:date="2023-08-18T00:11:00Z">
        <w:r w:rsidR="00B004BD">
          <w:rPr>
            <w:rFonts w:cstheme="minorHAnsi"/>
          </w:rPr>
          <w:delText>ci-dessus</w:delText>
        </w:r>
      </w:del>
      <w:r w:rsidRPr="00AD7CE4">
        <w:rPr>
          <w:rFonts w:cstheme="minorHAnsi"/>
        </w:rPr>
        <w:t> (</w:t>
      </w:r>
      <w:r w:rsidRPr="00AD7CE4">
        <w:rPr>
          <w:rFonts w:cstheme="minorHAnsi"/>
          <w:i/>
          <w:iCs/>
        </w:rPr>
        <w:t xml:space="preserve">Figure </w:t>
      </w:r>
      <w:r w:rsidR="00516DF9" w:rsidRPr="00AD7CE4">
        <w:rPr>
          <w:rFonts w:cstheme="minorHAnsi"/>
          <w:i/>
          <w:iCs/>
        </w:rPr>
        <w:t>9</w:t>
      </w:r>
      <w:r w:rsidRPr="00AD7CE4">
        <w:rPr>
          <w:rFonts w:cstheme="minorHAnsi"/>
          <w:i/>
          <w:iCs/>
        </w:rPr>
        <w:t xml:space="preserve"> : Système d'information du Portail DomusVi</w:t>
      </w:r>
      <w:r w:rsidRPr="00AD7CE4">
        <w:rPr>
          <w:rFonts w:cstheme="minorHAnsi"/>
        </w:rPr>
        <w:t xml:space="preserve">) regroupe l’ensemble des thèmes que </w:t>
      </w:r>
      <w:ins w:id="396" w:author="FURNON Cyril" w:date="2023-08-18T00:11:00Z">
        <w:r>
          <w:t>parcour</w:t>
        </w:r>
        <w:r w:rsidR="007D18A6">
          <w:t>t</w:t>
        </w:r>
      </w:ins>
      <w:del w:id="397" w:author="FURNON Cyril" w:date="2023-08-18T00:11:00Z">
        <w:r w:rsidRPr="00AD7CE4">
          <w:rPr>
            <w:rFonts w:cstheme="minorHAnsi"/>
          </w:rPr>
          <w:delText>parcoure</w:delText>
        </w:r>
      </w:del>
      <w:r w:rsidRPr="00AD7CE4">
        <w:rPr>
          <w:rFonts w:cstheme="minorHAnsi"/>
        </w:rPr>
        <w:t xml:space="preserve"> le site, les thèmes sont regroupés par bloc que l’on appelle domaine, il permet découper le projet en portion qui est utile pour la gestion fonctionnelle, technique et organisationnelle des projets. </w:t>
      </w:r>
      <w:r w:rsidR="005F2918" w:rsidRPr="00AD7CE4">
        <w:rPr>
          <w:rFonts w:cstheme="minorHAnsi"/>
        </w:rPr>
        <w:t xml:space="preserve">Ces domaines sont ensuite décomposés en applications qui </w:t>
      </w:r>
      <w:ins w:id="398" w:author="FURNON Cyril" w:date="2023-08-18T00:11:00Z">
        <w:r w:rsidR="005F2918">
          <w:t>regroupe</w:t>
        </w:r>
        <w:r w:rsidR="007D18A6">
          <w:t>nt</w:t>
        </w:r>
      </w:ins>
      <w:del w:id="399" w:author="FURNON Cyril" w:date="2023-08-18T00:11:00Z">
        <w:r w:rsidR="005F2918" w:rsidRPr="00AD7CE4">
          <w:rPr>
            <w:rFonts w:cstheme="minorHAnsi"/>
          </w:rPr>
          <w:delText>regroupe</w:delText>
        </w:r>
      </w:del>
      <w:r w:rsidR="005F2918" w:rsidRPr="00AD7CE4">
        <w:rPr>
          <w:rFonts w:cstheme="minorHAnsi"/>
        </w:rPr>
        <w:t xml:space="preserve"> des fonctionnalités de thèmes autour de fichiers de code.</w:t>
      </w:r>
      <w:r w:rsidR="00D02F9E" w:rsidRPr="00AD7CE4">
        <w:rPr>
          <w:rFonts w:cstheme="minorHAnsi"/>
        </w:rPr>
        <w:t xml:space="preserve"> </w:t>
      </w:r>
      <w:r w:rsidRPr="00AD7CE4">
        <w:rPr>
          <w:rFonts w:cstheme="minorHAnsi"/>
        </w:rPr>
        <w:t xml:space="preserve">Nous nous attardons sur </w:t>
      </w:r>
      <w:r w:rsidR="00EA3257" w:rsidRPr="00AD7CE4">
        <w:rPr>
          <w:rFonts w:cstheme="minorHAnsi"/>
        </w:rPr>
        <w:t>certains</w:t>
      </w:r>
      <w:r w:rsidRPr="00AD7CE4">
        <w:rPr>
          <w:rFonts w:cstheme="minorHAnsi"/>
        </w:rPr>
        <w:t xml:space="preserve"> mais cela permet de souligner la diversité et le nombre de sujets </w:t>
      </w:r>
      <w:ins w:id="400" w:author="FURNON Cyril" w:date="2023-08-18T00:11:00Z">
        <w:r>
          <w:t>composant</w:t>
        </w:r>
      </w:ins>
      <w:del w:id="401" w:author="FURNON Cyril" w:date="2023-08-18T00:11:00Z">
        <w:r w:rsidRPr="00AD7CE4">
          <w:rPr>
            <w:rFonts w:cstheme="minorHAnsi"/>
          </w:rPr>
          <w:delText>composant</w:delText>
        </w:r>
        <w:r w:rsidR="005F2918" w:rsidRPr="00AD7CE4">
          <w:rPr>
            <w:rFonts w:cstheme="minorHAnsi"/>
          </w:rPr>
          <w:delText>s</w:delText>
        </w:r>
      </w:del>
      <w:r w:rsidRPr="00AD7CE4">
        <w:rPr>
          <w:rFonts w:cstheme="minorHAnsi"/>
        </w:rPr>
        <w:t xml:space="preserve"> ce site. </w:t>
      </w:r>
    </w:p>
    <w:p w14:paraId="7795594C" w14:textId="77777777" w:rsidR="00C65604" w:rsidRPr="00C65604" w:rsidRDefault="00000000" w:rsidP="00E13097">
      <w:pPr>
        <w:jc w:val="both"/>
        <w:rPr>
          <w:ins w:id="402" w:author="FURNON Cyril" w:date="2023-08-18T00:11:00Z"/>
        </w:rPr>
      </w:pPr>
      <w:ins w:id="403" w:author="FURNON Cyril" w:date="2023-08-18T00:11:00Z">
        <w:r>
          <w:rPr>
            <w:noProof/>
          </w:rPr>
          <w:pict w14:anchorId="1BAC26C4">
            <v:shape id="_x0000_s2263" type="#_x0000_t202" style="position:absolute;left:0;text-align:left;margin-left:39.5pt;margin-top:298.25pt;width:374.4pt;height:19.35pt;z-index:251865600;mso-position-horizontal-relative:text;mso-position-vertical-relative:text" stroked="f">
              <v:textbox style="mso-next-textbox:#_x0000_s2263" inset="0,0,0,0">
                <w:txbxContent>
                  <w:p w14:paraId="3657E33A" w14:textId="77777777" w:rsidR="00F47DBB" w:rsidRPr="00E30605" w:rsidRDefault="00F47DBB" w:rsidP="00576F6E">
                    <w:pPr>
                      <w:pStyle w:val="Lgende"/>
                      <w:rPr>
                        <w:ins w:id="404" w:author="FURNON Cyril" w:date="2023-08-18T00:11:00Z"/>
                        <w:noProof/>
                      </w:rPr>
                    </w:pPr>
                    <w:bookmarkStart w:id="405" w:name="_Toc142560335"/>
                    <w:ins w:id="406" w:author="FURNON Cyril" w:date="2023-08-18T00:11:00Z">
                      <w:r>
                        <w:t xml:space="preserve">Figure </w:t>
                      </w:r>
                      <w:r w:rsidR="00000000">
                        <w:fldChar w:fldCharType="begin"/>
                      </w:r>
                      <w:r w:rsidR="00000000">
                        <w:instrText xml:space="preserve"> SEQ Figure \* ARABIC </w:instrText>
                      </w:r>
                      <w:r w:rsidR="00000000">
                        <w:fldChar w:fldCharType="separate"/>
                      </w:r>
                      <w:r w:rsidR="00F554E1">
                        <w:t>9</w:t>
                      </w:r>
                      <w:r w:rsidR="00000000">
                        <w:fldChar w:fldCharType="end"/>
                      </w:r>
                      <w:r>
                        <w:t xml:space="preserve"> : Système d'information du Portail DomusVi</w:t>
                      </w:r>
                      <w:bookmarkEnd w:id="405"/>
                    </w:ins>
                  </w:p>
                  <w:p w14:paraId="64B5007C" w14:textId="77777777" w:rsidR="0080409F" w:rsidRDefault="0080409F">
                    <w:pPr>
                      <w:rPr>
                        <w:ins w:id="407" w:author="FURNON Cyril" w:date="2023-08-18T00:11:00Z"/>
                      </w:rPr>
                    </w:pPr>
                  </w:p>
                  <w:p w14:paraId="0EE07BC7" w14:textId="77777777" w:rsidR="00F47DBB" w:rsidRPr="00E30605" w:rsidRDefault="00F47DBB" w:rsidP="00576F6E">
                    <w:pPr>
                      <w:pStyle w:val="Lgende"/>
                      <w:rPr>
                        <w:ins w:id="408" w:author="FURNON Cyril" w:date="2023-08-18T00:11:00Z"/>
                        <w:noProof/>
                      </w:rPr>
                    </w:pPr>
                    <w:bookmarkStart w:id="409" w:name="_Toc142560336"/>
                    <w:ins w:id="410" w:author="FURNON Cyril" w:date="2023-08-18T00:11:00Z">
                      <w:r>
                        <w:t xml:space="preserve">Figure </w:t>
                      </w:r>
                      <w:r w:rsidR="00000000">
                        <w:fldChar w:fldCharType="begin"/>
                      </w:r>
                      <w:r w:rsidR="00000000">
                        <w:instrText xml:space="preserve"> SEQ Figure \* ARABIC </w:instrText>
                      </w:r>
                      <w:r w:rsidR="00000000">
                        <w:fldChar w:fldCharType="separate"/>
                      </w:r>
                      <w:r w:rsidR="00F554E1">
                        <w:t>9</w:t>
                      </w:r>
                      <w:r w:rsidR="00000000">
                        <w:fldChar w:fldCharType="end"/>
                      </w:r>
                      <w:r>
                        <w:t xml:space="preserve"> : Système d'information du Portail DomusVi</w:t>
                      </w:r>
                      <w:bookmarkEnd w:id="409"/>
                    </w:ins>
                  </w:p>
                </w:txbxContent>
              </v:textbox>
            </v:shape>
          </w:pict>
        </w:r>
      </w:ins>
    </w:p>
    <w:p w14:paraId="378FA0E9" w14:textId="77777777" w:rsidR="00576F6E" w:rsidRDefault="00576F6E" w:rsidP="00E13097">
      <w:pPr>
        <w:jc w:val="both"/>
        <w:rPr>
          <w:ins w:id="411" w:author="FURNON Cyril" w:date="2023-08-18T00:11:00Z"/>
        </w:rPr>
      </w:pPr>
    </w:p>
    <w:p w14:paraId="6CFE5BFD" w14:textId="0597ADBA" w:rsidR="00C65604" w:rsidRPr="00AD7CE4" w:rsidRDefault="00000000" w:rsidP="00E13097">
      <w:pPr>
        <w:rPr>
          <w:del w:id="412" w:author="FURNON Cyril" w:date="2023-08-18T00:11:00Z"/>
          <w:rFonts w:cstheme="minorHAnsi"/>
        </w:rPr>
      </w:pPr>
      <w:del w:id="413" w:author="FURNON Cyril" w:date="2023-08-18T00:11:00Z">
        <w:r>
          <w:rPr>
            <w:rFonts w:cstheme="minorHAnsi"/>
            <w:noProof/>
          </w:rPr>
          <w:pict w14:anchorId="7FE639F5">
            <v:shape id="_x0000_s2145" type="#_x0000_t202" style="position:absolute;margin-left:39.5pt;margin-top:278.6pt;width:374.4pt;height:14.45pt;z-index:251674624;mso-position-horizontal-relative:text;mso-position-vertical-relative:text" stroked="f">
              <v:textbox style="mso-next-textbox:#_x0000_s2145" inset="0,0,0,0">
                <w:txbxContent>
                  <w:p w14:paraId="3FA13D5C" w14:textId="13BAED17" w:rsidR="00F47DBB" w:rsidRPr="00E30605" w:rsidRDefault="00F47DBB" w:rsidP="00576F6E">
                    <w:pPr>
                      <w:pStyle w:val="Lgende"/>
                      <w:rPr>
                        <w:del w:id="414" w:author="FURNON Cyril" w:date="2023-08-18T00:11:00Z"/>
                        <w:noProof/>
                      </w:rPr>
                    </w:pPr>
                    <w:bookmarkStart w:id="415" w:name="_Toc142528370"/>
                    <w:del w:id="416" w:author="FURNON Cyril" w:date="2023-08-18T00:11:00Z">
                      <w:r>
                        <w:delText xml:space="preserve">Figure </w:delText>
                      </w:r>
                      <w:r w:rsidR="00000000">
                        <w:fldChar w:fldCharType="begin"/>
                      </w:r>
                      <w:r w:rsidR="00000000">
                        <w:delInstrText xml:space="preserve"> SEQ Figure \* ARABIC </w:delInstrText>
                      </w:r>
                      <w:r w:rsidR="00000000">
                        <w:fldChar w:fldCharType="separate"/>
                      </w:r>
                      <w:r w:rsidR="00440CD6">
                        <w:rPr>
                          <w:noProof/>
                        </w:rPr>
                        <w:delText>18</w:delText>
                      </w:r>
                      <w:r w:rsidR="00000000">
                        <w:rPr>
                          <w:noProof/>
                        </w:rPr>
                        <w:fldChar w:fldCharType="end"/>
                      </w:r>
                      <w:r>
                        <w:delText xml:space="preserve"> : Système d'information du Portail DomusVi</w:delText>
                      </w:r>
                      <w:bookmarkEnd w:id="415"/>
                    </w:del>
                  </w:p>
                  <w:p w14:paraId="27BBC4FF" w14:textId="77777777" w:rsidR="0080409F" w:rsidRDefault="0080409F">
                    <w:pPr>
                      <w:rPr>
                        <w:del w:id="417" w:author="FURNON Cyril" w:date="2023-08-18T00:11:00Z"/>
                      </w:rPr>
                    </w:pPr>
                  </w:p>
                  <w:p w14:paraId="3E4A76EC" w14:textId="0C0CB53F" w:rsidR="00F47DBB" w:rsidRPr="00E30605" w:rsidRDefault="00F47DBB" w:rsidP="00576F6E">
                    <w:pPr>
                      <w:pStyle w:val="Lgende"/>
                      <w:rPr>
                        <w:del w:id="418" w:author="FURNON Cyril" w:date="2023-08-18T00:11:00Z"/>
                        <w:noProof/>
                      </w:rPr>
                    </w:pPr>
                    <w:bookmarkStart w:id="419" w:name="_Toc142528371"/>
                    <w:del w:id="420" w:author="FURNON Cyril" w:date="2023-08-18T00:11:00Z">
                      <w:r>
                        <w:delText xml:space="preserve">Figure </w:delText>
                      </w:r>
                      <w:r w:rsidR="00000000">
                        <w:fldChar w:fldCharType="begin"/>
                      </w:r>
                      <w:r w:rsidR="00000000">
                        <w:delInstrText xml:space="preserve"> SEQ Figure \* ARABIC </w:delInstrText>
                      </w:r>
                      <w:r w:rsidR="00000000">
                        <w:fldChar w:fldCharType="separate"/>
                      </w:r>
                      <w:r w:rsidR="00440CD6">
                        <w:rPr>
                          <w:noProof/>
                        </w:rPr>
                        <w:delText>19</w:delText>
                      </w:r>
                      <w:r w:rsidR="00000000">
                        <w:rPr>
                          <w:noProof/>
                        </w:rPr>
                        <w:fldChar w:fldCharType="end"/>
                      </w:r>
                      <w:r>
                        <w:delText xml:space="preserve"> : Système d'information du Portail DomusVi</w:delText>
                      </w:r>
                      <w:bookmarkEnd w:id="419"/>
                    </w:del>
                  </w:p>
                </w:txbxContent>
              </v:textbox>
            </v:shape>
          </w:pict>
        </w:r>
        <w:r w:rsidR="00B004BD" w:rsidRPr="00AD7CE4">
          <w:rPr>
            <w:rFonts w:cstheme="minorHAnsi"/>
            <w:noProof/>
            <w:color w:val="4472C4" w:themeColor="accent1"/>
          </w:rPr>
          <w:drawing>
            <wp:anchor distT="0" distB="0" distL="114300" distR="114300" simplePos="0" relativeHeight="251684864" behindDoc="0" locked="0" layoutInCell="1" allowOverlap="1" wp14:anchorId="6E0B33C8" wp14:editId="7BB899ED">
              <wp:simplePos x="0" y="0"/>
              <wp:positionH relativeFrom="column">
                <wp:posOffset>448772</wp:posOffset>
              </wp:positionH>
              <wp:positionV relativeFrom="paragraph">
                <wp:posOffset>12700</wp:posOffset>
              </wp:positionV>
              <wp:extent cx="4871085" cy="3501390"/>
              <wp:effectExtent l="19050" t="19050" r="5715" b="3810"/>
              <wp:wrapTopAndBottom/>
              <wp:docPr id="574920593" name="Image 574920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
                        <a:extLst>
                          <a:ext uri="{28A0092B-C50C-407E-A947-70E740481C1C}">
                            <a14:useLocalDpi xmlns:a14="http://schemas.microsoft.com/office/drawing/2010/main" val="0"/>
                          </a:ext>
                        </a:extLst>
                      </a:blip>
                      <a:srcRect l="2203" t="1631" r="3045" b="5910"/>
                      <a:stretch/>
                    </pic:blipFill>
                    <pic:spPr bwMode="auto">
                      <a:xfrm>
                        <a:off x="0" y="0"/>
                        <a:ext cx="4871085" cy="350139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p>
    <w:p w14:paraId="406229A3" w14:textId="77777777" w:rsidR="00A64A88" w:rsidRDefault="00A64A88" w:rsidP="00E13097">
      <w:pPr>
        <w:rPr>
          <w:del w:id="421" w:author="FURNON Cyril" w:date="2023-08-18T00:11:00Z"/>
          <w:rFonts w:cstheme="minorHAnsi"/>
        </w:rPr>
      </w:pPr>
    </w:p>
    <w:p w14:paraId="6EA3EFD1" w14:textId="1C1CDE7E" w:rsidR="00F47DBB" w:rsidRPr="00AD7CE4" w:rsidRDefault="00000000" w:rsidP="00E13097">
      <w:pPr>
        <w:jc w:val="both"/>
        <w:rPr>
          <w:rFonts w:cstheme="minorHAnsi"/>
        </w:rPr>
        <w:pPrChange w:id="422" w:author="FURNON Cyril" w:date="2023-08-18T00:11:00Z">
          <w:pPr/>
        </w:pPrChange>
      </w:pPr>
      <w:del w:id="423" w:author="FURNON Cyril" w:date="2023-08-18T00:11:00Z">
        <w:r>
          <w:rPr>
            <w:rFonts w:cstheme="minorHAnsi"/>
            <w:noProof/>
          </w:rPr>
          <w:pict w14:anchorId="575F8546">
            <v:rect id="_x0000_s2148" style="position:absolute;left:0;text-align:left;margin-left:255.5pt;margin-top:221.4pt;width:45.7pt;height:27.7pt;z-index:251703296;mso-position-horizontal-relative:text;mso-position-vertical-relative:text" filled="f" strokecolor="black [3213]" strokeweight="1.5pt"/>
          </w:pict>
        </w:r>
        <w:r>
          <w:rPr>
            <w:rFonts w:cstheme="minorHAnsi"/>
            <w:noProof/>
          </w:rPr>
          <w:pict w14:anchorId="7EA59627">
            <v:rect id="_x0000_s2147" style="position:absolute;left:0;text-align:left;margin-left:167.5pt;margin-top:194.5pt;width:48pt;height:62.8pt;z-index:251702272;mso-position-horizontal-relative:text;mso-position-vertical-relative:text" filled="f" strokecolor="black [3213]" strokeweight="1.5pt"/>
          </w:pict>
        </w:r>
        <w:r>
          <w:rPr>
            <w:rFonts w:cstheme="minorHAnsi"/>
            <w:noProof/>
          </w:rPr>
          <w:pict w14:anchorId="51F2408F">
            <v:shape id="_x0000_s2146" type="#_x0000_t202" style="position:absolute;left:0;text-align:left;margin-left:53pt;margin-top:355pt;width:347.3pt;height:14.8pt;z-index:251701248;mso-position-horizontal-relative:text;mso-position-vertical-relative:text" stroked="f">
              <v:textbox style="mso-next-textbox:#_x0000_s2146" inset="0,0,0,0">
                <w:txbxContent>
                  <w:p w14:paraId="4487993B" w14:textId="6538D340" w:rsidR="00F47DBB" w:rsidRPr="002507EF" w:rsidRDefault="00F47DBB" w:rsidP="00F47DBB">
                    <w:pPr>
                      <w:pStyle w:val="Lgende"/>
                      <w:rPr>
                        <w:del w:id="424" w:author="FURNON Cyril" w:date="2023-08-18T00:11:00Z"/>
                        <w:noProof/>
                        <w:color w:val="FF0000"/>
                      </w:rPr>
                    </w:pPr>
                    <w:del w:id="425" w:author="FURNON Cyril" w:date="2023-08-18T00:11:00Z">
                      <w:r>
                        <w:delText xml:space="preserve">Figure </w:delText>
                      </w:r>
                      <w:r w:rsidR="00C77DFE">
                        <w:delText>10 :</w:delText>
                      </w:r>
                      <w:r>
                        <w:delText xml:space="preserve"> Domaine CRM du portail Domus</w:delText>
                      </w:r>
                      <w:r w:rsidR="00C42D97">
                        <w:delText>V</w:delText>
                      </w:r>
                      <w:r>
                        <w:delText>i</w:delText>
                      </w:r>
                    </w:del>
                  </w:p>
                  <w:p w14:paraId="210E4287" w14:textId="77777777" w:rsidR="00215EF6" w:rsidRDefault="00215EF6">
                    <w:pPr>
                      <w:rPr>
                        <w:del w:id="426" w:author="FURNON Cyril" w:date="2023-08-18T00:11:00Z"/>
                      </w:rPr>
                    </w:pPr>
                  </w:p>
                  <w:p w14:paraId="3B1B0392" w14:textId="09173038" w:rsidR="00F47DBB" w:rsidRPr="002507EF" w:rsidRDefault="00142E14" w:rsidP="00F47DBB">
                    <w:pPr>
                      <w:pStyle w:val="Lgende"/>
                      <w:rPr>
                        <w:del w:id="427" w:author="FURNON Cyril" w:date="2023-08-18T00:11:00Z"/>
                        <w:noProof/>
                        <w:color w:val="FF0000"/>
                      </w:rPr>
                    </w:pPr>
                    <w:bookmarkStart w:id="428" w:name="_Toc142528372"/>
                    <w:del w:id="429" w:author="FURNON Cyril" w:date="2023-08-18T00:11:00Z">
                      <w:r>
                        <w:delText xml:space="preserve">Figure </w:delText>
                      </w:r>
                      <w:r w:rsidR="00000000">
                        <w:fldChar w:fldCharType="begin"/>
                      </w:r>
                      <w:r w:rsidR="00000000">
                        <w:delInstrText xml:space="preserve"> SEQ Figure \* ARABIC </w:delInstrText>
                      </w:r>
                      <w:r w:rsidR="00000000">
                        <w:fldChar w:fldCharType="separate"/>
                      </w:r>
                      <w:r w:rsidR="00440CD6">
                        <w:rPr>
                          <w:noProof/>
                        </w:rPr>
                        <w:delText>20</w:delText>
                      </w:r>
                      <w:r w:rsidR="00000000">
                        <w:rPr>
                          <w:noProof/>
                        </w:rPr>
                        <w:fldChar w:fldCharType="end"/>
                      </w:r>
                      <w:r>
                        <w:delText xml:space="preserve"> : Domaine MDM du portail </w:delText>
                      </w:r>
                      <w:r w:rsidR="00BB7232">
                        <w:delText>DomusVi</w:delText>
                      </w:r>
                      <w:r w:rsidR="00F47DBB">
                        <w:delText xml:space="preserve">Figure </w:delText>
                      </w:r>
                      <w:r w:rsidR="00000000">
                        <w:fldChar w:fldCharType="begin"/>
                      </w:r>
                      <w:r w:rsidR="00000000">
                        <w:delInstrText xml:space="preserve"> SEQ Figure \* ARABIC </w:delInstrText>
                      </w:r>
                      <w:r w:rsidR="00000000">
                        <w:fldChar w:fldCharType="separate"/>
                      </w:r>
                      <w:r w:rsidR="00440CD6">
                        <w:rPr>
                          <w:noProof/>
                        </w:rPr>
                        <w:delText>21</w:delText>
                      </w:r>
                      <w:r w:rsidR="00000000">
                        <w:rPr>
                          <w:noProof/>
                        </w:rPr>
                        <w:fldChar w:fldCharType="end"/>
                      </w:r>
                      <w:r w:rsidR="00F47DBB">
                        <w:delText xml:space="preserve"> : Domaine CRM du portail Domus</w:delText>
                      </w:r>
                      <w:r w:rsidR="00C42D97">
                        <w:delText>V</w:delText>
                      </w:r>
                      <w:r w:rsidR="00F47DBB">
                        <w:delText>i</w:delText>
                      </w:r>
                      <w:bookmarkEnd w:id="428"/>
                    </w:del>
                  </w:p>
                  <w:p w14:paraId="1664B94E" w14:textId="77777777" w:rsidR="0080409F" w:rsidRDefault="0080409F">
                    <w:pPr>
                      <w:rPr>
                        <w:del w:id="430" w:author="FURNON Cyril" w:date="2023-08-18T00:11:00Z"/>
                      </w:rPr>
                    </w:pPr>
                  </w:p>
                  <w:p w14:paraId="71359B21" w14:textId="2F6A53F5" w:rsidR="00F47DBB" w:rsidRPr="002507EF" w:rsidRDefault="00142E14" w:rsidP="00F47DBB">
                    <w:pPr>
                      <w:pStyle w:val="Lgende"/>
                      <w:rPr>
                        <w:del w:id="431" w:author="FURNON Cyril" w:date="2023-08-18T00:11:00Z"/>
                        <w:noProof/>
                        <w:color w:val="FF0000"/>
                      </w:rPr>
                    </w:pPr>
                    <w:bookmarkStart w:id="432" w:name="_Toc142528373"/>
                    <w:del w:id="433" w:author="FURNON Cyril" w:date="2023-08-18T00:11:00Z">
                      <w:r>
                        <w:delText xml:space="preserve">Figure </w:delText>
                      </w:r>
                      <w:r w:rsidR="00000000">
                        <w:fldChar w:fldCharType="begin"/>
                      </w:r>
                      <w:r w:rsidR="00000000">
                        <w:delInstrText xml:space="preserve"> SEQ Figure \* ARABIC </w:delInstrText>
                      </w:r>
                      <w:r w:rsidR="00000000">
                        <w:fldChar w:fldCharType="separate"/>
                      </w:r>
                      <w:r w:rsidR="00440CD6">
                        <w:rPr>
                          <w:noProof/>
                        </w:rPr>
                        <w:delText>22</w:delText>
                      </w:r>
                      <w:r w:rsidR="00000000">
                        <w:rPr>
                          <w:noProof/>
                        </w:rPr>
                        <w:fldChar w:fldCharType="end"/>
                      </w:r>
                      <w:r>
                        <w:delText xml:space="preserve"> : Domaine MDM du portail </w:delText>
                      </w:r>
                      <w:r w:rsidR="00BB7232">
                        <w:delText>DomusVi</w:delText>
                      </w:r>
                      <w:r w:rsidR="00F47DBB">
                        <w:delText xml:space="preserve">Figure </w:delText>
                      </w:r>
                      <w:r w:rsidR="00C77DFE">
                        <w:delText>10 :</w:delText>
                      </w:r>
                      <w:r w:rsidR="00F47DBB">
                        <w:delText xml:space="preserve"> Domaine CRM du portail Domus</w:delText>
                      </w:r>
                      <w:r w:rsidR="00C42D97">
                        <w:delText>V</w:delText>
                      </w:r>
                      <w:r w:rsidR="00F47DBB">
                        <w:delText>i</w:delText>
                      </w:r>
                      <w:bookmarkEnd w:id="432"/>
                    </w:del>
                  </w:p>
                  <w:p w14:paraId="308D258B" w14:textId="77777777" w:rsidR="00215EF6" w:rsidRDefault="00215EF6">
                    <w:pPr>
                      <w:rPr>
                        <w:del w:id="434" w:author="FURNON Cyril" w:date="2023-08-18T00:11:00Z"/>
                      </w:rPr>
                    </w:pPr>
                  </w:p>
                  <w:p w14:paraId="0AE361AE" w14:textId="7C4D2A4D" w:rsidR="00F47DBB" w:rsidRPr="002507EF" w:rsidRDefault="00142E14" w:rsidP="00F47DBB">
                    <w:pPr>
                      <w:pStyle w:val="Lgende"/>
                      <w:rPr>
                        <w:del w:id="435" w:author="FURNON Cyril" w:date="2023-08-18T00:11:00Z"/>
                        <w:noProof/>
                        <w:color w:val="FF0000"/>
                      </w:rPr>
                    </w:pPr>
                    <w:bookmarkStart w:id="436" w:name="_Toc142528374"/>
                    <w:del w:id="437" w:author="FURNON Cyril" w:date="2023-08-18T00:11:00Z">
                      <w:r>
                        <w:delText xml:space="preserve">Figure </w:delText>
                      </w:r>
                      <w:r w:rsidR="00000000">
                        <w:fldChar w:fldCharType="begin"/>
                      </w:r>
                      <w:r w:rsidR="00000000">
                        <w:delInstrText xml:space="preserve"> SEQ Figure \* ARABIC </w:delInstrText>
                      </w:r>
                      <w:r w:rsidR="00000000">
                        <w:fldChar w:fldCharType="separate"/>
                      </w:r>
                      <w:r w:rsidR="00440CD6">
                        <w:rPr>
                          <w:noProof/>
                        </w:rPr>
                        <w:delText>23</w:delText>
                      </w:r>
                      <w:r w:rsidR="00000000">
                        <w:rPr>
                          <w:noProof/>
                        </w:rPr>
                        <w:fldChar w:fldCharType="end"/>
                      </w:r>
                      <w:r>
                        <w:delText xml:space="preserve"> : Domaine MDM du portail </w:delText>
                      </w:r>
                      <w:r w:rsidR="00BB7232">
                        <w:delText>DomusVi</w:delText>
                      </w:r>
                      <w:r w:rsidR="00F47DBB">
                        <w:delText xml:space="preserve">Figure </w:delText>
                      </w:r>
                      <w:r w:rsidR="00000000">
                        <w:fldChar w:fldCharType="begin"/>
                      </w:r>
                      <w:r w:rsidR="00000000">
                        <w:delInstrText xml:space="preserve"> SEQ Figure \* ARABIC </w:delInstrText>
                      </w:r>
                      <w:r w:rsidR="00000000">
                        <w:fldChar w:fldCharType="separate"/>
                      </w:r>
                      <w:r w:rsidR="00440CD6">
                        <w:rPr>
                          <w:noProof/>
                        </w:rPr>
                        <w:delText>24</w:delText>
                      </w:r>
                      <w:r w:rsidR="00000000">
                        <w:rPr>
                          <w:noProof/>
                        </w:rPr>
                        <w:fldChar w:fldCharType="end"/>
                      </w:r>
                      <w:r w:rsidR="00F47DBB">
                        <w:delText xml:space="preserve"> : Domaine CRM du portail Domus</w:delText>
                      </w:r>
                      <w:r w:rsidR="00C42D97">
                        <w:delText>V</w:delText>
                      </w:r>
                      <w:r w:rsidR="00F47DBB">
                        <w:delText>i</w:delText>
                      </w:r>
                      <w:bookmarkEnd w:id="436"/>
                    </w:del>
                  </w:p>
                </w:txbxContent>
              </v:textbox>
              <w10:wrap type="topAndBottom"/>
            </v:shape>
          </w:pict>
        </w:r>
        <w:r w:rsidR="00A64A88" w:rsidRPr="00AD7CE4">
          <w:rPr>
            <w:rFonts w:cstheme="minorHAnsi"/>
            <w:noProof/>
            <w:color w:val="FF0000"/>
          </w:rPr>
          <w:drawing>
            <wp:anchor distT="0" distB="0" distL="114300" distR="114300" simplePos="0" relativeHeight="251685888" behindDoc="0" locked="0" layoutInCell="1" allowOverlap="1" wp14:anchorId="52E9342C" wp14:editId="73F61BEB">
              <wp:simplePos x="0" y="0"/>
              <wp:positionH relativeFrom="column">
                <wp:posOffset>697922</wp:posOffset>
              </wp:positionH>
              <wp:positionV relativeFrom="paragraph">
                <wp:posOffset>1349144</wp:posOffset>
              </wp:positionV>
              <wp:extent cx="4379595" cy="3115310"/>
              <wp:effectExtent l="19050" t="19050" r="1905" b="8890"/>
              <wp:wrapTopAndBottom/>
              <wp:docPr id="918309627" name="Image 918309627"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4026" name="Image 8" descr="Une image contenant texte, capture d’écran, diagramme, Police&#10;&#10;Description générée automatiquemen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79595" cy="31153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del>
      <w:r w:rsidR="00F47DBB" w:rsidRPr="00AD7CE4">
        <w:rPr>
          <w:rFonts w:cstheme="minorHAnsi"/>
        </w:rPr>
        <w:t xml:space="preserve">Nous </w:t>
      </w:r>
      <w:ins w:id="438" w:author="FURNON Cyril" w:date="2023-08-18T00:11:00Z">
        <w:r w:rsidR="00F47DBB">
          <w:t>avons</w:t>
        </w:r>
      </w:ins>
      <w:del w:id="439" w:author="FURNON Cyril" w:date="2023-08-18T00:11:00Z">
        <w:r w:rsidR="00A64A88">
          <w:rPr>
            <w:rFonts w:cstheme="minorHAnsi"/>
          </w:rPr>
          <w:delText>allons</w:delText>
        </w:r>
      </w:del>
      <w:r w:rsidR="00C65604" w:rsidRPr="00AD7CE4">
        <w:rPr>
          <w:rFonts w:cstheme="minorHAnsi"/>
        </w:rPr>
        <w:t xml:space="preserve"> rapidement parlé de</w:t>
      </w:r>
      <w:r w:rsidR="00F47DBB" w:rsidRPr="00AD7CE4">
        <w:rPr>
          <w:rFonts w:cstheme="minorHAnsi"/>
        </w:rPr>
        <w:t xml:space="preserve"> la partie CRM avec la gestion des clients et la prospection</w:t>
      </w:r>
      <w:r w:rsidR="00516DF9" w:rsidRPr="00AD7CE4">
        <w:rPr>
          <w:rFonts w:cstheme="minorHAnsi"/>
        </w:rPr>
        <w:t xml:space="preserve"> mais</w:t>
      </w:r>
      <w:r w:rsidR="00F47DBB" w:rsidRPr="00AD7CE4">
        <w:rPr>
          <w:rFonts w:cstheme="minorHAnsi"/>
        </w:rPr>
        <w:t xml:space="preserve"> le site a </w:t>
      </w:r>
      <w:r w:rsidR="00516DF9" w:rsidRPr="00AD7CE4">
        <w:rPr>
          <w:rFonts w:cstheme="minorHAnsi"/>
        </w:rPr>
        <w:t>également</w:t>
      </w:r>
      <w:r w:rsidR="00F47DBB" w:rsidRPr="00AD7CE4">
        <w:rPr>
          <w:rFonts w:cstheme="minorHAnsi"/>
        </w:rPr>
        <w:t xml:space="preserve"> développ</w:t>
      </w:r>
      <w:r w:rsidR="00516DF9" w:rsidRPr="00AD7CE4">
        <w:rPr>
          <w:rFonts w:cstheme="minorHAnsi"/>
        </w:rPr>
        <w:t>é</w:t>
      </w:r>
      <w:r w:rsidR="00F47DBB" w:rsidRPr="00AD7CE4">
        <w:rPr>
          <w:rFonts w:cstheme="minorHAnsi"/>
        </w:rPr>
        <w:t xml:space="preserve"> des fonctionnalités importantes pour faciliter cette gestion aux utilisateurs. </w:t>
      </w:r>
      <w:r w:rsidR="00C65604" w:rsidRPr="00AD7CE4">
        <w:rPr>
          <w:rFonts w:cstheme="minorHAnsi"/>
        </w:rPr>
        <w:t xml:space="preserve">Cette partie peut être décrite par la </w:t>
      </w:r>
      <w:r w:rsidR="00C65604" w:rsidRPr="00AD7CE4">
        <w:rPr>
          <w:rFonts w:cstheme="minorHAnsi"/>
          <w:i/>
          <w:iCs/>
        </w:rPr>
        <w:t xml:space="preserve">Figure </w:t>
      </w:r>
      <w:r w:rsidR="00516DF9" w:rsidRPr="00AD7CE4">
        <w:rPr>
          <w:rFonts w:cstheme="minorHAnsi"/>
          <w:i/>
          <w:iCs/>
        </w:rPr>
        <w:t>10</w:t>
      </w:r>
      <w:r w:rsidR="00C65604" w:rsidRPr="00AD7CE4">
        <w:rPr>
          <w:rFonts w:cstheme="minorHAnsi"/>
          <w:i/>
          <w:iCs/>
        </w:rPr>
        <w:t xml:space="preserve"> : Domaine CRM du portail Domusvi</w:t>
      </w:r>
      <w:r w:rsidR="00142E14" w:rsidRPr="00AD7CE4">
        <w:rPr>
          <w:rFonts w:cstheme="minorHAnsi"/>
        </w:rPr>
        <w:t xml:space="preserve"> ci-dessous. Les sujets centraux (encadrés en noir) regroupent la gestion des prospects avec la communication, la « Multi-Orientation » qui correspondent aux placements des clients dans les établissements séniors et la gestion des séjours illustrant la gestion des contrats des personnes résidants dans les agences séniors.</w:t>
      </w:r>
    </w:p>
    <w:p w14:paraId="52572A2E" w14:textId="3EE6802A" w:rsidR="00663887" w:rsidRPr="00AD7CE4" w:rsidRDefault="00000000" w:rsidP="00E13097">
      <w:pPr>
        <w:jc w:val="both"/>
        <w:rPr>
          <w:rFonts w:cstheme="minorHAnsi"/>
        </w:rPr>
        <w:pPrChange w:id="440" w:author="FURNON Cyril" w:date="2023-08-18T00:11:00Z">
          <w:pPr/>
        </w:pPrChange>
      </w:pPr>
      <w:ins w:id="441" w:author="FURNON Cyril" w:date="2023-08-18T00:11:00Z">
        <w:r>
          <w:rPr>
            <w:noProof/>
          </w:rPr>
          <w:pict w14:anchorId="1A904511">
            <v:shape id="_x0000_s2264" type="#_x0000_t202" style="position:absolute;left:0;text-align:left;margin-left:51.8pt;margin-top:260.8pt;width:347.3pt;height:14.8pt;z-index:251868672;mso-position-horizontal-relative:text;mso-position-vertical-relative:text" stroked="f">
              <v:textbox style="mso-next-textbox:#_x0000_s2264" inset="0,0,0,0">
                <w:txbxContent>
                  <w:p w14:paraId="0F156E6A" w14:textId="77777777" w:rsidR="00F47DBB" w:rsidRPr="002507EF" w:rsidRDefault="00F47DBB" w:rsidP="00F47DBB">
                    <w:pPr>
                      <w:pStyle w:val="Lgende"/>
                      <w:rPr>
                        <w:ins w:id="442" w:author="FURNON Cyril" w:date="2023-08-18T00:11:00Z"/>
                        <w:noProof/>
                        <w:color w:val="FF0000"/>
                      </w:rPr>
                    </w:pPr>
                    <w:ins w:id="443" w:author="FURNON Cyril" w:date="2023-08-18T00:11:00Z">
                      <w:r>
                        <w:t xml:space="preserve">Figure </w:t>
                      </w:r>
                      <w:r w:rsidR="00C77DFE">
                        <w:t>10 :</w:t>
                      </w:r>
                      <w:r>
                        <w:t xml:space="preserve"> Domaine CRM du portail Domus</w:t>
                      </w:r>
                      <w:r w:rsidR="00C42D97">
                        <w:t>V</w:t>
                      </w:r>
                      <w:r>
                        <w:t>i</w:t>
                      </w:r>
                    </w:ins>
                  </w:p>
                  <w:p w14:paraId="4439A349" w14:textId="77777777" w:rsidR="00215EF6" w:rsidRDefault="00215EF6">
                    <w:pPr>
                      <w:rPr>
                        <w:ins w:id="444" w:author="FURNON Cyril" w:date="2023-08-18T00:11:00Z"/>
                      </w:rPr>
                    </w:pPr>
                  </w:p>
                  <w:p w14:paraId="723A0BFF" w14:textId="77777777" w:rsidR="00F47DBB" w:rsidRPr="002507EF" w:rsidRDefault="00142E14" w:rsidP="00F47DBB">
                    <w:pPr>
                      <w:pStyle w:val="Lgende"/>
                      <w:rPr>
                        <w:ins w:id="445" w:author="FURNON Cyril" w:date="2023-08-18T00:11:00Z"/>
                        <w:noProof/>
                        <w:color w:val="FF0000"/>
                      </w:rPr>
                    </w:pPr>
                    <w:bookmarkStart w:id="446" w:name="_Toc142560337"/>
                    <w:ins w:id="447" w:author="FURNON Cyril" w:date="2023-08-18T00:11:00Z">
                      <w:r>
                        <w:t xml:space="preserve">Figure </w:t>
                      </w:r>
                      <w:r w:rsidR="00000000">
                        <w:fldChar w:fldCharType="begin"/>
                      </w:r>
                      <w:r w:rsidR="00000000">
                        <w:instrText xml:space="preserve"> SEQ Figure \* ARABIC </w:instrText>
                      </w:r>
                      <w:r w:rsidR="00000000">
                        <w:fldChar w:fldCharType="separate"/>
                      </w:r>
                      <w:r w:rsidR="009B49BE">
                        <w:rPr>
                          <w:noProof/>
                        </w:rPr>
                        <w:t>18</w:t>
                      </w:r>
                      <w:r w:rsidR="00000000">
                        <w:rPr>
                          <w:noProof/>
                        </w:rPr>
                        <w:fldChar w:fldCharType="end"/>
                      </w:r>
                      <w:r>
                        <w:t xml:space="preserve"> : Domaine MDM du portail </w:t>
                      </w:r>
                      <w:r w:rsidR="00BB7232">
                        <w:t>DomusVi</w:t>
                      </w:r>
                      <w:r w:rsidR="00F47DBB">
                        <w:t xml:space="preserve">Figure </w:t>
                      </w:r>
                      <w:r w:rsidR="00000000">
                        <w:fldChar w:fldCharType="begin"/>
                      </w:r>
                      <w:r w:rsidR="00000000">
                        <w:instrText xml:space="preserve"> SEQ Figure \* ARABIC </w:instrText>
                      </w:r>
                      <w:r w:rsidR="00000000">
                        <w:fldChar w:fldCharType="separate"/>
                      </w:r>
                      <w:r w:rsidR="009B49BE">
                        <w:rPr>
                          <w:noProof/>
                        </w:rPr>
                        <w:t>19</w:t>
                      </w:r>
                      <w:r w:rsidR="00000000">
                        <w:rPr>
                          <w:noProof/>
                        </w:rPr>
                        <w:fldChar w:fldCharType="end"/>
                      </w:r>
                      <w:r w:rsidR="00F47DBB">
                        <w:t xml:space="preserve"> : Domaine CRM du portail Domus</w:t>
                      </w:r>
                      <w:r w:rsidR="00C42D97">
                        <w:t>V</w:t>
                      </w:r>
                      <w:r w:rsidR="00F47DBB">
                        <w:t>i</w:t>
                      </w:r>
                      <w:bookmarkEnd w:id="446"/>
                    </w:ins>
                  </w:p>
                  <w:p w14:paraId="37EB25BB" w14:textId="77777777" w:rsidR="0080409F" w:rsidRDefault="0080409F">
                    <w:pPr>
                      <w:rPr>
                        <w:ins w:id="448" w:author="FURNON Cyril" w:date="2023-08-18T00:11:00Z"/>
                      </w:rPr>
                    </w:pPr>
                  </w:p>
                  <w:p w14:paraId="53134695" w14:textId="77777777" w:rsidR="00F47DBB" w:rsidRPr="002507EF" w:rsidRDefault="00142E14" w:rsidP="00F47DBB">
                    <w:pPr>
                      <w:pStyle w:val="Lgende"/>
                      <w:rPr>
                        <w:ins w:id="449" w:author="FURNON Cyril" w:date="2023-08-18T00:11:00Z"/>
                        <w:noProof/>
                        <w:color w:val="FF0000"/>
                      </w:rPr>
                    </w:pPr>
                    <w:bookmarkStart w:id="450" w:name="_Toc142560338"/>
                    <w:ins w:id="451" w:author="FURNON Cyril" w:date="2023-08-18T00:11:00Z">
                      <w:r>
                        <w:t xml:space="preserve">Figure </w:t>
                      </w:r>
                      <w:r w:rsidR="00000000">
                        <w:fldChar w:fldCharType="begin"/>
                      </w:r>
                      <w:r w:rsidR="00000000">
                        <w:instrText xml:space="preserve"> SEQ Figure \* ARABIC </w:instrText>
                      </w:r>
                      <w:r w:rsidR="00000000">
                        <w:fldChar w:fldCharType="separate"/>
                      </w:r>
                      <w:r w:rsidR="00F554E1">
                        <w:rPr>
                          <w:noProof/>
                        </w:rPr>
                        <w:t>11</w:t>
                      </w:r>
                      <w:r w:rsidR="00000000">
                        <w:rPr>
                          <w:noProof/>
                        </w:rPr>
                        <w:fldChar w:fldCharType="end"/>
                      </w:r>
                      <w:r>
                        <w:t xml:space="preserve"> : Domaine MDM du portail </w:t>
                      </w:r>
                      <w:r w:rsidR="00BB7232">
                        <w:t>DomusVi</w:t>
                      </w:r>
                      <w:r w:rsidR="00F47DBB">
                        <w:t xml:space="preserve">Figure </w:t>
                      </w:r>
                      <w:r w:rsidR="00C77DFE">
                        <w:t>10 :</w:t>
                      </w:r>
                      <w:r w:rsidR="00F47DBB">
                        <w:t xml:space="preserve"> Domaine CRM du portail Domus</w:t>
                      </w:r>
                      <w:r w:rsidR="00C42D97">
                        <w:t>V</w:t>
                      </w:r>
                      <w:r w:rsidR="00F47DBB">
                        <w:t>i</w:t>
                      </w:r>
                      <w:bookmarkEnd w:id="450"/>
                    </w:ins>
                  </w:p>
                  <w:p w14:paraId="25879F31" w14:textId="77777777" w:rsidR="00215EF6" w:rsidRDefault="00215EF6">
                    <w:pPr>
                      <w:rPr>
                        <w:ins w:id="452" w:author="FURNON Cyril" w:date="2023-08-18T00:11:00Z"/>
                      </w:rPr>
                    </w:pPr>
                  </w:p>
                  <w:p w14:paraId="5EF2E534" w14:textId="77777777" w:rsidR="00F47DBB" w:rsidRPr="002507EF" w:rsidRDefault="00142E14" w:rsidP="00F47DBB">
                    <w:pPr>
                      <w:pStyle w:val="Lgende"/>
                      <w:rPr>
                        <w:ins w:id="453" w:author="FURNON Cyril" w:date="2023-08-18T00:11:00Z"/>
                        <w:noProof/>
                        <w:color w:val="FF0000"/>
                      </w:rPr>
                    </w:pPr>
                    <w:bookmarkStart w:id="454" w:name="_Toc142560339"/>
                    <w:ins w:id="455" w:author="FURNON Cyril" w:date="2023-08-18T00:11:00Z">
                      <w:r>
                        <w:t xml:space="preserve">Figure </w:t>
                      </w:r>
                      <w:r w:rsidR="00000000">
                        <w:fldChar w:fldCharType="begin"/>
                      </w:r>
                      <w:r w:rsidR="00000000">
                        <w:instrText xml:space="preserve"> SEQ Figure \* ARABIC </w:instrText>
                      </w:r>
                      <w:r w:rsidR="00000000">
                        <w:fldChar w:fldCharType="separate"/>
                      </w:r>
                      <w:r w:rsidR="009B49BE">
                        <w:rPr>
                          <w:noProof/>
                        </w:rPr>
                        <w:t>18</w:t>
                      </w:r>
                      <w:r w:rsidR="00000000">
                        <w:rPr>
                          <w:noProof/>
                        </w:rPr>
                        <w:fldChar w:fldCharType="end"/>
                      </w:r>
                      <w:r>
                        <w:t xml:space="preserve"> : Domaine MDM du portail </w:t>
                      </w:r>
                      <w:r w:rsidR="00BB7232">
                        <w:t>DomusVi</w:t>
                      </w:r>
                      <w:r w:rsidR="00F47DBB">
                        <w:t xml:space="preserve">Figure </w:t>
                      </w:r>
                      <w:r w:rsidR="00000000">
                        <w:fldChar w:fldCharType="begin"/>
                      </w:r>
                      <w:r w:rsidR="00000000">
                        <w:instrText xml:space="preserve"> SEQ Figure \* ARABIC </w:instrText>
                      </w:r>
                      <w:r w:rsidR="00000000">
                        <w:fldChar w:fldCharType="separate"/>
                      </w:r>
                      <w:r w:rsidR="009B49BE">
                        <w:rPr>
                          <w:noProof/>
                        </w:rPr>
                        <w:t>19</w:t>
                      </w:r>
                      <w:r w:rsidR="00000000">
                        <w:rPr>
                          <w:noProof/>
                        </w:rPr>
                        <w:fldChar w:fldCharType="end"/>
                      </w:r>
                      <w:r w:rsidR="00F47DBB">
                        <w:t xml:space="preserve"> : Domaine CRM du portail Domus</w:t>
                      </w:r>
                      <w:r w:rsidR="00C42D97">
                        <w:t>V</w:t>
                      </w:r>
                      <w:r w:rsidR="00F47DBB">
                        <w:t>i</w:t>
                      </w:r>
                      <w:bookmarkEnd w:id="454"/>
                    </w:ins>
                  </w:p>
                </w:txbxContent>
              </v:textbox>
              <w10:wrap type="topAndBottom"/>
            </v:shape>
          </w:pict>
        </w:r>
        <w:r>
          <w:rPr>
            <w:noProof/>
          </w:rPr>
          <w:pict w14:anchorId="2BB666FB">
            <v:rect id="_x0000_s2266" style="position:absolute;left:0;text-align:left;margin-left:253.85pt;margin-top:120.35pt;width:45.7pt;height:27.7pt;z-index:251870720;mso-position-horizontal-relative:text;mso-position-vertical-relative:text" filled="f" strokecolor="black [3213]" strokeweight="1.5pt"/>
          </w:pict>
        </w:r>
        <w:r>
          <w:rPr>
            <w:noProof/>
          </w:rPr>
          <w:pict w14:anchorId="0F9981CE">
            <v:rect id="_x0000_s2265" style="position:absolute;left:0;text-align:left;margin-left:164.8pt;margin-top:94.5pt;width:48pt;height:62.8pt;z-index:251869696;mso-position-horizontal-relative:text;mso-position-vertical-relative:text" filled="f" strokecolor="black [3213]" strokeweight="1.5pt"/>
          </w:pict>
        </w:r>
        <w:r w:rsidR="00663887">
          <w:rPr>
            <w:noProof/>
            <w:color w:val="FF0000"/>
          </w:rPr>
          <w:drawing>
            <wp:anchor distT="0" distB="0" distL="114300" distR="114300" simplePos="0" relativeHeight="251867648" behindDoc="0" locked="0" layoutInCell="1" allowOverlap="1" wp14:anchorId="2BCF9909" wp14:editId="562EB693">
              <wp:simplePos x="0" y="0"/>
              <wp:positionH relativeFrom="column">
                <wp:posOffset>650240</wp:posOffset>
              </wp:positionH>
              <wp:positionV relativeFrom="paragraph">
                <wp:posOffset>111991</wp:posOffset>
              </wp:positionV>
              <wp:extent cx="4410710" cy="3137535"/>
              <wp:effectExtent l="19050" t="19050" r="8890" b="5715"/>
              <wp:wrapTopAndBottom/>
              <wp:docPr id="2059914999" name="Image 2059914999"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4026" name="Image 8" descr="Une image contenant texte, capture d’écran, diagramme, Police&#10;&#10;Description générée automatiquemen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10710" cy="31375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ins>
      <w:r w:rsidR="00142E14" w:rsidRPr="00AD7CE4">
        <w:rPr>
          <w:rFonts w:cstheme="minorHAnsi"/>
        </w:rPr>
        <w:t xml:space="preserve">Nous présenterons également le Domaine MDM : Master Data Management avec la </w:t>
      </w:r>
      <w:r w:rsidR="00142E14" w:rsidRPr="00AD7CE4">
        <w:rPr>
          <w:rFonts w:cstheme="minorHAnsi"/>
          <w:i/>
          <w:iCs/>
        </w:rPr>
        <w:t xml:space="preserve">Figure </w:t>
      </w:r>
      <w:r w:rsidR="00BB7232" w:rsidRPr="00AD7CE4">
        <w:rPr>
          <w:rFonts w:cstheme="minorHAnsi"/>
          <w:i/>
          <w:iCs/>
        </w:rPr>
        <w:t>11</w:t>
      </w:r>
      <w:r w:rsidR="00142E14" w:rsidRPr="00AD7CE4">
        <w:rPr>
          <w:rFonts w:cstheme="minorHAnsi"/>
          <w:i/>
          <w:iCs/>
        </w:rPr>
        <w:t xml:space="preserve"> : Domaine MDM du portail </w:t>
      </w:r>
      <w:r w:rsidR="00BB7232" w:rsidRPr="00AD7CE4">
        <w:rPr>
          <w:rFonts w:cstheme="minorHAnsi"/>
          <w:i/>
          <w:iCs/>
        </w:rPr>
        <w:t>DomusVi</w:t>
      </w:r>
      <w:r w:rsidR="00142E14" w:rsidRPr="00AD7CE4">
        <w:rPr>
          <w:rFonts w:cstheme="minorHAnsi"/>
        </w:rPr>
        <w:t>.</w:t>
      </w:r>
    </w:p>
    <w:p w14:paraId="3E4914A5" w14:textId="49332BC5" w:rsidR="00F47DBB" w:rsidRPr="00AD7CE4" w:rsidRDefault="00BB7232" w:rsidP="00E13097">
      <w:pPr>
        <w:jc w:val="both"/>
        <w:rPr>
          <w:rFonts w:cstheme="minorHAnsi"/>
        </w:rPr>
        <w:pPrChange w:id="456" w:author="FURNON Cyril" w:date="2023-08-18T00:11:00Z">
          <w:pPr/>
        </w:pPrChange>
      </w:pPr>
      <w:ins w:id="457" w:author="FURNON Cyril" w:date="2023-08-18T00:11:00Z">
        <w:r>
          <w:rPr>
            <w:noProof/>
            <w:color w:val="FF0000"/>
          </w:rPr>
          <w:drawing>
            <wp:anchor distT="0" distB="0" distL="114300" distR="114300" simplePos="0" relativeHeight="251872768" behindDoc="0" locked="0" layoutInCell="1" allowOverlap="1" wp14:anchorId="16D38C72" wp14:editId="4CBFB4B3">
              <wp:simplePos x="0" y="0"/>
              <wp:positionH relativeFrom="column">
                <wp:posOffset>735330</wp:posOffset>
              </wp:positionH>
              <wp:positionV relativeFrom="paragraph">
                <wp:posOffset>890856</wp:posOffset>
              </wp:positionV>
              <wp:extent cx="4291330" cy="2892425"/>
              <wp:effectExtent l="19050" t="19050" r="0" b="3175"/>
              <wp:wrapTopAndBottom/>
              <wp:docPr id="1655843699" name="Image 1655843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91330" cy="2892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ins>
      <w:del w:id="458" w:author="FURNON Cyril" w:date="2023-08-18T00:11:00Z">
        <w:r w:rsidRPr="00AD7CE4">
          <w:rPr>
            <w:rFonts w:cstheme="minorHAnsi"/>
            <w:noProof/>
            <w:color w:val="FF0000"/>
          </w:rPr>
          <w:drawing>
            <wp:anchor distT="0" distB="0" distL="114300" distR="114300" simplePos="0" relativeHeight="251628544" behindDoc="0" locked="0" layoutInCell="1" allowOverlap="1" wp14:anchorId="2E861269" wp14:editId="0F8ECC63">
              <wp:simplePos x="0" y="0"/>
              <wp:positionH relativeFrom="column">
                <wp:posOffset>735330</wp:posOffset>
              </wp:positionH>
              <wp:positionV relativeFrom="paragraph">
                <wp:posOffset>890856</wp:posOffset>
              </wp:positionV>
              <wp:extent cx="4291330" cy="2892425"/>
              <wp:effectExtent l="19050" t="19050" r="0" b="3175"/>
              <wp:wrapTopAndBottom/>
              <wp:docPr id="629115629" name="Image 62911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91330" cy="2892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del>
      <w:r w:rsidR="00142E14" w:rsidRPr="00AD7CE4">
        <w:rPr>
          <w:rFonts w:cstheme="minorHAnsi"/>
        </w:rPr>
        <w:t>C’est ce domaine qui gère l’administration des établissements et des sociétés.</w:t>
      </w:r>
      <w:r w:rsidR="00EA3257" w:rsidRPr="00AD7CE4">
        <w:rPr>
          <w:rFonts w:cstheme="minorHAnsi"/>
        </w:rPr>
        <w:t xml:space="preserve"> En effet, </w:t>
      </w:r>
      <w:ins w:id="459" w:author="FURNON Cyril" w:date="2023-08-18T00:11:00Z">
        <w:r w:rsidR="00EA3257">
          <w:t>on retrouve</w:t>
        </w:r>
      </w:ins>
      <w:del w:id="460" w:author="FURNON Cyril" w:date="2023-08-18T00:11:00Z">
        <w:r w:rsidR="00BB7C87">
          <w:rPr>
            <w:rFonts w:cstheme="minorHAnsi"/>
          </w:rPr>
          <w:delText>nous</w:delText>
        </w:r>
        <w:r w:rsidR="00EA3257" w:rsidRPr="00AD7CE4">
          <w:rPr>
            <w:rFonts w:cstheme="minorHAnsi"/>
          </w:rPr>
          <w:delText xml:space="preserve"> retrouv</w:delText>
        </w:r>
        <w:r w:rsidR="00BB7C87">
          <w:rPr>
            <w:rFonts w:cstheme="minorHAnsi"/>
          </w:rPr>
          <w:delText>ons</w:delText>
        </w:r>
      </w:del>
      <w:r w:rsidR="00EA3257" w:rsidRPr="00AD7CE4">
        <w:rPr>
          <w:rFonts w:cstheme="minorHAnsi"/>
        </w:rPr>
        <w:t xml:space="preserve"> les informations des groupes mais aussi la gestion des utilisateurs des résidences avec </w:t>
      </w:r>
      <w:r w:rsidR="00A3445E" w:rsidRPr="00AD7CE4">
        <w:rPr>
          <w:rFonts w:cstheme="minorHAnsi"/>
        </w:rPr>
        <w:t>leurs gestions</w:t>
      </w:r>
      <w:r w:rsidR="00EA3257" w:rsidRPr="00AD7CE4">
        <w:rPr>
          <w:rFonts w:cstheme="minorHAnsi"/>
        </w:rPr>
        <w:t xml:space="preserve"> des accès et droits. Depuis cette partie, </w:t>
      </w:r>
      <w:ins w:id="461" w:author="FURNON Cyril" w:date="2023-08-18T00:11:00Z">
        <w:r w:rsidR="00EA3257">
          <w:t>la société</w:t>
        </w:r>
      </w:ins>
      <w:del w:id="462" w:author="FURNON Cyril" w:date="2023-08-18T00:11:00Z">
        <w:r w:rsidR="000D4E36">
          <w:rPr>
            <w:rFonts w:cstheme="minorHAnsi"/>
          </w:rPr>
          <w:delText>une résidence</w:delText>
        </w:r>
      </w:del>
      <w:r w:rsidR="00EA3257" w:rsidRPr="00AD7CE4">
        <w:rPr>
          <w:rFonts w:cstheme="minorHAnsi"/>
        </w:rPr>
        <w:t xml:space="preserve"> peut gérer l’ensemble des accès aux différents </w:t>
      </w:r>
      <w:ins w:id="463" w:author="FURNON Cyril" w:date="2023-08-18T00:11:00Z">
        <w:r w:rsidR="00EA3257">
          <w:t>site</w:t>
        </w:r>
        <w:r w:rsidR="00981BF4">
          <w:t>s</w:t>
        </w:r>
        <w:r w:rsidR="00EA3257">
          <w:t xml:space="preserve"> (Patrimoine Applicatif</w:t>
        </w:r>
      </w:ins>
      <w:del w:id="464" w:author="FURNON Cyril" w:date="2023-08-18T00:11:00Z">
        <w:r w:rsidR="000D4E36">
          <w:rPr>
            <w:rFonts w:cstheme="minorHAnsi"/>
          </w:rPr>
          <w:delText xml:space="preserve">pages </w:delText>
        </w:r>
        <w:r w:rsidR="00EA3257" w:rsidRPr="00AD7CE4">
          <w:rPr>
            <w:rFonts w:cstheme="minorHAnsi"/>
          </w:rPr>
          <w:delText>(</w:delText>
        </w:r>
        <w:r w:rsidR="000D4E36">
          <w:rPr>
            <w:rFonts w:cstheme="minorHAnsi"/>
          </w:rPr>
          <w:delText>Gestion des Utilisateurs et Gestion des Profils de droits</w:delText>
        </w:r>
      </w:del>
      <w:r w:rsidR="00EA3257" w:rsidRPr="00AD7CE4">
        <w:rPr>
          <w:rFonts w:cstheme="minorHAnsi"/>
        </w:rPr>
        <w:t xml:space="preserve">) de chacun </w:t>
      </w:r>
      <w:ins w:id="465" w:author="FURNON Cyril" w:date="2023-08-18T00:11:00Z">
        <w:r w:rsidR="00EA3257">
          <w:t>des</w:t>
        </w:r>
      </w:ins>
      <w:del w:id="466" w:author="FURNON Cyril" w:date="2023-08-18T00:11:00Z">
        <w:r w:rsidR="00EA3257" w:rsidRPr="00AD7CE4">
          <w:rPr>
            <w:rFonts w:cstheme="minorHAnsi"/>
          </w:rPr>
          <w:delText>de</w:delText>
        </w:r>
        <w:r w:rsidR="000D4E36">
          <w:rPr>
            <w:rFonts w:cstheme="minorHAnsi"/>
          </w:rPr>
          <w:delText xml:space="preserve"> se</w:delText>
        </w:r>
        <w:r w:rsidR="00EA3257" w:rsidRPr="00AD7CE4">
          <w:rPr>
            <w:rFonts w:cstheme="minorHAnsi"/>
          </w:rPr>
          <w:delText>s</w:delText>
        </w:r>
      </w:del>
      <w:r w:rsidR="00EA3257" w:rsidRPr="00AD7CE4">
        <w:rPr>
          <w:rFonts w:cstheme="minorHAnsi"/>
        </w:rPr>
        <w:t xml:space="preserve"> profils.</w:t>
      </w:r>
    </w:p>
    <w:p w14:paraId="05DFDC5A" w14:textId="7072941D" w:rsidR="00EA3257" w:rsidRPr="00AD7CE4" w:rsidRDefault="00000000" w:rsidP="00E13097">
      <w:pPr>
        <w:jc w:val="both"/>
        <w:rPr>
          <w:rFonts w:cstheme="minorHAnsi"/>
        </w:rPr>
        <w:pPrChange w:id="467" w:author="FURNON Cyril" w:date="2023-08-18T00:11:00Z">
          <w:pPr/>
        </w:pPrChange>
      </w:pPr>
      <w:r>
        <w:rPr>
          <w:rFonts w:cstheme="minorHAnsi"/>
          <w:noProof/>
        </w:rPr>
        <w:pict w14:anchorId="3AA1D4D3">
          <v:shape id="_x0000_s2149" type="#_x0000_t202" style="position:absolute;left:0;text-align:left;margin-left:83.6pt;margin-top:236.9pt;width:285.2pt;height:12.9pt;z-index:251675648;mso-position-horizontal-relative:text;mso-position-vertical-relative:text" stroked="f">
            <v:textbox style="mso-next-textbox:#_x0000_s2149" inset="0,0,0,0">
              <w:txbxContent>
                <w:p w14:paraId="5372665F" w14:textId="32D30D83" w:rsidR="00142E14" w:rsidRPr="00963E48" w:rsidRDefault="00142E14" w:rsidP="00142E14">
                  <w:pPr>
                    <w:pStyle w:val="Lgende"/>
                    <w:rPr>
                      <w:noProof/>
                      <w:color w:val="FF0000"/>
                    </w:rPr>
                  </w:pPr>
                  <w:bookmarkStart w:id="468" w:name="_Toc142528375"/>
                  <w:bookmarkStart w:id="469" w:name="_Toc142560340"/>
                  <w:r>
                    <w:t xml:space="preserve">Figure </w:t>
                  </w:r>
                  <w:r w:rsidR="00000000">
                    <w:fldChar w:fldCharType="begin"/>
                  </w:r>
                  <w:r w:rsidR="00000000">
                    <w:instrText xml:space="preserve"> SEQ Figure \* ARABIC </w:instrText>
                  </w:r>
                  <w:r w:rsidR="00000000">
                    <w:fldChar w:fldCharType="separate"/>
                  </w:r>
                  <w:ins w:id="470" w:author="FURNON Cyril" w:date="2023-08-18T00:11:00Z">
                    <w:r w:rsidR="00F554E1">
                      <w:rPr>
                        <w:noProof/>
                      </w:rPr>
                      <w:t>11</w:t>
                    </w:r>
                  </w:ins>
                  <w:del w:id="471" w:author="FURNON Cyril" w:date="2023-08-18T00:11:00Z">
                    <w:r w:rsidR="00440CD6">
                      <w:rPr>
                        <w:noProof/>
                      </w:rPr>
                      <w:delText>25</w:delText>
                    </w:r>
                  </w:del>
                  <w:r w:rsidR="00000000">
                    <w:rPr>
                      <w:noProof/>
                    </w:rPr>
                    <w:fldChar w:fldCharType="end"/>
                  </w:r>
                  <w:r>
                    <w:t xml:space="preserve"> : Domaine MDM du portail </w:t>
                  </w:r>
                  <w:r w:rsidR="00BB7232">
                    <w:t>DomusVi</w:t>
                  </w:r>
                  <w:bookmarkEnd w:id="468"/>
                  <w:bookmarkEnd w:id="469"/>
                </w:p>
                <w:p w14:paraId="66CE2672" w14:textId="77777777" w:rsidR="00215EF6" w:rsidRDefault="00215EF6"/>
                <w:p w14:paraId="0DA5DEC0" w14:textId="333534BD" w:rsidR="00142E14" w:rsidRPr="00963E48" w:rsidRDefault="004A2686" w:rsidP="00142E14">
                  <w:pPr>
                    <w:pStyle w:val="Lgende"/>
                    <w:rPr>
                      <w:noProof/>
                      <w:color w:val="FF0000"/>
                    </w:rPr>
                  </w:pPr>
                  <w:bookmarkStart w:id="472" w:name="_Toc142528376"/>
                  <w:bookmarkStart w:id="473" w:name="_Toc142560341"/>
                  <w:r w:rsidRPr="000F6010">
                    <w:t xml:space="preserve">Figure </w:t>
                  </w:r>
                  <w:r w:rsidR="00000000">
                    <w:fldChar w:fldCharType="begin"/>
                  </w:r>
                  <w:r w:rsidR="00000000">
                    <w:instrText xml:space="preserve"> SEQ Figure \* ARABIC </w:instrText>
                  </w:r>
                  <w:r w:rsidR="00000000">
                    <w:fldChar w:fldCharType="separate"/>
                  </w:r>
                  <w:ins w:id="474" w:author="FURNON Cyril" w:date="2023-08-18T00:11:00Z">
                    <w:r w:rsidR="009B49BE">
                      <w:rPr>
                        <w:noProof/>
                      </w:rPr>
                      <w:t>21</w:t>
                    </w:r>
                  </w:ins>
                  <w:del w:id="475" w:author="FURNON Cyril" w:date="2023-08-18T00:11:00Z">
                    <w:r w:rsidR="00440CD6">
                      <w:rPr>
                        <w:noProof/>
                      </w:rPr>
                      <w:delText>26</w:delText>
                    </w:r>
                  </w:del>
                  <w:r w:rsidR="00000000">
                    <w:rPr>
                      <w:noProof/>
                    </w:rPr>
                    <w:fldChar w:fldCharType="end"/>
                  </w:r>
                  <w:r w:rsidRPr="000F6010">
                    <w:t>: Schéma de la méthode Agile Scrum</w:t>
                  </w:r>
                  <w:r w:rsidRPr="000F6010">
                    <w:br/>
                  </w:r>
                  <w:r w:rsidRPr="000F6010">
                    <w:rPr>
                      <w:szCs w:val="20"/>
                    </w:rPr>
                    <w:t>S</w:t>
                  </w:r>
                  <w:r w:rsidRPr="000F6010">
                    <w:rPr>
                      <w:color w:val="4471C4"/>
                      <w:szCs w:val="20"/>
                    </w:rPr>
                    <w:t>ource : https://all-it-network.com/methode-agile/</w:t>
                  </w:r>
                  <w:r w:rsidR="00142E14">
                    <w:t xml:space="preserve">Figure </w:t>
                  </w:r>
                  <w:r w:rsidR="00000000">
                    <w:fldChar w:fldCharType="begin"/>
                  </w:r>
                  <w:r w:rsidR="00000000">
                    <w:instrText xml:space="preserve"> SEQ Figure \* ARABIC </w:instrText>
                  </w:r>
                  <w:r w:rsidR="00000000">
                    <w:fldChar w:fldCharType="separate"/>
                  </w:r>
                  <w:ins w:id="476" w:author="FURNON Cyril" w:date="2023-08-18T00:11:00Z">
                    <w:r w:rsidR="009B49BE">
                      <w:rPr>
                        <w:noProof/>
                      </w:rPr>
                      <w:t>22</w:t>
                    </w:r>
                  </w:ins>
                  <w:del w:id="477" w:author="FURNON Cyril" w:date="2023-08-18T00:11:00Z">
                    <w:r w:rsidR="00440CD6">
                      <w:rPr>
                        <w:noProof/>
                      </w:rPr>
                      <w:delText>27</w:delText>
                    </w:r>
                  </w:del>
                  <w:r w:rsidR="00000000">
                    <w:rPr>
                      <w:noProof/>
                    </w:rPr>
                    <w:fldChar w:fldCharType="end"/>
                  </w:r>
                  <w:r w:rsidR="00142E14">
                    <w:t xml:space="preserve"> : Domaine MDM du portail </w:t>
                  </w:r>
                  <w:r w:rsidR="00BB7232">
                    <w:t>DomusVi</w:t>
                  </w:r>
                  <w:bookmarkEnd w:id="472"/>
                  <w:bookmarkEnd w:id="473"/>
                </w:p>
                <w:p w14:paraId="2F5F1E7A" w14:textId="77777777" w:rsidR="0080409F" w:rsidRDefault="0080409F"/>
                <w:p w14:paraId="04602FC0" w14:textId="5B48ACE1" w:rsidR="00142E14" w:rsidRPr="00963E48" w:rsidRDefault="004A2686" w:rsidP="00142E14">
                  <w:pPr>
                    <w:pStyle w:val="Lgende"/>
                    <w:rPr>
                      <w:noProof/>
                      <w:color w:val="FF0000"/>
                    </w:rPr>
                  </w:pPr>
                  <w:bookmarkStart w:id="478" w:name="_Toc142528377"/>
                  <w:bookmarkStart w:id="479" w:name="_Toc142560342"/>
                  <w:r w:rsidRPr="000F6010">
                    <w:t xml:space="preserve">Figure </w:t>
                  </w:r>
                  <w:r w:rsidR="00000000">
                    <w:fldChar w:fldCharType="begin"/>
                  </w:r>
                  <w:r w:rsidR="00000000">
                    <w:instrText xml:space="preserve"> SEQ Figure \* ARABIC </w:instrText>
                  </w:r>
                  <w:r w:rsidR="00000000">
                    <w:fldChar w:fldCharType="separate"/>
                  </w:r>
                  <w:ins w:id="480" w:author="FURNON Cyril" w:date="2023-08-18T00:11:00Z">
                    <w:r w:rsidR="00F554E1">
                      <w:t>12</w:t>
                    </w:r>
                  </w:ins>
                  <w:del w:id="481" w:author="FURNON Cyril" w:date="2023-08-18T00:11:00Z">
                    <w:r w:rsidR="00440CD6">
                      <w:rPr>
                        <w:noProof/>
                      </w:rPr>
                      <w:delText>28</w:delText>
                    </w:r>
                  </w:del>
                  <w:r w:rsidR="00000000">
                    <w:rPr>
                      <w:noProof/>
                    </w:rPr>
                    <w:fldChar w:fldCharType="end"/>
                  </w:r>
                  <w:r w:rsidRPr="000F6010">
                    <w:t>: Schéma de la méthode Agile Scrum</w:t>
                  </w:r>
                  <w:r w:rsidRPr="000F6010">
                    <w:br/>
                  </w:r>
                  <w:r w:rsidRPr="000F6010">
                    <w:rPr>
                      <w:szCs w:val="20"/>
                    </w:rPr>
                    <w:t>S</w:t>
                  </w:r>
                  <w:r w:rsidRPr="000F6010">
                    <w:rPr>
                      <w:color w:val="4471C4"/>
                      <w:szCs w:val="20"/>
                    </w:rPr>
                    <w:t>ource : https://all-it-network.com/methode-agile/</w:t>
                  </w:r>
                  <w:r w:rsidR="00142E14">
                    <w:t xml:space="preserve">Figure </w:t>
                  </w:r>
                  <w:r w:rsidR="00000000">
                    <w:fldChar w:fldCharType="begin"/>
                  </w:r>
                  <w:r w:rsidR="00000000">
                    <w:instrText xml:space="preserve"> SEQ Figure \* ARABIC </w:instrText>
                  </w:r>
                  <w:r w:rsidR="00000000">
                    <w:fldChar w:fldCharType="separate"/>
                  </w:r>
                  <w:ins w:id="482" w:author="FURNON Cyril" w:date="2023-08-18T00:11:00Z">
                    <w:r w:rsidR="00F554E1">
                      <w:rPr>
                        <w:noProof/>
                      </w:rPr>
                      <w:t>11</w:t>
                    </w:r>
                  </w:ins>
                  <w:del w:id="483" w:author="FURNON Cyril" w:date="2023-08-18T00:11:00Z">
                    <w:r w:rsidR="00440CD6">
                      <w:rPr>
                        <w:noProof/>
                      </w:rPr>
                      <w:delText>29</w:delText>
                    </w:r>
                  </w:del>
                  <w:r w:rsidR="00000000">
                    <w:rPr>
                      <w:noProof/>
                    </w:rPr>
                    <w:fldChar w:fldCharType="end"/>
                  </w:r>
                  <w:r w:rsidR="00142E14">
                    <w:t xml:space="preserve"> : Domaine MDM du portail </w:t>
                  </w:r>
                  <w:r w:rsidR="00BB7232">
                    <w:t>DomusVi</w:t>
                  </w:r>
                  <w:bookmarkEnd w:id="478"/>
                  <w:bookmarkEnd w:id="479"/>
                </w:p>
                <w:p w14:paraId="79149E21" w14:textId="77777777" w:rsidR="00215EF6" w:rsidRDefault="00215EF6"/>
                <w:p w14:paraId="6D6E8914" w14:textId="106D0117" w:rsidR="00142E14" w:rsidRPr="00963E48" w:rsidRDefault="004A2686" w:rsidP="00142E14">
                  <w:pPr>
                    <w:pStyle w:val="Lgende"/>
                    <w:rPr>
                      <w:noProof/>
                      <w:color w:val="FF0000"/>
                    </w:rPr>
                  </w:pPr>
                  <w:bookmarkStart w:id="484" w:name="_Toc142528378"/>
                  <w:bookmarkStart w:id="485" w:name="_Toc142560343"/>
                  <w:r w:rsidRPr="000F6010">
                    <w:t xml:space="preserve">Figure </w:t>
                  </w:r>
                  <w:r w:rsidR="00000000">
                    <w:fldChar w:fldCharType="begin"/>
                  </w:r>
                  <w:r w:rsidR="00000000">
                    <w:instrText xml:space="preserve"> SEQ Figure \* ARABIC </w:instrText>
                  </w:r>
                  <w:r w:rsidR="00000000">
                    <w:fldChar w:fldCharType="separate"/>
                  </w:r>
                  <w:ins w:id="486" w:author="FURNON Cyril" w:date="2023-08-18T00:11:00Z">
                    <w:r w:rsidR="009B49BE">
                      <w:rPr>
                        <w:noProof/>
                      </w:rPr>
                      <w:t>21</w:t>
                    </w:r>
                  </w:ins>
                  <w:del w:id="487" w:author="FURNON Cyril" w:date="2023-08-18T00:11:00Z">
                    <w:r w:rsidR="00440CD6">
                      <w:rPr>
                        <w:noProof/>
                      </w:rPr>
                      <w:delText>30</w:delText>
                    </w:r>
                  </w:del>
                  <w:r w:rsidR="00000000">
                    <w:rPr>
                      <w:noProof/>
                    </w:rPr>
                    <w:fldChar w:fldCharType="end"/>
                  </w:r>
                  <w:r w:rsidRPr="000F6010">
                    <w:t>: Schéma de la méthode Agile Scrum</w:t>
                  </w:r>
                  <w:r w:rsidRPr="000F6010">
                    <w:br/>
                  </w:r>
                  <w:r w:rsidRPr="000F6010">
                    <w:rPr>
                      <w:szCs w:val="20"/>
                    </w:rPr>
                    <w:t>S</w:t>
                  </w:r>
                  <w:r w:rsidRPr="000F6010">
                    <w:rPr>
                      <w:color w:val="4471C4"/>
                      <w:szCs w:val="20"/>
                    </w:rPr>
                    <w:t>ource : https://all-it-network.com/methode-agile/</w:t>
                  </w:r>
                  <w:r w:rsidR="00142E14">
                    <w:t xml:space="preserve">Figure </w:t>
                  </w:r>
                  <w:r w:rsidR="00000000">
                    <w:fldChar w:fldCharType="begin"/>
                  </w:r>
                  <w:r w:rsidR="00000000">
                    <w:instrText xml:space="preserve"> SEQ Figure \* ARABIC </w:instrText>
                  </w:r>
                  <w:r w:rsidR="00000000">
                    <w:fldChar w:fldCharType="separate"/>
                  </w:r>
                  <w:ins w:id="488" w:author="FURNON Cyril" w:date="2023-08-18T00:11:00Z">
                    <w:r w:rsidR="009B49BE">
                      <w:rPr>
                        <w:noProof/>
                      </w:rPr>
                      <w:t>22</w:t>
                    </w:r>
                  </w:ins>
                  <w:del w:id="489" w:author="FURNON Cyril" w:date="2023-08-18T00:11:00Z">
                    <w:r w:rsidR="00440CD6">
                      <w:rPr>
                        <w:noProof/>
                      </w:rPr>
                      <w:delText>31</w:delText>
                    </w:r>
                  </w:del>
                  <w:r w:rsidR="00000000">
                    <w:rPr>
                      <w:noProof/>
                    </w:rPr>
                    <w:fldChar w:fldCharType="end"/>
                  </w:r>
                  <w:r w:rsidR="00142E14">
                    <w:t xml:space="preserve"> : Domaine MDM du portail </w:t>
                  </w:r>
                  <w:r w:rsidR="00BB7232">
                    <w:t>DomusVi</w:t>
                  </w:r>
                  <w:bookmarkEnd w:id="484"/>
                  <w:bookmarkEnd w:id="485"/>
                </w:p>
              </w:txbxContent>
            </v:textbox>
          </v:shape>
        </w:pict>
      </w:r>
    </w:p>
    <w:p w14:paraId="042D865A" w14:textId="4B231136" w:rsidR="00EA3257" w:rsidRPr="00AD7CE4" w:rsidRDefault="005F2918" w:rsidP="00E13097">
      <w:pPr>
        <w:jc w:val="both"/>
        <w:rPr>
          <w:rFonts w:cstheme="minorHAnsi"/>
        </w:rPr>
        <w:pPrChange w:id="490" w:author="FURNON Cyril" w:date="2023-08-18T00:11:00Z">
          <w:pPr/>
        </w:pPrChange>
      </w:pPr>
      <w:r w:rsidRPr="00AD7CE4">
        <w:rPr>
          <w:rFonts w:cstheme="minorHAnsi"/>
        </w:rPr>
        <w:t>Pour le reste du périmètre, nous pourrions citer le</w:t>
      </w:r>
      <w:r w:rsidR="00EA3257" w:rsidRPr="00AD7CE4">
        <w:rPr>
          <w:rFonts w:cstheme="minorHAnsi"/>
        </w:rPr>
        <w:t xml:space="preserve"> domaine couvr</w:t>
      </w:r>
      <w:r w:rsidRPr="00AD7CE4">
        <w:rPr>
          <w:rFonts w:cstheme="minorHAnsi"/>
        </w:rPr>
        <w:t>an</w:t>
      </w:r>
      <w:r w:rsidR="00EA3257" w:rsidRPr="00AD7CE4">
        <w:rPr>
          <w:rFonts w:cstheme="minorHAnsi"/>
        </w:rPr>
        <w:t>t la gestion des ventes : ADV (administration des ventes)</w:t>
      </w:r>
      <w:r w:rsidRPr="00AD7CE4">
        <w:rPr>
          <w:rFonts w:cstheme="minorHAnsi"/>
        </w:rPr>
        <w:t xml:space="preserve"> qui gère</w:t>
      </w:r>
      <w:r w:rsidR="00EA3257" w:rsidRPr="00AD7CE4">
        <w:rPr>
          <w:rFonts w:cstheme="minorHAnsi"/>
        </w:rPr>
        <w:t xml:space="preserve"> la facturation des fournisseurs, des résidents et la gestion financières avec divers organismes. La gestion des Ressources Humaines</w:t>
      </w:r>
      <w:r w:rsidRPr="00AD7CE4">
        <w:rPr>
          <w:rFonts w:cstheme="minorHAnsi"/>
        </w:rPr>
        <w:t xml:space="preserve"> (RH)</w:t>
      </w:r>
      <w:r w:rsidR="00EA3257" w:rsidRPr="00AD7CE4">
        <w:rPr>
          <w:rFonts w:cstheme="minorHAnsi"/>
        </w:rPr>
        <w:t xml:space="preserve"> est également présente sur ce site </w:t>
      </w:r>
      <w:r w:rsidRPr="00AD7CE4">
        <w:rPr>
          <w:rFonts w:cstheme="minorHAnsi"/>
        </w:rPr>
        <w:t>ainsi qu’une</w:t>
      </w:r>
      <w:r w:rsidR="00EA3257" w:rsidRPr="00AD7CE4">
        <w:rPr>
          <w:rFonts w:cstheme="minorHAnsi"/>
        </w:rPr>
        <w:t xml:space="preserve"> partie de la gestion </w:t>
      </w:r>
      <w:ins w:id="491" w:author="FURNON Cyril" w:date="2023-08-18T00:11:00Z">
        <w:r w:rsidR="00EA3257">
          <w:t>financière</w:t>
        </w:r>
      </w:ins>
      <w:del w:id="492" w:author="FURNON Cyril" w:date="2023-08-18T00:11:00Z">
        <w:r w:rsidR="00EA3257" w:rsidRPr="00AD7CE4">
          <w:rPr>
            <w:rFonts w:cstheme="minorHAnsi"/>
          </w:rPr>
          <w:delText>financières</w:delText>
        </w:r>
      </w:del>
      <w:r w:rsidR="00EA3257" w:rsidRPr="00AD7CE4">
        <w:rPr>
          <w:rFonts w:cstheme="minorHAnsi"/>
        </w:rPr>
        <w:t xml:space="preserve"> des entreprises</w:t>
      </w:r>
      <w:r w:rsidRPr="00AD7CE4">
        <w:rPr>
          <w:rFonts w:cstheme="minorHAnsi"/>
        </w:rPr>
        <w:t xml:space="preserve"> (ACHATS)</w:t>
      </w:r>
      <w:r w:rsidR="00EA3257" w:rsidRPr="00AD7CE4">
        <w:rPr>
          <w:rFonts w:cstheme="minorHAnsi"/>
        </w:rPr>
        <w:t xml:space="preserve">. </w:t>
      </w:r>
      <w:r w:rsidRPr="00AD7CE4">
        <w:rPr>
          <w:rFonts w:cstheme="minorHAnsi"/>
        </w:rPr>
        <w:t>Puis</w:t>
      </w:r>
      <w:r w:rsidR="00BB7232" w:rsidRPr="00AD7CE4">
        <w:rPr>
          <w:rFonts w:cstheme="minorHAnsi"/>
        </w:rPr>
        <w:t>,</w:t>
      </w:r>
      <w:r w:rsidRPr="00AD7CE4">
        <w:rPr>
          <w:rFonts w:cstheme="minorHAnsi"/>
        </w:rPr>
        <w:t xml:space="preserve"> il y a une partie qualité (TQM) traitant des plaintes et des normes auxquelles </w:t>
      </w:r>
      <w:r w:rsidR="00A3445E" w:rsidRPr="00AD7CE4">
        <w:rPr>
          <w:rFonts w:cstheme="minorHAnsi"/>
        </w:rPr>
        <w:t>un établissement</w:t>
      </w:r>
      <w:r w:rsidRPr="00AD7CE4">
        <w:rPr>
          <w:rFonts w:cstheme="minorHAnsi"/>
        </w:rPr>
        <w:t xml:space="preserve"> doit répondre.</w:t>
      </w:r>
    </w:p>
    <w:p w14:paraId="1F55C4A6" w14:textId="6A43535B" w:rsidR="00C65604" w:rsidRPr="00AD7CE4" w:rsidRDefault="005F2918" w:rsidP="00E13097">
      <w:pPr>
        <w:jc w:val="both"/>
        <w:rPr>
          <w:rFonts w:cstheme="minorHAnsi"/>
          <w:i/>
          <w:iCs/>
        </w:rPr>
        <w:pPrChange w:id="493" w:author="FURNON Cyril" w:date="2023-08-18T00:11:00Z">
          <w:pPr/>
        </w:pPrChange>
      </w:pPr>
      <w:r w:rsidRPr="00AD7CE4">
        <w:rPr>
          <w:rFonts w:cstheme="minorHAnsi"/>
          <w:i/>
          <w:iCs/>
        </w:rPr>
        <w:t>Tout au long du document, nous utiliserons le terme application pour parler de l’ensemble des fonctionnalités, des fichiers de codes regroupés autour d’un acronyme tel que « USR » gérant la partie d’accès et de droits des utilisateurs décrit un peu plus haut.</w:t>
      </w:r>
    </w:p>
    <w:p w14:paraId="35C8AC88" w14:textId="77777777" w:rsidR="005F2918" w:rsidRPr="00AD7CE4" w:rsidRDefault="005F2918" w:rsidP="00E13097">
      <w:pPr>
        <w:jc w:val="both"/>
        <w:rPr>
          <w:rFonts w:cstheme="minorHAnsi"/>
        </w:rPr>
        <w:pPrChange w:id="494" w:author="FURNON Cyril" w:date="2023-08-18T00:11:00Z">
          <w:pPr/>
        </w:pPrChange>
      </w:pPr>
    </w:p>
    <w:p w14:paraId="6D830B31" w14:textId="02CCA368" w:rsidR="00391C16" w:rsidRPr="00AD7CE4" w:rsidRDefault="005F2918" w:rsidP="00E13097">
      <w:pPr>
        <w:jc w:val="both"/>
        <w:rPr>
          <w:rFonts w:cstheme="minorHAnsi"/>
          <w:color w:val="FF0000"/>
        </w:rPr>
        <w:pPrChange w:id="495" w:author="FURNON Cyril" w:date="2023-08-18T00:11:00Z">
          <w:pPr/>
        </w:pPrChange>
      </w:pPr>
      <w:r w:rsidRPr="00AD7CE4">
        <w:rPr>
          <w:rFonts w:cstheme="minorHAnsi"/>
        </w:rPr>
        <w:t>Après cette présentation du périmètre, nous évoquerons l’équipe Portail : pour rappel, elle se situe dans le groupe</w:t>
      </w:r>
      <w:r w:rsidRPr="00AD7CE4">
        <w:rPr>
          <w:rFonts w:cstheme="minorHAnsi"/>
          <w:color w:val="4472C4" w:themeColor="accent1"/>
        </w:rPr>
        <w:t xml:space="preserve"> </w:t>
      </w:r>
      <w:r w:rsidRPr="00AD7CE4">
        <w:rPr>
          <w:rFonts w:cstheme="minorHAnsi"/>
        </w:rPr>
        <w:t xml:space="preserve">« Data, BI &amp; Développement » se trouvant dans le pôle SI (encadré en rouge sur la </w:t>
      </w:r>
      <w:r w:rsidRPr="00AD7CE4">
        <w:rPr>
          <w:rFonts w:cstheme="minorHAnsi"/>
          <w:i/>
          <w:iCs/>
        </w:rPr>
        <w:t xml:space="preserve">Figure </w:t>
      </w:r>
      <w:r w:rsidR="00BB7232" w:rsidRPr="00AD7CE4">
        <w:rPr>
          <w:rFonts w:cstheme="minorHAnsi"/>
          <w:i/>
          <w:iCs/>
        </w:rPr>
        <w:t>4</w:t>
      </w:r>
      <w:r w:rsidRPr="00AD7CE4">
        <w:rPr>
          <w:rFonts w:cstheme="minorHAnsi"/>
          <w:i/>
          <w:iCs/>
        </w:rPr>
        <w:t xml:space="preserve"> : Organigramme de DomusVi</w:t>
      </w:r>
      <w:r w:rsidRPr="00AD7CE4">
        <w:rPr>
          <w:rFonts w:cstheme="minorHAnsi"/>
        </w:rPr>
        <w:t xml:space="preserve">). Cette équipe </w:t>
      </w:r>
      <w:r w:rsidR="00391C16" w:rsidRPr="00AD7CE4">
        <w:rPr>
          <w:rFonts w:cstheme="minorHAnsi"/>
        </w:rPr>
        <w:t xml:space="preserve">est responsable de la maintenance, la disponibilité et du développement de ce site web. </w:t>
      </w:r>
    </w:p>
    <w:p w14:paraId="17D1D94A" w14:textId="2A77E9F5" w:rsidR="00B52D9A" w:rsidRPr="00AD7CE4" w:rsidRDefault="00391C16" w:rsidP="00E13097">
      <w:pPr>
        <w:jc w:val="both"/>
        <w:rPr>
          <w:rFonts w:cstheme="minorHAnsi"/>
        </w:rPr>
        <w:pPrChange w:id="496" w:author="FURNON Cyril" w:date="2023-08-18T00:11:00Z">
          <w:pPr/>
        </w:pPrChange>
      </w:pPr>
      <w:r w:rsidRPr="00AD7CE4">
        <w:rPr>
          <w:rFonts w:cstheme="minorHAnsi"/>
        </w:rPr>
        <w:t xml:space="preserve">L'équipe de DomusVi chargée du projet de maintenance du site et du développement de nouvelles fonctionnalités est composée d’environ huit développeurs, d'un scrum master, d'un directeur technique, d'un consultant, d'un product owner et d'un business analyst. En complément de cette équipe Portail, il y a plusieurs équipes de testeurs fonctionnels (testeurs </w:t>
      </w:r>
      <w:r w:rsidRPr="0054046E">
        <w:rPr>
          <w:u w:val="single"/>
          <w:rPrChange w:id="497" w:author="FURNON Cyril" w:date="2023-08-18T00:11:00Z">
            <w:rPr>
              <w:rFonts w:cstheme="minorHAnsi"/>
            </w:rPr>
          </w:rPrChange>
        </w:rPr>
        <w:t>Métier</w:t>
      </w:r>
      <w:r w:rsidRPr="00AD7CE4">
        <w:rPr>
          <w:rFonts w:cstheme="minorHAnsi"/>
        </w:rPr>
        <w:t xml:space="preserve">) qui communiquent et font l’intermédiaire en les clients finaux et l’équipe. </w:t>
      </w:r>
      <w:r w:rsidR="00B52D9A" w:rsidRPr="00AD7CE4">
        <w:rPr>
          <w:rFonts w:cstheme="minorHAnsi"/>
        </w:rPr>
        <w:t xml:space="preserve">Ils sont un point essentiel pour toute la partie validation des fonctionnalités ou corrections d’erreurs. Ils permettent de donner un retour rapide sur l’ajout de fonctionnalités et la résolution des bugs. </w:t>
      </w:r>
    </w:p>
    <w:p w14:paraId="575157C0" w14:textId="40E734EE" w:rsidR="00391C16" w:rsidRPr="00AD7CE4" w:rsidRDefault="00B52D9A" w:rsidP="00E13097">
      <w:pPr>
        <w:jc w:val="both"/>
        <w:rPr>
          <w:rFonts w:cstheme="minorHAnsi"/>
        </w:rPr>
        <w:pPrChange w:id="498" w:author="FURNON Cyril" w:date="2023-08-18T00:11:00Z">
          <w:pPr/>
        </w:pPrChange>
      </w:pPr>
      <w:r w:rsidRPr="00AD7CE4">
        <w:rPr>
          <w:rFonts w:cstheme="minorHAnsi"/>
          <w:i/>
          <w:iCs/>
        </w:rPr>
        <w:t>Nous utiliserons tout au long du document les termes « personnes Métier », « équipe Métier » ou « testeurs Métier » pour les désignés</w:t>
      </w:r>
      <w:r w:rsidRPr="00AD7CE4">
        <w:rPr>
          <w:rFonts w:cstheme="minorHAnsi"/>
        </w:rPr>
        <w:t xml:space="preserve">. </w:t>
      </w:r>
    </w:p>
    <w:p w14:paraId="7FA586D9" w14:textId="408481BC" w:rsidR="00BB7232" w:rsidRPr="00AD7CE4" w:rsidRDefault="00BB7232" w:rsidP="00BB7232">
      <w:pPr>
        <w:jc w:val="both"/>
        <w:rPr>
          <w:rFonts w:cstheme="minorHAnsi"/>
        </w:rPr>
        <w:pPrChange w:id="499" w:author="FURNON Cyril" w:date="2023-08-18T00:11:00Z">
          <w:pPr/>
        </w:pPrChange>
      </w:pPr>
      <w:r w:rsidRPr="00AD7CE4">
        <w:rPr>
          <w:rFonts w:cstheme="minorHAnsi"/>
        </w:rPr>
        <w:t>Nous pouvons terminer cette partie par un extrait de l’ordre de mission Ausy pour le client :</w:t>
      </w:r>
    </w:p>
    <w:p w14:paraId="0C332A46" w14:textId="77777777" w:rsidR="00BB7232" w:rsidRPr="006F059D" w:rsidRDefault="00BB7232" w:rsidP="00BB7232">
      <w:pPr>
        <w:jc w:val="both"/>
        <w:rPr>
          <w:rStyle w:val="Titre3Car"/>
        </w:rPr>
        <w:pPrChange w:id="500" w:author="FURNON Cyril" w:date="2023-08-18T00:11:00Z">
          <w:pPr/>
        </w:pPrChange>
      </w:pPr>
      <w:r w:rsidRPr="00AD7CE4">
        <w:rPr>
          <w:rStyle w:val="Sous-titreCar"/>
          <w:rFonts w:cstheme="minorHAnsi"/>
        </w:rPr>
        <w:t>« La mission :</w:t>
      </w:r>
      <w:r w:rsidRPr="006F059D">
        <w:rPr>
          <w:rStyle w:val="Titre3Car"/>
        </w:rPr>
        <w:t xml:space="preserve"> </w:t>
      </w:r>
    </w:p>
    <w:p w14:paraId="21E97827" w14:textId="77777777" w:rsidR="00BB7232" w:rsidRPr="00AD7CE4" w:rsidRDefault="00BB7232" w:rsidP="00BB7232">
      <w:pPr>
        <w:jc w:val="both"/>
        <w:rPr>
          <w:rFonts w:cstheme="minorHAnsi"/>
        </w:rPr>
        <w:pPrChange w:id="501" w:author="FURNON Cyril" w:date="2023-08-18T00:11:00Z">
          <w:pPr/>
        </w:pPrChange>
      </w:pPr>
      <w:r w:rsidRPr="00AD7CE4">
        <w:rPr>
          <w:rFonts w:cstheme="minorHAnsi"/>
        </w:rPr>
        <w:t>Les tâches comprennent la mise à jour de la sécurité du site, la connexion à une API, l'ajout d'éléments à la base de données, le déploiement sur des environnements, la mise à jour de l'UX Design, ainsi que la gestion des priorités liées à une cinquantaine d'applications, notamment les requêtes AJAX, GET et POST</w:t>
      </w:r>
    </w:p>
    <w:p w14:paraId="14B336E7" w14:textId="0578B6E6" w:rsidR="00BB7232" w:rsidRPr="00AD7CE4" w:rsidRDefault="00BB7232" w:rsidP="00BB7232">
      <w:pPr>
        <w:jc w:val="both"/>
        <w:rPr>
          <w:rFonts w:cstheme="minorHAnsi"/>
        </w:rPr>
        <w:pPrChange w:id="502" w:author="FURNON Cyril" w:date="2023-08-18T00:11:00Z">
          <w:pPr/>
        </w:pPrChange>
      </w:pPr>
      <w:r w:rsidRPr="00AD7CE4">
        <w:rPr>
          <w:rFonts w:cstheme="minorHAnsi"/>
        </w:rPr>
        <w:t xml:space="preserve">Les technologies utilisées dans cet environnement technique comprennent C#, React JS, JS, .NET Framework, Visual Studio, WebService, ISS, Azure DevOps, Oracle, PL-SQL, Windows, Agile Scrum, architecture Repository et Git. ». </w:t>
      </w:r>
    </w:p>
    <w:p w14:paraId="7A9ACCB8" w14:textId="1B582CFF" w:rsidR="00B01F7D" w:rsidRPr="00AD7CE4" w:rsidRDefault="00B01F7D" w:rsidP="00BB7232">
      <w:pPr>
        <w:jc w:val="both"/>
        <w:rPr>
          <w:rFonts w:cstheme="minorHAnsi"/>
        </w:rPr>
        <w:pPrChange w:id="503" w:author="FURNON Cyril" w:date="2023-08-18T00:11:00Z">
          <w:pPr/>
        </w:pPrChange>
      </w:pPr>
      <w:r w:rsidRPr="00AD7CE4">
        <w:rPr>
          <w:rFonts w:cstheme="minorHAnsi"/>
        </w:rPr>
        <w:t xml:space="preserve">Pour résumer cet ordre de mission, la mission concerne la mise à jour du site </w:t>
      </w:r>
      <w:ins w:id="504" w:author="FURNON Cyril" w:date="2023-08-18T00:11:00Z">
        <w:r w:rsidR="00242D9A">
          <w:t>P</w:t>
        </w:r>
        <w:r>
          <w:t>ortail</w:t>
        </w:r>
      </w:ins>
      <w:del w:id="505" w:author="FURNON Cyril" w:date="2023-08-18T00:11:00Z">
        <w:r w:rsidRPr="00AD7CE4">
          <w:rPr>
            <w:rFonts w:cstheme="minorHAnsi"/>
          </w:rPr>
          <w:delText>portail</w:delText>
        </w:r>
      </w:del>
      <w:r w:rsidRPr="00AD7CE4">
        <w:rPr>
          <w:rFonts w:cstheme="minorHAnsi"/>
        </w:rPr>
        <w:t xml:space="preserve"> DomusVi en termes de fonctionnalités, de données, de code et d’affichage. Il précise un nombre important d’application et détaille une « connexion à une API » signifiant la communication du site avec des applications externes au site. Enfin, on notera l’agilité Scrum qui est une méthode de gestion de projet.</w:t>
      </w:r>
    </w:p>
    <w:p w14:paraId="3A4E0161" w14:textId="48A53896" w:rsidR="00BB7232" w:rsidRPr="00AD7CE4" w:rsidRDefault="00BB7232" w:rsidP="00BB7232">
      <w:pPr>
        <w:jc w:val="both"/>
        <w:rPr>
          <w:rFonts w:cstheme="minorHAnsi"/>
        </w:rPr>
        <w:pPrChange w:id="506" w:author="FURNON Cyril" w:date="2023-08-18T00:11:00Z">
          <w:pPr/>
        </w:pPrChange>
      </w:pPr>
      <w:r w:rsidRPr="00AD7CE4">
        <w:rPr>
          <w:rFonts w:cstheme="minorHAnsi"/>
        </w:rPr>
        <w:t xml:space="preserve">Ces détails sont assez vastes et font appel à de nombreuses compétences et technologies que nous décrirons plus dans la partie </w:t>
      </w:r>
      <w:r w:rsidRPr="00AD7CE4">
        <w:rPr>
          <w:rFonts w:cstheme="minorHAnsi"/>
          <w:i/>
          <w:iCs/>
          <w:color w:val="4472C4" w:themeColor="accent1"/>
        </w:rPr>
        <w:t>B. 4. Environnement de développement</w:t>
      </w:r>
      <w:r w:rsidRPr="00AD7CE4">
        <w:rPr>
          <w:rFonts w:cstheme="minorHAnsi"/>
        </w:rPr>
        <w:t xml:space="preserve">. </w:t>
      </w:r>
    </w:p>
    <w:p w14:paraId="20DA6ACF" w14:textId="7193AF0B" w:rsidR="00B01F7D" w:rsidRPr="00AD7CE4" w:rsidRDefault="00B01F7D">
      <w:pPr>
        <w:rPr>
          <w:rFonts w:cstheme="minorHAnsi"/>
        </w:rPr>
      </w:pPr>
      <w:r w:rsidRPr="00AD7CE4">
        <w:rPr>
          <w:rFonts w:cstheme="minorHAnsi"/>
        </w:rPr>
        <w:br w:type="page"/>
      </w:r>
    </w:p>
    <w:p w14:paraId="61B7896B" w14:textId="2FCC5EE0" w:rsidR="00B7482E" w:rsidRDefault="004A2686" w:rsidP="00E13097">
      <w:pPr>
        <w:pStyle w:val="Titre2"/>
        <w:numPr>
          <w:ilvl w:val="0"/>
          <w:numId w:val="25"/>
        </w:numPr>
        <w:jc w:val="both"/>
        <w:rPr>
          <w:color w:val="FF0000"/>
          <w:rPrChange w:id="507" w:author="FURNON Cyril" w:date="2023-08-18T00:11:00Z">
            <w:rPr>
              <w:rFonts w:asciiTheme="minorHAnsi" w:hAnsiTheme="minorHAnsi" w:cstheme="minorHAnsi"/>
              <w:color w:val="FF0000"/>
            </w:rPr>
          </w:rPrChange>
        </w:rPr>
        <w:pPrChange w:id="508" w:author="FURNON Cyril" w:date="2023-08-18T00:11:00Z">
          <w:pPr>
            <w:pStyle w:val="Titre2"/>
            <w:numPr>
              <w:numId w:val="25"/>
            </w:numPr>
            <w:spacing w:line="360" w:lineRule="auto"/>
            <w:ind w:left="360" w:hanging="360"/>
          </w:pPr>
        </w:pPrChange>
      </w:pPr>
      <w:bookmarkStart w:id="509" w:name="_Toc143202687"/>
      <w:bookmarkStart w:id="510" w:name="_Hlk139135594"/>
      <w:bookmarkStart w:id="511" w:name="_Toc142561267"/>
      <w:r>
        <w:rPr>
          <w:rPrChange w:id="512" w:author="FURNON Cyril" w:date="2023-08-18T00:11:00Z">
            <w:rPr>
              <w:rFonts w:asciiTheme="minorHAnsi" w:hAnsiTheme="minorHAnsi" w:cstheme="minorHAnsi"/>
            </w:rPr>
          </w:rPrChange>
        </w:rPr>
        <w:t>Organisation de l’équip</w:t>
      </w:r>
      <w:r w:rsidRPr="00B7482E">
        <w:rPr>
          <w:color w:val="4472C4" w:themeColor="accent1"/>
          <w:rPrChange w:id="513" w:author="FURNON Cyril" w:date="2023-08-18T00:11:00Z">
            <w:rPr>
              <w:rFonts w:asciiTheme="minorHAnsi" w:hAnsiTheme="minorHAnsi" w:cstheme="minorHAnsi"/>
              <w:color w:val="4472C4" w:themeColor="accent1"/>
            </w:rPr>
          </w:rPrChange>
        </w:rPr>
        <w:t>e Porta</w:t>
      </w:r>
      <w:r w:rsidR="00497322" w:rsidRPr="00B7482E">
        <w:rPr>
          <w:color w:val="4472C4" w:themeColor="accent1"/>
          <w:rPrChange w:id="514" w:author="FURNON Cyril" w:date="2023-08-18T00:11:00Z">
            <w:rPr>
              <w:rFonts w:asciiTheme="minorHAnsi" w:hAnsiTheme="minorHAnsi" w:cstheme="minorHAnsi"/>
              <w:color w:val="4472C4" w:themeColor="accent1"/>
            </w:rPr>
          </w:rPrChange>
        </w:rPr>
        <w:t>i</w:t>
      </w:r>
      <w:r w:rsidRPr="00B7482E">
        <w:rPr>
          <w:color w:val="4472C4" w:themeColor="accent1"/>
          <w:rPrChange w:id="515" w:author="FURNON Cyril" w:date="2023-08-18T00:11:00Z">
            <w:rPr>
              <w:rFonts w:asciiTheme="minorHAnsi" w:hAnsiTheme="minorHAnsi" w:cstheme="minorHAnsi"/>
              <w:color w:val="4472C4" w:themeColor="accent1"/>
            </w:rPr>
          </w:rPrChange>
        </w:rPr>
        <w:t>l</w:t>
      </w:r>
      <w:bookmarkEnd w:id="509"/>
      <w:bookmarkEnd w:id="511"/>
      <w:r>
        <w:rPr>
          <w:color w:val="FF0000"/>
          <w:rPrChange w:id="516" w:author="FURNON Cyril" w:date="2023-08-18T00:11:00Z">
            <w:rPr>
              <w:rFonts w:asciiTheme="minorHAnsi" w:hAnsiTheme="minorHAnsi" w:cstheme="minorHAnsi"/>
              <w:color w:val="FF0000"/>
            </w:rPr>
          </w:rPrChange>
        </w:rPr>
        <w:t xml:space="preserve"> </w:t>
      </w:r>
      <w:bookmarkEnd w:id="510"/>
    </w:p>
    <w:p w14:paraId="20C2E717" w14:textId="77777777" w:rsidR="00B7482E" w:rsidRPr="00B7482E" w:rsidRDefault="00B7482E" w:rsidP="00B7482E">
      <w:pPr>
        <w:rPr>
          <w:ins w:id="517" w:author="FURNON Cyril" w:date="2023-08-18T00:11:00Z"/>
        </w:rPr>
      </w:pPr>
    </w:p>
    <w:p w14:paraId="55658B3A" w14:textId="77777777" w:rsidR="000D3A86" w:rsidRPr="00AD7CE4" w:rsidRDefault="004A2686" w:rsidP="00E13097">
      <w:pPr>
        <w:jc w:val="both"/>
        <w:rPr>
          <w:rStyle w:val="lev"/>
          <w:rFonts w:cstheme="minorHAnsi"/>
        </w:rPr>
        <w:pPrChange w:id="518" w:author="FURNON Cyril" w:date="2023-08-18T00:11:00Z">
          <w:pPr>
            <w:spacing w:line="360" w:lineRule="auto"/>
          </w:pPr>
        </w:pPrChange>
      </w:pPr>
      <w:r w:rsidRPr="00AD7CE4">
        <w:rPr>
          <w:rStyle w:val="lev"/>
          <w:rFonts w:cstheme="minorHAnsi"/>
        </w:rPr>
        <w:t>Blocs de Compétences :</w:t>
      </w:r>
    </w:p>
    <w:p w14:paraId="57DFDEE5" w14:textId="2183C21C" w:rsidR="004A2686" w:rsidRPr="00AD7CE4" w:rsidRDefault="004A2686">
      <w:pPr>
        <w:pStyle w:val="Paragraphedeliste"/>
        <w:numPr>
          <w:ilvl w:val="0"/>
          <w:numId w:val="3"/>
        </w:numPr>
        <w:jc w:val="both"/>
        <w:rPr>
          <w:rStyle w:val="lev"/>
          <w:rFonts w:cstheme="minorHAnsi"/>
          <w:b w:val="0"/>
          <w:bCs w:val="0"/>
        </w:rPr>
        <w:pPrChange w:id="519" w:author="FURNON Cyril" w:date="2023-08-18T00:11:00Z">
          <w:pPr>
            <w:pStyle w:val="Paragraphedeliste"/>
            <w:numPr>
              <w:numId w:val="3"/>
            </w:numPr>
            <w:ind w:hanging="360"/>
          </w:pPr>
        </w:pPrChange>
      </w:pPr>
      <w:r w:rsidRPr="00AD7CE4">
        <w:rPr>
          <w:rStyle w:val="lev"/>
          <w:rFonts w:cstheme="minorHAnsi"/>
          <w:b w:val="0"/>
          <w:bCs w:val="0"/>
        </w:rPr>
        <w:t>A2 – Pilotage d’un projet Système d’Information</w:t>
      </w:r>
    </w:p>
    <w:p w14:paraId="4276CA23" w14:textId="77777777" w:rsidR="004A2686" w:rsidRPr="00AD7CE4" w:rsidRDefault="004A2686">
      <w:pPr>
        <w:pStyle w:val="Paragraphedeliste"/>
        <w:numPr>
          <w:ilvl w:val="0"/>
          <w:numId w:val="3"/>
        </w:numPr>
        <w:jc w:val="both"/>
        <w:rPr>
          <w:rStyle w:val="lev"/>
          <w:rFonts w:cstheme="minorHAnsi"/>
        </w:rPr>
        <w:pPrChange w:id="520" w:author="FURNON Cyril" w:date="2023-08-18T00:11:00Z">
          <w:pPr>
            <w:pStyle w:val="Paragraphedeliste"/>
            <w:numPr>
              <w:numId w:val="3"/>
            </w:numPr>
            <w:ind w:hanging="360"/>
          </w:pPr>
        </w:pPrChange>
      </w:pPr>
      <w:r w:rsidRPr="00AD7CE4">
        <w:rPr>
          <w:rStyle w:val="lev"/>
          <w:rFonts w:cstheme="minorHAnsi"/>
          <w:b w:val="0"/>
          <w:bCs w:val="0"/>
        </w:rPr>
        <w:t>A3 – Management d’un projet informatique dans un environnement agile en collaboration avec les parties prenantes</w:t>
      </w:r>
      <w:r w:rsidRPr="00AD7CE4">
        <w:rPr>
          <w:rStyle w:val="lev"/>
          <w:rFonts w:cstheme="minorHAnsi"/>
          <w:b w:val="0"/>
          <w:bCs w:val="0"/>
        </w:rPr>
        <w:tab/>
      </w:r>
      <w:r w:rsidRPr="00AD7CE4">
        <w:rPr>
          <w:rStyle w:val="lev"/>
          <w:rFonts w:cstheme="minorHAnsi"/>
        </w:rPr>
        <w:tab/>
      </w:r>
    </w:p>
    <w:p w14:paraId="72970ED0" w14:textId="518734A0" w:rsidR="00141826" w:rsidRPr="00AD7CE4" w:rsidRDefault="00141826" w:rsidP="00E13097">
      <w:pPr>
        <w:jc w:val="both"/>
        <w:rPr>
          <w:rStyle w:val="lev"/>
          <w:rFonts w:cstheme="minorHAnsi"/>
        </w:rPr>
        <w:pPrChange w:id="521" w:author="FURNON Cyril" w:date="2023-08-18T00:11:00Z">
          <w:pPr/>
        </w:pPrChange>
      </w:pPr>
      <w:r w:rsidRPr="00AD7CE4">
        <w:rPr>
          <w:rStyle w:val="lev"/>
          <w:rFonts w:cstheme="minorHAnsi"/>
        </w:rPr>
        <w:t>Activité :</w:t>
      </w:r>
      <w:r w:rsidR="0009661D" w:rsidRPr="00AD7CE4">
        <w:rPr>
          <w:rStyle w:val="lev"/>
          <w:rFonts w:cstheme="minorHAnsi"/>
        </w:rPr>
        <w:t xml:space="preserve"> </w:t>
      </w:r>
      <w:r w:rsidR="0009661D" w:rsidRPr="00AD7CE4">
        <w:rPr>
          <w:rStyle w:val="lev"/>
          <w:rFonts w:cstheme="minorHAnsi"/>
          <w:b w:val="0"/>
          <w:bCs w:val="0"/>
        </w:rPr>
        <w:t xml:space="preserve">Mise en </w:t>
      </w:r>
      <w:r w:rsidR="002F4EF7" w:rsidRPr="00AD7CE4">
        <w:rPr>
          <w:rStyle w:val="lev"/>
          <w:rFonts w:cstheme="minorHAnsi"/>
          <w:b w:val="0"/>
          <w:bCs w:val="0"/>
        </w:rPr>
        <w:t>œuvre</w:t>
      </w:r>
      <w:r w:rsidR="00B01F7D" w:rsidRPr="00AD7CE4">
        <w:rPr>
          <w:rStyle w:val="lev"/>
          <w:rFonts w:cstheme="minorHAnsi"/>
          <w:b w:val="0"/>
          <w:bCs w:val="0"/>
        </w:rPr>
        <w:t xml:space="preserve"> et</w:t>
      </w:r>
      <w:r w:rsidRPr="00AD7CE4">
        <w:rPr>
          <w:rStyle w:val="lev"/>
          <w:rFonts w:cstheme="minorHAnsi"/>
          <w:b w:val="0"/>
          <w:bCs w:val="0"/>
        </w:rPr>
        <w:t xml:space="preserve"> </w:t>
      </w:r>
      <w:r w:rsidR="0009661D" w:rsidRPr="00AD7CE4">
        <w:rPr>
          <w:rStyle w:val="lev"/>
          <w:rFonts w:cstheme="minorHAnsi"/>
          <w:b w:val="0"/>
          <w:bCs w:val="0"/>
        </w:rPr>
        <w:t>Suivi d’un projet</w:t>
      </w:r>
      <w:r w:rsidR="004753B0" w:rsidRPr="00AD7CE4">
        <w:rPr>
          <w:rStyle w:val="lev"/>
          <w:rFonts w:cstheme="minorHAnsi"/>
          <w:b w:val="0"/>
          <w:bCs w:val="0"/>
        </w:rPr>
        <w:t xml:space="preserve">, </w:t>
      </w:r>
      <w:r w:rsidR="002F4EF7" w:rsidRPr="00AD7CE4">
        <w:rPr>
          <w:rStyle w:val="lev"/>
          <w:rFonts w:cstheme="minorHAnsi"/>
          <w:b w:val="0"/>
          <w:bCs w:val="0"/>
        </w:rPr>
        <w:t>M</w:t>
      </w:r>
      <w:r w:rsidR="004753B0" w:rsidRPr="00AD7CE4">
        <w:rPr>
          <w:rStyle w:val="lev"/>
          <w:rFonts w:cstheme="minorHAnsi"/>
          <w:b w:val="0"/>
          <w:bCs w:val="0"/>
        </w:rPr>
        <w:t>anagement</w:t>
      </w:r>
      <w:r w:rsidR="00B01F7D" w:rsidRPr="00AD7CE4">
        <w:rPr>
          <w:rStyle w:val="lev"/>
          <w:rFonts w:cstheme="minorHAnsi"/>
          <w:b w:val="0"/>
          <w:bCs w:val="0"/>
        </w:rPr>
        <w:t xml:space="preserve"> et Accompagnement </w:t>
      </w:r>
      <w:r w:rsidR="004753B0" w:rsidRPr="00AD7CE4">
        <w:rPr>
          <w:rStyle w:val="lev"/>
          <w:rFonts w:cstheme="minorHAnsi"/>
          <w:b w:val="0"/>
          <w:bCs w:val="0"/>
        </w:rPr>
        <w:t>des équipes projet,</w:t>
      </w:r>
      <w:r w:rsidR="00B01F7D" w:rsidRPr="00AD7CE4">
        <w:rPr>
          <w:rStyle w:val="lev"/>
          <w:rFonts w:cstheme="minorHAnsi"/>
          <w:b w:val="0"/>
          <w:bCs w:val="0"/>
        </w:rPr>
        <w:t xml:space="preserve"> </w:t>
      </w:r>
      <w:r w:rsidR="000647F6" w:rsidRPr="00AD7CE4">
        <w:rPr>
          <w:rStyle w:val="lev"/>
          <w:rFonts w:cstheme="minorHAnsi"/>
          <w:b w:val="0"/>
          <w:bCs w:val="0"/>
        </w:rPr>
        <w:t>Intégration continue</w:t>
      </w:r>
    </w:p>
    <w:p w14:paraId="1AB35C43" w14:textId="3564AF31" w:rsidR="004F3E86" w:rsidRPr="002F4EF7" w:rsidRDefault="004A2686" w:rsidP="00AF01EC">
      <w:pPr>
        <w:jc w:val="both"/>
        <w:rPr>
          <w:rFonts w:ascii="Calibri" w:hAnsi="Calibri"/>
          <w:color w:val="000000"/>
          <w:rPrChange w:id="522" w:author="FURNON Cyril" w:date="2023-08-18T00:11:00Z">
            <w:rPr>
              <w:rFonts w:eastAsia="Times New Roman" w:cstheme="minorHAnsi"/>
              <w:color w:val="000000"/>
              <w:lang w:eastAsia="fr-FR"/>
            </w:rPr>
          </w:rPrChange>
        </w:rPr>
        <w:pPrChange w:id="523" w:author="FURNON Cyril" w:date="2023-08-18T00:11:00Z">
          <w:pPr/>
        </w:pPrChange>
      </w:pPr>
      <w:r w:rsidRPr="00AD7CE4">
        <w:rPr>
          <w:rStyle w:val="lev"/>
          <w:rFonts w:cstheme="minorHAnsi"/>
        </w:rPr>
        <w:t>Compétences choisies :</w:t>
      </w:r>
      <w:r w:rsidR="0009661D" w:rsidRPr="00AD7CE4">
        <w:rPr>
          <w:rFonts w:cstheme="minorHAnsi"/>
        </w:rPr>
        <w:t xml:space="preserve"> </w:t>
      </w:r>
      <w:r w:rsidR="0009661D" w:rsidRPr="00AD7CE4">
        <w:rPr>
          <w:rStyle w:val="lev"/>
          <w:rFonts w:cstheme="minorHAnsi"/>
          <w:b w:val="0"/>
          <w:bCs w:val="0"/>
        </w:rPr>
        <w:t>A2C1</w:t>
      </w:r>
      <w:r w:rsidR="0009661D" w:rsidRPr="00AD7CE4">
        <w:rPr>
          <w:rStyle w:val="lev"/>
          <w:rFonts w:cstheme="minorHAnsi"/>
        </w:rPr>
        <w:t>,</w:t>
      </w:r>
      <w:r w:rsidR="00A909C2" w:rsidRPr="00AD7CE4">
        <w:rPr>
          <w:rStyle w:val="lev"/>
          <w:rFonts w:cstheme="minorHAnsi"/>
        </w:rPr>
        <w:t xml:space="preserve"> </w:t>
      </w:r>
      <w:r w:rsidRPr="00AD7CE4">
        <w:rPr>
          <w:rStyle w:val="lev"/>
          <w:rFonts w:cstheme="minorHAnsi"/>
          <w:b w:val="0"/>
          <w:bCs w:val="0"/>
        </w:rPr>
        <w:t>A2C2</w:t>
      </w:r>
      <w:r w:rsidRPr="00AD7CE4">
        <w:rPr>
          <w:rStyle w:val="lev"/>
          <w:rFonts w:cstheme="minorHAnsi"/>
        </w:rPr>
        <w:t xml:space="preserve">, </w:t>
      </w:r>
      <w:r w:rsidRPr="002F4EF7">
        <w:rPr>
          <w:rFonts w:ascii="Calibri" w:hAnsi="Calibri"/>
          <w:rPrChange w:id="524" w:author="FURNON Cyril" w:date="2023-08-18T00:11:00Z">
            <w:rPr>
              <w:rFonts w:eastAsia="Times New Roman" w:cstheme="minorHAnsi"/>
              <w:lang w:eastAsia="fr-FR"/>
            </w:rPr>
          </w:rPrChange>
        </w:rPr>
        <w:t>A2C3</w:t>
      </w:r>
      <w:r>
        <w:rPr>
          <w:rFonts w:ascii="Calibri" w:hAnsi="Calibri"/>
          <w:color w:val="000000"/>
          <w:rPrChange w:id="525" w:author="FURNON Cyril" w:date="2023-08-18T00:11:00Z">
            <w:rPr>
              <w:rFonts w:eastAsia="Times New Roman" w:cstheme="minorHAnsi"/>
              <w:color w:val="000000"/>
              <w:lang w:eastAsia="fr-FR"/>
            </w:rPr>
          </w:rPrChange>
        </w:rPr>
        <w:t xml:space="preserve">, </w:t>
      </w:r>
      <w:r w:rsidRPr="000E5FB3">
        <w:rPr>
          <w:rFonts w:ascii="Calibri" w:hAnsi="Calibri"/>
          <w:color w:val="000000"/>
          <w:rPrChange w:id="526" w:author="FURNON Cyril" w:date="2023-08-18T00:11:00Z">
            <w:rPr>
              <w:rFonts w:eastAsia="Times New Roman" w:cstheme="minorHAnsi"/>
              <w:color w:val="000000"/>
              <w:lang w:eastAsia="fr-FR"/>
            </w:rPr>
          </w:rPrChange>
        </w:rPr>
        <w:t>A2C</w:t>
      </w:r>
      <w:r>
        <w:rPr>
          <w:rFonts w:ascii="Calibri" w:hAnsi="Calibri"/>
          <w:color w:val="000000"/>
          <w:rPrChange w:id="527" w:author="FURNON Cyril" w:date="2023-08-18T00:11:00Z">
            <w:rPr>
              <w:rFonts w:eastAsia="Times New Roman" w:cstheme="minorHAnsi"/>
              <w:color w:val="000000"/>
              <w:lang w:eastAsia="fr-FR"/>
            </w:rPr>
          </w:rPrChange>
        </w:rPr>
        <w:t>4,</w:t>
      </w:r>
      <w:r w:rsidR="002F4EF7">
        <w:rPr>
          <w:rFonts w:ascii="Calibri" w:hAnsi="Calibri"/>
          <w:color w:val="000000"/>
          <w:rPrChange w:id="528" w:author="FURNON Cyril" w:date="2023-08-18T00:11:00Z">
            <w:rPr>
              <w:rFonts w:eastAsia="Times New Roman" w:cstheme="minorHAnsi"/>
              <w:color w:val="000000"/>
              <w:lang w:eastAsia="fr-FR"/>
            </w:rPr>
          </w:rPrChange>
        </w:rPr>
        <w:t xml:space="preserve"> </w:t>
      </w:r>
      <w:r w:rsidRPr="00AD7CE4">
        <w:rPr>
          <w:rStyle w:val="lev"/>
          <w:rFonts w:cstheme="minorHAnsi"/>
          <w:b w:val="0"/>
          <w:bCs w:val="0"/>
        </w:rPr>
        <w:t>A3C</w:t>
      </w:r>
      <w:r w:rsidR="004753B0" w:rsidRPr="00AD7CE4">
        <w:rPr>
          <w:rStyle w:val="lev"/>
          <w:rFonts w:cstheme="minorHAnsi"/>
          <w:b w:val="0"/>
          <w:bCs w:val="0"/>
        </w:rPr>
        <w:t>2</w:t>
      </w:r>
      <w:r w:rsidR="004753B0" w:rsidRPr="00AD7CE4">
        <w:rPr>
          <w:rStyle w:val="lev"/>
          <w:rFonts w:cstheme="minorHAnsi"/>
        </w:rPr>
        <w:t xml:space="preserve">, </w:t>
      </w:r>
      <w:r w:rsidR="004753B0" w:rsidRPr="00AD7CE4">
        <w:rPr>
          <w:rStyle w:val="lev"/>
          <w:rFonts w:cstheme="minorHAnsi"/>
          <w:b w:val="0"/>
          <w:bCs w:val="0"/>
        </w:rPr>
        <w:t>A3C3</w:t>
      </w:r>
      <w:r w:rsidR="004753B0" w:rsidRPr="00AD7CE4">
        <w:rPr>
          <w:rStyle w:val="lev"/>
          <w:rFonts w:cstheme="minorHAnsi"/>
        </w:rPr>
        <w:t xml:space="preserve">, </w:t>
      </w:r>
      <w:r w:rsidRPr="000E5FB3">
        <w:rPr>
          <w:rFonts w:ascii="Calibri" w:hAnsi="Calibri"/>
          <w:color w:val="000000"/>
          <w:rPrChange w:id="529" w:author="FURNON Cyril" w:date="2023-08-18T00:11:00Z">
            <w:rPr>
              <w:rFonts w:eastAsia="Times New Roman" w:cstheme="minorHAnsi"/>
              <w:color w:val="000000"/>
              <w:lang w:eastAsia="fr-FR"/>
            </w:rPr>
          </w:rPrChange>
        </w:rPr>
        <w:t>A3C4</w:t>
      </w:r>
      <w:r>
        <w:rPr>
          <w:rFonts w:ascii="Calibri" w:hAnsi="Calibri"/>
          <w:color w:val="000000"/>
          <w:rPrChange w:id="530" w:author="FURNON Cyril" w:date="2023-08-18T00:11:00Z">
            <w:rPr>
              <w:rFonts w:eastAsia="Times New Roman" w:cstheme="minorHAnsi"/>
              <w:color w:val="000000"/>
              <w:lang w:eastAsia="fr-FR"/>
            </w:rPr>
          </w:rPrChange>
        </w:rPr>
        <w:t xml:space="preserve">, </w:t>
      </w:r>
      <w:r w:rsidRPr="004753B0">
        <w:rPr>
          <w:rFonts w:ascii="Calibri" w:hAnsi="Calibri"/>
          <w:rPrChange w:id="531" w:author="FURNON Cyril" w:date="2023-08-18T00:11:00Z">
            <w:rPr>
              <w:rFonts w:eastAsia="Times New Roman" w:cstheme="minorHAnsi"/>
              <w:lang w:eastAsia="fr-FR"/>
            </w:rPr>
          </w:rPrChange>
        </w:rPr>
        <w:t>A3C5</w:t>
      </w:r>
      <w:r>
        <w:rPr>
          <w:rFonts w:ascii="Calibri" w:hAnsi="Calibri"/>
          <w:color w:val="000000"/>
          <w:rPrChange w:id="532" w:author="FURNON Cyril" w:date="2023-08-18T00:11:00Z">
            <w:rPr>
              <w:rFonts w:eastAsia="Times New Roman" w:cstheme="minorHAnsi"/>
              <w:color w:val="000000"/>
              <w:lang w:eastAsia="fr-FR"/>
            </w:rPr>
          </w:rPrChange>
        </w:rPr>
        <w:t xml:space="preserve">, </w:t>
      </w:r>
      <w:r w:rsidRPr="000E5FB3">
        <w:rPr>
          <w:rFonts w:ascii="Calibri" w:hAnsi="Calibri"/>
          <w:color w:val="000000"/>
          <w:rPrChange w:id="533" w:author="FURNON Cyril" w:date="2023-08-18T00:11:00Z">
            <w:rPr>
              <w:rFonts w:eastAsia="Times New Roman" w:cstheme="minorHAnsi"/>
              <w:color w:val="000000"/>
              <w:lang w:eastAsia="fr-FR"/>
            </w:rPr>
          </w:rPrChange>
        </w:rPr>
        <w:t>A3C6</w:t>
      </w:r>
      <w:r>
        <w:rPr>
          <w:rFonts w:ascii="Calibri" w:hAnsi="Calibri"/>
          <w:color w:val="000000"/>
          <w:rPrChange w:id="534" w:author="FURNON Cyril" w:date="2023-08-18T00:11:00Z">
            <w:rPr>
              <w:rFonts w:eastAsia="Times New Roman" w:cstheme="minorHAnsi"/>
              <w:color w:val="000000"/>
              <w:lang w:eastAsia="fr-FR"/>
            </w:rPr>
          </w:rPrChange>
        </w:rPr>
        <w:t xml:space="preserve">, </w:t>
      </w:r>
      <w:r w:rsidRPr="000E5FB3">
        <w:rPr>
          <w:rFonts w:ascii="Calibri" w:hAnsi="Calibri"/>
          <w:color w:val="000000"/>
          <w:rPrChange w:id="535" w:author="FURNON Cyril" w:date="2023-08-18T00:11:00Z">
            <w:rPr>
              <w:rFonts w:eastAsia="Times New Roman" w:cstheme="minorHAnsi"/>
              <w:color w:val="000000"/>
              <w:lang w:eastAsia="fr-FR"/>
            </w:rPr>
          </w:rPrChange>
        </w:rPr>
        <w:t>A3C7</w:t>
      </w:r>
      <w:r>
        <w:rPr>
          <w:rFonts w:ascii="Calibri" w:hAnsi="Calibri"/>
          <w:color w:val="000000"/>
          <w:rPrChange w:id="536" w:author="FURNON Cyril" w:date="2023-08-18T00:11:00Z">
            <w:rPr>
              <w:rFonts w:eastAsia="Times New Roman" w:cstheme="minorHAnsi"/>
              <w:color w:val="000000"/>
              <w:lang w:eastAsia="fr-FR"/>
            </w:rPr>
          </w:rPrChange>
        </w:rPr>
        <w:t xml:space="preserve">, </w:t>
      </w:r>
      <w:r w:rsidRPr="000E5FB3">
        <w:rPr>
          <w:rFonts w:ascii="Calibri" w:hAnsi="Calibri"/>
          <w:color w:val="000000"/>
          <w:rPrChange w:id="537" w:author="FURNON Cyril" w:date="2023-08-18T00:11:00Z">
            <w:rPr>
              <w:rFonts w:eastAsia="Times New Roman" w:cstheme="minorHAnsi"/>
              <w:color w:val="000000"/>
              <w:lang w:eastAsia="fr-FR"/>
            </w:rPr>
          </w:rPrChange>
        </w:rPr>
        <w:t>A3C</w:t>
      </w:r>
      <w:r w:rsidR="000647F6" w:rsidRPr="000E5FB3">
        <w:rPr>
          <w:rFonts w:ascii="Calibri" w:hAnsi="Calibri"/>
          <w:color w:val="000000"/>
          <w:rPrChange w:id="538" w:author="FURNON Cyril" w:date="2023-08-18T00:11:00Z">
            <w:rPr>
              <w:rFonts w:eastAsia="Times New Roman" w:cstheme="minorHAnsi"/>
              <w:color w:val="000000"/>
              <w:lang w:eastAsia="fr-FR"/>
            </w:rPr>
          </w:rPrChange>
        </w:rPr>
        <w:t>8</w:t>
      </w:r>
      <w:r w:rsidR="000647F6">
        <w:rPr>
          <w:rFonts w:ascii="Calibri" w:hAnsi="Calibri"/>
          <w:color w:val="000000"/>
          <w:rPrChange w:id="539" w:author="FURNON Cyril" w:date="2023-08-18T00:11:00Z">
            <w:rPr>
              <w:rFonts w:eastAsia="Times New Roman" w:cstheme="minorHAnsi"/>
              <w:color w:val="000000"/>
              <w:lang w:eastAsia="fr-FR"/>
            </w:rPr>
          </w:rPrChange>
        </w:rPr>
        <w:t>, A</w:t>
      </w:r>
      <w:r w:rsidRPr="000647F6">
        <w:rPr>
          <w:rFonts w:ascii="Calibri" w:hAnsi="Calibri"/>
          <w:rPrChange w:id="540" w:author="FURNON Cyril" w:date="2023-08-18T00:11:00Z">
            <w:rPr>
              <w:rFonts w:eastAsia="Times New Roman" w:cstheme="minorHAnsi"/>
              <w:lang w:eastAsia="fr-FR"/>
            </w:rPr>
          </w:rPrChange>
        </w:rPr>
        <w:t>5C6</w:t>
      </w:r>
    </w:p>
    <w:p w14:paraId="3D8D4E18" w14:textId="77777777" w:rsidR="004A2686" w:rsidRDefault="004A2686" w:rsidP="00BB7232">
      <w:pPr>
        <w:pStyle w:val="Titre3"/>
        <w:numPr>
          <w:ilvl w:val="1"/>
          <w:numId w:val="25"/>
        </w:numPr>
        <w:jc w:val="both"/>
        <w:rPr>
          <w:rPrChange w:id="541" w:author="FURNON Cyril" w:date="2023-08-18T00:11:00Z">
            <w:rPr>
              <w:rFonts w:asciiTheme="minorHAnsi" w:hAnsiTheme="minorHAnsi" w:cstheme="minorHAnsi"/>
            </w:rPr>
          </w:rPrChange>
        </w:rPr>
        <w:pPrChange w:id="542" w:author="FURNON Cyril" w:date="2023-08-18T00:11:00Z">
          <w:pPr>
            <w:pStyle w:val="Titre3"/>
            <w:numPr>
              <w:ilvl w:val="1"/>
              <w:numId w:val="25"/>
            </w:numPr>
            <w:ind w:left="720" w:hanging="360"/>
          </w:pPr>
        </w:pPrChange>
      </w:pPr>
      <w:bookmarkStart w:id="543" w:name="_Toc143202688"/>
      <w:bookmarkStart w:id="544" w:name="_Toc142561268"/>
      <w:r>
        <w:rPr>
          <w:rPrChange w:id="545" w:author="FURNON Cyril" w:date="2023-08-18T00:11:00Z">
            <w:rPr>
              <w:rFonts w:asciiTheme="minorHAnsi" w:hAnsiTheme="minorHAnsi" w:cstheme="minorHAnsi"/>
            </w:rPr>
          </w:rPrChange>
        </w:rPr>
        <w:t xml:space="preserve">Méthode </w:t>
      </w:r>
      <w:r w:rsidRPr="000F6010">
        <w:rPr>
          <w:rPrChange w:id="546" w:author="FURNON Cyril" w:date="2023-08-18T00:11:00Z">
            <w:rPr>
              <w:rFonts w:asciiTheme="minorHAnsi" w:hAnsiTheme="minorHAnsi" w:cstheme="minorHAnsi"/>
            </w:rPr>
          </w:rPrChange>
        </w:rPr>
        <w:t>Agile</w:t>
      </w:r>
      <w:bookmarkEnd w:id="543"/>
      <w:bookmarkEnd w:id="544"/>
    </w:p>
    <w:p w14:paraId="3026AF22" w14:textId="77777777" w:rsidR="00B7482E" w:rsidRPr="00AD7CE4" w:rsidRDefault="00B7482E" w:rsidP="00B7482E">
      <w:pPr>
        <w:rPr>
          <w:rFonts w:cstheme="minorHAnsi"/>
        </w:rPr>
      </w:pPr>
    </w:p>
    <w:p w14:paraId="60D4B555" w14:textId="13D7C4B1" w:rsidR="004A2686" w:rsidRPr="00AD7CE4" w:rsidRDefault="004A2686" w:rsidP="00B01F7D">
      <w:pPr>
        <w:jc w:val="both"/>
        <w:rPr>
          <w:rFonts w:cstheme="minorHAnsi"/>
        </w:rPr>
        <w:pPrChange w:id="547" w:author="FURNON Cyril" w:date="2023-08-18T00:11:00Z">
          <w:pPr/>
        </w:pPrChange>
      </w:pPr>
      <w:r w:rsidRPr="00AD7CE4">
        <w:rPr>
          <w:rFonts w:cstheme="minorHAnsi"/>
        </w:rPr>
        <w:t>L’équipe a adopté la méthode d’agile Scrum : le principe de la méthode Agile se base sur des retours réguliers avec les utilisateurs et une communication des équipes internes forte. Il en découle une certaine flexibilité et adaptation du projet car les nombreux retours permettent de réajuster en temps réel les décisions et la direction du projet.</w:t>
      </w:r>
      <w:r w:rsidR="00B01F7D" w:rsidRPr="00AD7CE4">
        <w:rPr>
          <w:rFonts w:cstheme="minorHAnsi"/>
        </w:rPr>
        <w:t xml:space="preserve"> </w:t>
      </w:r>
      <w:r w:rsidRPr="00AD7CE4">
        <w:rPr>
          <w:rFonts w:cstheme="minorHAnsi"/>
        </w:rPr>
        <w:t>Une solution fonctionnelle doit être livrée pendant le projet et évolue tout au long du projet afin que toute l’équipe et les clients puissent avoir une visibilité sur l’avancement. Dans cet environnement, on retrouve toujours un « Product Owner » qui représent</w:t>
      </w:r>
      <w:r w:rsidR="0094738B" w:rsidRPr="00AD7CE4">
        <w:rPr>
          <w:rFonts w:cstheme="minorHAnsi"/>
        </w:rPr>
        <w:t>e</w:t>
      </w:r>
      <w:r w:rsidRPr="00AD7CE4">
        <w:rPr>
          <w:rFonts w:cstheme="minorHAnsi"/>
        </w:rPr>
        <w:t xml:space="preserve"> </w:t>
      </w:r>
      <w:r w:rsidR="0094738B" w:rsidRPr="00AD7CE4">
        <w:rPr>
          <w:rFonts w:cstheme="minorHAnsi"/>
        </w:rPr>
        <w:t>l</w:t>
      </w:r>
      <w:r w:rsidRPr="00AD7CE4">
        <w:rPr>
          <w:rFonts w:cstheme="minorHAnsi"/>
        </w:rPr>
        <w:t xml:space="preserve">es clients et </w:t>
      </w:r>
      <w:r w:rsidR="0094738B" w:rsidRPr="00AD7CE4">
        <w:rPr>
          <w:rFonts w:cstheme="minorHAnsi"/>
        </w:rPr>
        <w:t xml:space="preserve">les </w:t>
      </w:r>
      <w:r w:rsidRPr="00AD7CE4">
        <w:rPr>
          <w:rFonts w:cstheme="minorHAnsi"/>
        </w:rPr>
        <w:t xml:space="preserve">utilisateurs. Il définit les priorités des tâches et prend les décisions sur les problématiques fonctionnelles. Un « Scrum master » est aussi un élément indispensable car il est le point central de la méthode, il veille à la bonne communication, la bonne coordination dans l’équipe et au respect des principes Agile Scrum. Et enfin l’équipe de développeurs qui est chargée du développement. </w:t>
      </w:r>
    </w:p>
    <w:p w14:paraId="5CC24F59" w14:textId="4CF50339" w:rsidR="004A2686" w:rsidRPr="00AD7CE4" w:rsidRDefault="004A2686" w:rsidP="00E13097">
      <w:pPr>
        <w:autoSpaceDE w:val="0"/>
        <w:autoSpaceDN w:val="0"/>
        <w:adjustRightInd w:val="0"/>
        <w:spacing w:after="0" w:line="240" w:lineRule="auto"/>
        <w:jc w:val="both"/>
        <w:rPr>
          <w:rFonts w:cstheme="minorHAnsi"/>
          <w:color w:val="000000"/>
        </w:rPr>
        <w:pPrChange w:id="548" w:author="FURNON Cyril" w:date="2023-08-18T00:11:00Z">
          <w:pPr>
            <w:autoSpaceDE w:val="0"/>
            <w:autoSpaceDN w:val="0"/>
            <w:adjustRightInd w:val="0"/>
            <w:spacing w:after="0"/>
          </w:pPr>
        </w:pPrChange>
      </w:pPr>
      <w:r w:rsidRPr="00AD7CE4">
        <w:rPr>
          <w:rFonts w:cstheme="minorHAnsi"/>
        </w:rPr>
        <w:t xml:space="preserve">En informatique, on regroupe les tâches à réaliser dans un backlog ou périmètre produit qui correspond aux attentes de la solution. Lors des sprints, on regroupe certaines des tâches du backlog dans un périmètre d’itération afin d’avoir une </w:t>
      </w:r>
      <w:ins w:id="549" w:author="FURNON Cyril" w:date="2023-08-18T00:11:00Z">
        <w:r w:rsidRPr="0094738B">
          <w:t>meilleur</w:t>
        </w:r>
        <w:r w:rsidR="00EA44BF">
          <w:t>e</w:t>
        </w:r>
      </w:ins>
      <w:del w:id="550" w:author="FURNON Cyril" w:date="2023-08-18T00:11:00Z">
        <w:r w:rsidRPr="00AD7CE4">
          <w:rPr>
            <w:rFonts w:cstheme="minorHAnsi"/>
          </w:rPr>
          <w:delText>meilleur</w:delText>
        </w:r>
      </w:del>
      <w:r w:rsidRPr="00AD7CE4">
        <w:rPr>
          <w:rFonts w:cstheme="minorHAnsi"/>
        </w:rPr>
        <w:t xml:space="preserve"> visibilité des objectifs de l’itération.</w:t>
      </w:r>
      <w:r w:rsidR="00B01F7D" w:rsidRPr="00AD7CE4">
        <w:rPr>
          <w:rFonts w:cstheme="minorHAnsi"/>
        </w:rPr>
        <w:t xml:space="preserve"> </w:t>
      </w:r>
      <w:r w:rsidRPr="00AD7CE4">
        <w:rPr>
          <w:rFonts w:cstheme="minorHAnsi"/>
          <w:color w:val="000000"/>
        </w:rPr>
        <w:t xml:space="preserve">Dans ce processus, illustré par la </w:t>
      </w:r>
      <w:r w:rsidR="00347C49" w:rsidRPr="00AD7CE4">
        <w:rPr>
          <w:rFonts w:cstheme="minorHAnsi"/>
          <w:i/>
          <w:iCs/>
          <w:color w:val="000000"/>
        </w:rPr>
        <w:t>F</w:t>
      </w:r>
      <w:r w:rsidRPr="00AD7CE4">
        <w:rPr>
          <w:rFonts w:cstheme="minorHAnsi"/>
          <w:i/>
          <w:iCs/>
          <w:color w:val="000000"/>
        </w:rPr>
        <w:t xml:space="preserve">igure </w:t>
      </w:r>
      <w:r w:rsidR="00347C49" w:rsidRPr="00AD7CE4">
        <w:rPr>
          <w:rFonts w:cstheme="minorHAnsi"/>
          <w:i/>
          <w:iCs/>
          <w:color w:val="000000"/>
        </w:rPr>
        <w:t>12</w:t>
      </w:r>
      <w:r w:rsidRPr="00AD7CE4">
        <w:rPr>
          <w:rFonts w:cstheme="minorHAnsi"/>
          <w:i/>
          <w:iCs/>
          <w:color w:val="000000"/>
        </w:rPr>
        <w:t xml:space="preserve"> : Schéma de la méthode Agile Scrum </w:t>
      </w:r>
      <w:r w:rsidRPr="00AD7CE4">
        <w:rPr>
          <w:rFonts w:cstheme="minorHAnsi"/>
          <w:color w:val="000000"/>
        </w:rPr>
        <w:t xml:space="preserve">ci-dessus, </w:t>
      </w:r>
      <w:ins w:id="551" w:author="FURNON Cyril" w:date="2023-08-18T00:11:00Z">
        <w:r w:rsidRPr="0094738B">
          <w:rPr>
            <w:rFonts w:cstheme="minorHAnsi"/>
            <w:color w:val="000000"/>
          </w:rPr>
          <w:t>on peut</w:t>
        </w:r>
      </w:ins>
      <w:del w:id="552" w:author="FURNON Cyril" w:date="2023-08-18T00:11:00Z">
        <w:r w:rsidR="00BB7C87">
          <w:rPr>
            <w:rFonts w:cstheme="minorHAnsi"/>
            <w:color w:val="000000"/>
          </w:rPr>
          <w:delText>nous pouvons</w:delText>
        </w:r>
      </w:del>
      <w:r w:rsidRPr="00AD7CE4">
        <w:rPr>
          <w:rFonts w:cstheme="minorHAnsi"/>
          <w:color w:val="000000"/>
        </w:rPr>
        <w:t xml:space="preserve"> voir sur la gauche un « Périmètre produit » ou « backlog » représentant le projet avec ses fonctionnalités non développées.</w:t>
      </w:r>
      <w:r w:rsidRPr="00AD7CE4">
        <w:rPr>
          <w:rFonts w:cstheme="minorHAnsi"/>
        </w:rPr>
        <w:t xml:space="preserve"> </w:t>
      </w:r>
      <w:r w:rsidRPr="00AD7CE4">
        <w:rPr>
          <w:rFonts w:cstheme="minorHAnsi"/>
          <w:color w:val="000000"/>
        </w:rPr>
        <w:t xml:space="preserve">L’une des premières choses à faire est de déterminer la priorité et le temps nécessaire pour réaliser les fonctionnalités. Ce périmètre est ensuite divisé en « Périmètre d’itération » qui rassemble les tâches ou US (User Story) à réaliser durant une itération ou Sprint. </w:t>
      </w:r>
    </w:p>
    <w:p w14:paraId="520C499C" w14:textId="381B1D3A" w:rsidR="00B01F7D" w:rsidRPr="00AD7CE4" w:rsidRDefault="00B01F7D" w:rsidP="00E13097">
      <w:pPr>
        <w:autoSpaceDE w:val="0"/>
        <w:autoSpaceDN w:val="0"/>
        <w:adjustRightInd w:val="0"/>
        <w:spacing w:after="0" w:line="240" w:lineRule="auto"/>
        <w:jc w:val="both"/>
        <w:rPr>
          <w:rFonts w:cstheme="minorHAnsi"/>
          <w:color w:val="000000"/>
        </w:rPr>
        <w:pPrChange w:id="553" w:author="FURNON Cyril" w:date="2023-08-18T00:11:00Z">
          <w:pPr>
            <w:autoSpaceDE w:val="0"/>
            <w:autoSpaceDN w:val="0"/>
            <w:adjustRightInd w:val="0"/>
            <w:spacing w:after="0"/>
          </w:pPr>
        </w:pPrChange>
      </w:pPr>
    </w:p>
    <w:p w14:paraId="256AF8AD" w14:textId="213C8392" w:rsidR="004A2686" w:rsidRPr="00AD7CE4" w:rsidRDefault="004A2686" w:rsidP="00E13097">
      <w:pPr>
        <w:autoSpaceDE w:val="0"/>
        <w:autoSpaceDN w:val="0"/>
        <w:adjustRightInd w:val="0"/>
        <w:spacing w:after="0" w:line="240" w:lineRule="auto"/>
        <w:jc w:val="both"/>
        <w:rPr>
          <w:rFonts w:cstheme="minorHAnsi"/>
          <w:color w:val="000000"/>
        </w:rPr>
        <w:pPrChange w:id="554" w:author="FURNON Cyril" w:date="2023-08-18T00:11:00Z">
          <w:pPr>
            <w:autoSpaceDE w:val="0"/>
            <w:autoSpaceDN w:val="0"/>
            <w:adjustRightInd w:val="0"/>
            <w:spacing w:after="0"/>
          </w:pPr>
        </w:pPrChange>
      </w:pPr>
      <w:r w:rsidRPr="00AD7CE4">
        <w:rPr>
          <w:rFonts w:cstheme="minorHAnsi"/>
          <w:color w:val="000000"/>
        </w:rPr>
        <w:t xml:space="preserve">C’est </w:t>
      </w:r>
      <w:ins w:id="555" w:author="FURNON Cyril" w:date="2023-08-18T00:11:00Z">
        <w:r w:rsidR="00EA44BF">
          <w:rPr>
            <w:rFonts w:cstheme="minorHAnsi"/>
            <w:color w:val="000000"/>
          </w:rPr>
          <w:t>pour</w:t>
        </w:r>
        <w:r w:rsidRPr="0094738B">
          <w:rPr>
            <w:rFonts w:cstheme="minorHAnsi"/>
            <w:color w:val="000000"/>
          </w:rPr>
          <w:t xml:space="preserve"> </w:t>
        </w:r>
      </w:ins>
      <w:r w:rsidRPr="00AD7CE4">
        <w:rPr>
          <w:rFonts w:cstheme="minorHAnsi"/>
          <w:color w:val="000000"/>
        </w:rPr>
        <w:t xml:space="preserve">ce périmètre et ces US que l’équipe </w:t>
      </w:r>
      <w:ins w:id="556" w:author="FURNON Cyril" w:date="2023-08-18T00:11:00Z">
        <w:r w:rsidRPr="0094738B">
          <w:rPr>
            <w:rFonts w:cstheme="minorHAnsi"/>
            <w:color w:val="000000"/>
          </w:rPr>
          <w:t>s’engage</w:t>
        </w:r>
      </w:ins>
      <w:del w:id="557" w:author="FURNON Cyril" w:date="2023-08-18T00:11:00Z">
        <w:r w:rsidRPr="00AD7CE4">
          <w:rPr>
            <w:rFonts w:cstheme="minorHAnsi"/>
            <w:color w:val="000000"/>
          </w:rPr>
          <w:delText>s’engagent</w:delText>
        </w:r>
      </w:del>
      <w:r w:rsidRPr="00AD7CE4">
        <w:rPr>
          <w:rFonts w:cstheme="minorHAnsi"/>
          <w:color w:val="000000"/>
        </w:rPr>
        <w:t xml:space="preserve"> à faire pendant le sprint. Ces itérations durent de deux à quatre semaines durant lesquelles un but est défini. Cette période se </w:t>
      </w:r>
      <w:ins w:id="558" w:author="FURNON Cyril" w:date="2023-08-18T00:11:00Z">
        <w:r w:rsidRPr="0094738B">
          <w:rPr>
            <w:rFonts w:cstheme="minorHAnsi"/>
            <w:color w:val="000000"/>
          </w:rPr>
          <w:t>répète</w:t>
        </w:r>
      </w:ins>
      <w:del w:id="559" w:author="FURNON Cyril" w:date="2023-08-18T00:11:00Z">
        <w:r w:rsidRPr="00AD7CE4">
          <w:rPr>
            <w:rFonts w:cstheme="minorHAnsi"/>
            <w:color w:val="000000"/>
          </w:rPr>
          <w:delText>répètent</w:delText>
        </w:r>
      </w:del>
      <w:r w:rsidRPr="00AD7CE4">
        <w:rPr>
          <w:rFonts w:cstheme="minorHAnsi"/>
          <w:color w:val="000000"/>
        </w:rPr>
        <w:t xml:space="preserve"> indéfiniment jusqu’à la fin du projet.</w:t>
      </w:r>
    </w:p>
    <w:p w14:paraId="13D2DB8B" w14:textId="184AF62C" w:rsidR="004A2686" w:rsidRPr="00AD7CE4" w:rsidRDefault="004A2686" w:rsidP="00E13097">
      <w:pPr>
        <w:autoSpaceDE w:val="0"/>
        <w:autoSpaceDN w:val="0"/>
        <w:adjustRightInd w:val="0"/>
        <w:spacing w:after="0" w:line="240" w:lineRule="auto"/>
        <w:jc w:val="both"/>
        <w:rPr>
          <w:rFonts w:cstheme="minorHAnsi"/>
          <w:color w:val="000000"/>
        </w:rPr>
        <w:pPrChange w:id="560" w:author="FURNON Cyril" w:date="2023-08-18T00:11:00Z">
          <w:pPr>
            <w:autoSpaceDE w:val="0"/>
            <w:autoSpaceDN w:val="0"/>
            <w:adjustRightInd w:val="0"/>
            <w:spacing w:after="0"/>
          </w:pPr>
        </w:pPrChange>
      </w:pPr>
    </w:p>
    <w:p w14:paraId="1B3D1D0B" w14:textId="297D7A11" w:rsidR="004A2686" w:rsidRPr="00AD7CE4" w:rsidRDefault="00000000" w:rsidP="00E13097">
      <w:pPr>
        <w:autoSpaceDE w:val="0"/>
        <w:autoSpaceDN w:val="0"/>
        <w:adjustRightInd w:val="0"/>
        <w:spacing w:after="0" w:line="240" w:lineRule="auto"/>
        <w:jc w:val="both"/>
        <w:rPr>
          <w:rFonts w:cstheme="minorHAnsi"/>
          <w:color w:val="000000"/>
        </w:rPr>
        <w:pPrChange w:id="561" w:author="FURNON Cyril" w:date="2023-08-18T00:11:00Z">
          <w:pPr>
            <w:autoSpaceDE w:val="0"/>
            <w:autoSpaceDN w:val="0"/>
            <w:adjustRightInd w:val="0"/>
            <w:spacing w:after="0"/>
          </w:pPr>
        </w:pPrChange>
      </w:pPr>
      <w:r>
        <w:rPr>
          <w:rFonts w:cstheme="minorHAnsi"/>
          <w:noProof/>
        </w:rPr>
        <w:pict w14:anchorId="0928294A">
          <v:shape id="_x0000_s2089" type="#_x0000_t202" style="position:absolute;left:0;text-align:left;margin-left:96.1pt;margin-top:220.8pt;width:261.9pt;height:28.7pt;z-index:251656192;mso-position-horizontal-relative:text;mso-position-vertical-relative:text" stroked="f" strokecolor="black [3213]">
            <v:textbox style="mso-next-textbox:#_x0000_s2089" inset="0,0,0,0">
              <w:txbxContent>
                <w:p w14:paraId="5C21B534" w14:textId="40CF8348" w:rsidR="004A2686" w:rsidRPr="000F6010" w:rsidRDefault="004A2686" w:rsidP="004A2686">
                  <w:pPr>
                    <w:pStyle w:val="Lgende"/>
                  </w:pPr>
                  <w:bookmarkStart w:id="562" w:name="_Toc142528379"/>
                  <w:bookmarkStart w:id="563" w:name="_Toc142560344"/>
                  <w:r w:rsidRPr="000F6010">
                    <w:t xml:space="preserve">Figure </w:t>
                  </w:r>
                  <w:r w:rsidR="00000000">
                    <w:fldChar w:fldCharType="begin"/>
                  </w:r>
                  <w:r w:rsidR="00000000">
                    <w:instrText xml:space="preserve"> SEQ Figure \* ARABIC </w:instrText>
                  </w:r>
                  <w:r w:rsidR="00000000">
                    <w:fldChar w:fldCharType="separate"/>
                  </w:r>
                  <w:ins w:id="564" w:author="FURNON Cyril" w:date="2023-08-18T00:11:00Z">
                    <w:r w:rsidR="00F554E1">
                      <w:t>12</w:t>
                    </w:r>
                  </w:ins>
                  <w:del w:id="565" w:author="FURNON Cyril" w:date="2023-08-18T00:11:00Z">
                    <w:r w:rsidR="00440CD6">
                      <w:rPr>
                        <w:noProof/>
                      </w:rPr>
                      <w:delText>32</w:delText>
                    </w:r>
                  </w:del>
                  <w:r w:rsidR="00000000">
                    <w:rPr>
                      <w:noProof/>
                    </w:rPr>
                    <w:fldChar w:fldCharType="end"/>
                  </w:r>
                  <w:r w:rsidRPr="000F6010">
                    <w:t>: Schéma de la méthode Agile Scrum</w:t>
                  </w:r>
                  <w:r w:rsidRPr="000F6010">
                    <w:br/>
                  </w:r>
                  <w:r w:rsidRPr="000F6010">
                    <w:rPr>
                      <w:szCs w:val="20"/>
                    </w:rPr>
                    <w:t>S</w:t>
                  </w:r>
                  <w:r w:rsidRPr="000F6010">
                    <w:rPr>
                      <w:color w:val="4471C4"/>
                      <w:szCs w:val="20"/>
                    </w:rPr>
                    <w:t>ource : https://all-it-network.com/methode-agile/</w:t>
                  </w:r>
                  <w:bookmarkEnd w:id="562"/>
                  <w:bookmarkEnd w:id="563"/>
                </w:p>
                <w:p w14:paraId="1431843A" w14:textId="77777777" w:rsidR="00215EF6" w:rsidRDefault="00215EF6"/>
                <w:p w14:paraId="4AAA73F8" w14:textId="47EB0275" w:rsidR="004A2686" w:rsidRPr="000F6010" w:rsidRDefault="00365E68" w:rsidP="004A2686">
                  <w:pPr>
                    <w:pStyle w:val="Lgende"/>
                  </w:pPr>
                  <w:bookmarkStart w:id="566" w:name="_Toc142528380"/>
                  <w:bookmarkStart w:id="567" w:name="_Toc142560345"/>
                  <w:r>
                    <w:t xml:space="preserve">Figure </w:t>
                  </w:r>
                  <w:r w:rsidR="00000000">
                    <w:fldChar w:fldCharType="begin"/>
                  </w:r>
                  <w:r w:rsidR="00000000">
                    <w:instrText xml:space="preserve"> SEQ Figure \* ARABIC </w:instrText>
                  </w:r>
                  <w:r w:rsidR="00000000">
                    <w:fldChar w:fldCharType="separate"/>
                  </w:r>
                  <w:ins w:id="568" w:author="FURNON Cyril" w:date="2023-08-18T00:11:00Z">
                    <w:r w:rsidR="009B49BE">
                      <w:rPr>
                        <w:noProof/>
                      </w:rPr>
                      <w:t>24</w:t>
                    </w:r>
                  </w:ins>
                  <w:del w:id="569" w:author="FURNON Cyril" w:date="2023-08-18T00:11:00Z">
                    <w:r w:rsidR="00440CD6">
                      <w:rPr>
                        <w:noProof/>
                      </w:rPr>
                      <w:delText>33</w:delText>
                    </w:r>
                  </w:del>
                  <w:r w:rsidR="00000000">
                    <w:rPr>
                      <w:noProof/>
                    </w:rPr>
                    <w:fldChar w:fldCharType="end"/>
                  </w:r>
                  <w:r>
                    <w:t xml:space="preserve"> : Salons de discussions présents sur le serveur discord DomusVi</w:t>
                  </w:r>
                  <w:r w:rsidR="004A2686" w:rsidRPr="000F6010">
                    <w:t xml:space="preserve">Figure </w:t>
                  </w:r>
                  <w:r w:rsidR="00000000">
                    <w:fldChar w:fldCharType="begin"/>
                  </w:r>
                  <w:r w:rsidR="00000000">
                    <w:instrText xml:space="preserve"> SEQ Figure \* ARABIC </w:instrText>
                  </w:r>
                  <w:r w:rsidR="00000000">
                    <w:fldChar w:fldCharType="separate"/>
                  </w:r>
                  <w:ins w:id="570" w:author="FURNON Cyril" w:date="2023-08-18T00:11:00Z">
                    <w:r w:rsidR="009B49BE">
                      <w:rPr>
                        <w:noProof/>
                      </w:rPr>
                      <w:t>25</w:t>
                    </w:r>
                  </w:ins>
                  <w:del w:id="571" w:author="FURNON Cyril" w:date="2023-08-18T00:11:00Z">
                    <w:r w:rsidR="00440CD6">
                      <w:rPr>
                        <w:noProof/>
                      </w:rPr>
                      <w:delText>34</w:delText>
                    </w:r>
                  </w:del>
                  <w:r w:rsidR="00000000">
                    <w:rPr>
                      <w:noProof/>
                    </w:rPr>
                    <w:fldChar w:fldCharType="end"/>
                  </w:r>
                  <w:r w:rsidR="004A2686" w:rsidRPr="000F6010">
                    <w:t>: Schéma de la méthode Agile Scrum</w:t>
                  </w:r>
                  <w:r w:rsidR="004A2686" w:rsidRPr="000F6010">
                    <w:br/>
                  </w:r>
                  <w:r w:rsidR="004A2686" w:rsidRPr="000F6010">
                    <w:rPr>
                      <w:szCs w:val="20"/>
                    </w:rPr>
                    <w:t>S</w:t>
                  </w:r>
                  <w:r w:rsidR="004A2686" w:rsidRPr="000F6010">
                    <w:rPr>
                      <w:color w:val="4471C4"/>
                      <w:szCs w:val="20"/>
                    </w:rPr>
                    <w:t>ource : https://all-it-network.com/methode-agile/</w:t>
                  </w:r>
                  <w:bookmarkEnd w:id="566"/>
                  <w:bookmarkEnd w:id="567"/>
                </w:p>
                <w:p w14:paraId="082FD534" w14:textId="77777777" w:rsidR="0080409F" w:rsidRDefault="0080409F"/>
                <w:p w14:paraId="26209EB7" w14:textId="1DCA130E" w:rsidR="004A2686" w:rsidRPr="000F6010" w:rsidRDefault="004A2686" w:rsidP="004A2686">
                  <w:pPr>
                    <w:pStyle w:val="Lgende"/>
                  </w:pPr>
                  <w:bookmarkStart w:id="572" w:name="_Toc142528381"/>
                  <w:bookmarkStart w:id="573" w:name="_Toc142560346"/>
                  <w:r w:rsidRPr="000F6010">
                    <w:t xml:space="preserve">Figure </w:t>
                  </w:r>
                  <w:r w:rsidR="00000000">
                    <w:fldChar w:fldCharType="begin"/>
                  </w:r>
                  <w:r w:rsidR="00000000">
                    <w:instrText xml:space="preserve"> SEQ Figure \* ARABIC </w:instrText>
                  </w:r>
                  <w:r w:rsidR="00000000">
                    <w:fldChar w:fldCharType="separate"/>
                  </w:r>
                  <w:ins w:id="574" w:author="FURNON Cyril" w:date="2023-08-18T00:11:00Z">
                    <w:r w:rsidR="00F554E1">
                      <w:t>12</w:t>
                    </w:r>
                  </w:ins>
                  <w:del w:id="575" w:author="FURNON Cyril" w:date="2023-08-18T00:11:00Z">
                    <w:r w:rsidR="00440CD6">
                      <w:rPr>
                        <w:noProof/>
                      </w:rPr>
                      <w:delText>35</w:delText>
                    </w:r>
                  </w:del>
                  <w:r w:rsidR="00000000">
                    <w:rPr>
                      <w:noProof/>
                    </w:rPr>
                    <w:fldChar w:fldCharType="end"/>
                  </w:r>
                  <w:r w:rsidRPr="000F6010">
                    <w:t>: Schéma de la méthode Agile Scrum</w:t>
                  </w:r>
                  <w:r w:rsidRPr="000F6010">
                    <w:br/>
                  </w:r>
                  <w:r w:rsidRPr="000F6010">
                    <w:rPr>
                      <w:szCs w:val="20"/>
                    </w:rPr>
                    <w:t>S</w:t>
                  </w:r>
                  <w:r w:rsidRPr="000F6010">
                    <w:rPr>
                      <w:color w:val="4471C4"/>
                      <w:szCs w:val="20"/>
                    </w:rPr>
                    <w:t>ource : https://all-it-network.com/methode-agile/</w:t>
                  </w:r>
                  <w:bookmarkEnd w:id="572"/>
                  <w:bookmarkEnd w:id="573"/>
                </w:p>
                <w:p w14:paraId="4C759E88" w14:textId="77777777" w:rsidR="00215EF6" w:rsidRDefault="00215EF6"/>
                <w:p w14:paraId="6F761586" w14:textId="63FE7B86" w:rsidR="004A2686" w:rsidRPr="000F6010" w:rsidRDefault="00365E68" w:rsidP="004A2686">
                  <w:pPr>
                    <w:pStyle w:val="Lgende"/>
                  </w:pPr>
                  <w:bookmarkStart w:id="576" w:name="_Toc142528382"/>
                  <w:bookmarkStart w:id="577" w:name="_Toc142560347"/>
                  <w:r>
                    <w:t xml:space="preserve">Figure </w:t>
                  </w:r>
                  <w:r w:rsidR="00000000">
                    <w:fldChar w:fldCharType="begin"/>
                  </w:r>
                  <w:r w:rsidR="00000000">
                    <w:instrText xml:space="preserve"> SEQ Figure \* ARABIC </w:instrText>
                  </w:r>
                  <w:r w:rsidR="00000000">
                    <w:fldChar w:fldCharType="separate"/>
                  </w:r>
                  <w:ins w:id="578" w:author="FURNON Cyril" w:date="2023-08-18T00:11:00Z">
                    <w:r w:rsidR="009B49BE">
                      <w:rPr>
                        <w:noProof/>
                      </w:rPr>
                      <w:t>24</w:t>
                    </w:r>
                  </w:ins>
                  <w:del w:id="579" w:author="FURNON Cyril" w:date="2023-08-18T00:11:00Z">
                    <w:r w:rsidR="00440CD6">
                      <w:rPr>
                        <w:noProof/>
                      </w:rPr>
                      <w:delText>36</w:delText>
                    </w:r>
                  </w:del>
                  <w:r w:rsidR="00000000">
                    <w:rPr>
                      <w:noProof/>
                    </w:rPr>
                    <w:fldChar w:fldCharType="end"/>
                  </w:r>
                  <w:r>
                    <w:t xml:space="preserve"> : Salons de discussions présents sur le serveur discord DomusVi</w:t>
                  </w:r>
                  <w:r w:rsidR="004A2686" w:rsidRPr="000F6010">
                    <w:t xml:space="preserve">Figure </w:t>
                  </w:r>
                  <w:r w:rsidR="00000000">
                    <w:fldChar w:fldCharType="begin"/>
                  </w:r>
                  <w:r w:rsidR="00000000">
                    <w:instrText xml:space="preserve"> SEQ Figure \* ARABIC </w:instrText>
                  </w:r>
                  <w:r w:rsidR="00000000">
                    <w:fldChar w:fldCharType="separate"/>
                  </w:r>
                  <w:ins w:id="580" w:author="FURNON Cyril" w:date="2023-08-18T00:11:00Z">
                    <w:r w:rsidR="009B49BE">
                      <w:rPr>
                        <w:noProof/>
                      </w:rPr>
                      <w:t>25</w:t>
                    </w:r>
                  </w:ins>
                  <w:del w:id="581" w:author="FURNON Cyril" w:date="2023-08-18T00:11:00Z">
                    <w:r w:rsidR="00440CD6">
                      <w:rPr>
                        <w:noProof/>
                      </w:rPr>
                      <w:delText>37</w:delText>
                    </w:r>
                  </w:del>
                  <w:r w:rsidR="00000000">
                    <w:rPr>
                      <w:noProof/>
                    </w:rPr>
                    <w:fldChar w:fldCharType="end"/>
                  </w:r>
                  <w:r w:rsidR="004A2686" w:rsidRPr="000F6010">
                    <w:t>: Schéma de la méthode Agile Scrum</w:t>
                  </w:r>
                  <w:r w:rsidR="004A2686" w:rsidRPr="000F6010">
                    <w:br/>
                  </w:r>
                  <w:r w:rsidR="004A2686" w:rsidRPr="000F6010">
                    <w:rPr>
                      <w:szCs w:val="20"/>
                    </w:rPr>
                    <w:t>S</w:t>
                  </w:r>
                  <w:r w:rsidR="004A2686" w:rsidRPr="000F6010">
                    <w:rPr>
                      <w:color w:val="4471C4"/>
                      <w:szCs w:val="20"/>
                    </w:rPr>
                    <w:t>ource : https://all-it-network.com/methode-agile/</w:t>
                  </w:r>
                  <w:bookmarkEnd w:id="576"/>
                  <w:bookmarkEnd w:id="577"/>
                </w:p>
              </w:txbxContent>
            </v:textbox>
            <w10:wrap type="topAndBottom"/>
          </v:shape>
        </w:pict>
      </w:r>
      <w:ins w:id="582" w:author="FURNON Cyril" w:date="2023-08-18T00:11:00Z">
        <w:r w:rsidR="00576F6E" w:rsidRPr="0094738B">
          <w:rPr>
            <w:noProof/>
          </w:rPr>
          <w:drawing>
            <wp:anchor distT="0" distB="0" distL="114300" distR="114300" simplePos="0" relativeHeight="251874816" behindDoc="0" locked="0" layoutInCell="1" allowOverlap="1" wp14:anchorId="1C0A4B4F" wp14:editId="51F7C641">
              <wp:simplePos x="0" y="0"/>
              <wp:positionH relativeFrom="column">
                <wp:posOffset>739775</wp:posOffset>
              </wp:positionH>
              <wp:positionV relativeFrom="paragraph">
                <wp:posOffset>69423</wp:posOffset>
              </wp:positionV>
              <wp:extent cx="4300855" cy="2670810"/>
              <wp:effectExtent l="19050" t="19050" r="4445" b="0"/>
              <wp:wrapTopAndBottom/>
              <wp:docPr id="1407772538" name="Image 1407772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00855" cy="26708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ins>
      <w:del w:id="583" w:author="FURNON Cyril" w:date="2023-08-18T00:11:00Z">
        <w:r w:rsidR="00576F6E" w:rsidRPr="00AD7CE4">
          <w:rPr>
            <w:rFonts w:cstheme="minorHAnsi"/>
            <w:noProof/>
          </w:rPr>
          <w:drawing>
            <wp:anchor distT="0" distB="0" distL="114300" distR="114300" simplePos="0" relativeHeight="251636736" behindDoc="0" locked="0" layoutInCell="1" allowOverlap="1" wp14:anchorId="408D016F" wp14:editId="10D823FB">
              <wp:simplePos x="0" y="0"/>
              <wp:positionH relativeFrom="column">
                <wp:posOffset>739775</wp:posOffset>
              </wp:positionH>
              <wp:positionV relativeFrom="paragraph">
                <wp:posOffset>69423</wp:posOffset>
              </wp:positionV>
              <wp:extent cx="4300855" cy="2670810"/>
              <wp:effectExtent l="19050" t="19050" r="4445" b="0"/>
              <wp:wrapTopAndBottom/>
              <wp:docPr id="1750295590" name="Image 175029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00855" cy="26708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del>
      <w:r w:rsidR="004A2686" w:rsidRPr="00AD7CE4">
        <w:rPr>
          <w:rFonts w:cstheme="minorHAnsi"/>
          <w:color w:val="000000"/>
        </w:rPr>
        <w:t xml:space="preserve">Un sprint commence par une première réunion avec l’ensemble de l’équipe du projet afin de planifier définir et présenter le périmètre d’itération. D’autre part, tous les jours un « Daily Meeting » est </w:t>
      </w:r>
      <w:ins w:id="584" w:author="FURNON Cyril" w:date="2023-08-18T00:11:00Z">
        <w:r w:rsidR="004A2686" w:rsidRPr="0094738B">
          <w:rPr>
            <w:rFonts w:cstheme="minorHAnsi"/>
            <w:color w:val="000000"/>
          </w:rPr>
          <w:t>mis</w:t>
        </w:r>
      </w:ins>
      <w:del w:id="585" w:author="FURNON Cyril" w:date="2023-08-18T00:11:00Z">
        <w:r w:rsidR="004A2686" w:rsidRPr="00AD7CE4">
          <w:rPr>
            <w:rFonts w:cstheme="minorHAnsi"/>
            <w:color w:val="000000"/>
          </w:rPr>
          <w:delText>mise</w:delText>
        </w:r>
      </w:del>
      <w:r w:rsidR="004A2686" w:rsidRPr="00AD7CE4">
        <w:rPr>
          <w:rFonts w:cstheme="minorHAnsi"/>
          <w:color w:val="000000"/>
        </w:rPr>
        <w:t xml:space="preserve"> en place et permet de l’avancement des tâches. Chaque membre de l’équipe évoque les tâches qu’il a réalisé, les problèmes éventuellement rencontrés et les tâches qu’il fera dans la journée. Une fois, le temps défini écoulé (entre deux et quatre semaines) deux réunions sont nécessaires : la « Review d’itération » et la « Rétrospective ». La première permet de faire une démonstration des ajouts du sprint et de présenter le résultat à tous, et notamment à l’équipe « Produit ». La seconde est un retour sur le sprint qui vient d’avoir lieu afin que chacun fasse un bilan. C’est également un moment où il est possible de dialoguer sur des éléments de la méthode, des façons de travailler, de communiquer, d’échanger… dans le but d’améliorer l’efficacité de l’équipe. </w:t>
      </w:r>
    </w:p>
    <w:p w14:paraId="128FF5A8" w14:textId="5D4CE280" w:rsidR="004A2686" w:rsidRPr="00AD7CE4" w:rsidRDefault="004A2686" w:rsidP="00E13097">
      <w:pPr>
        <w:autoSpaceDE w:val="0"/>
        <w:autoSpaceDN w:val="0"/>
        <w:adjustRightInd w:val="0"/>
        <w:spacing w:after="0" w:line="240" w:lineRule="auto"/>
        <w:jc w:val="both"/>
        <w:rPr>
          <w:rFonts w:cstheme="minorHAnsi"/>
          <w:color w:val="000000"/>
        </w:rPr>
        <w:pPrChange w:id="586" w:author="FURNON Cyril" w:date="2023-08-18T00:11:00Z">
          <w:pPr>
            <w:autoSpaceDE w:val="0"/>
            <w:autoSpaceDN w:val="0"/>
            <w:adjustRightInd w:val="0"/>
            <w:spacing w:after="0"/>
          </w:pPr>
        </w:pPrChange>
      </w:pPr>
      <w:r w:rsidRPr="00AD7CE4">
        <w:rPr>
          <w:rFonts w:cstheme="minorHAnsi"/>
          <w:color w:val="000000"/>
        </w:rPr>
        <w:t xml:space="preserve">Il existe également une réunion dite « poker planning » dont le but est d’évaluer le temps de chaque </w:t>
      </w:r>
      <w:r w:rsidR="00A3445E" w:rsidRPr="00AD7CE4">
        <w:rPr>
          <w:rFonts w:cstheme="minorHAnsi"/>
          <w:color w:val="000000"/>
        </w:rPr>
        <w:t>tâche</w:t>
      </w:r>
      <w:r w:rsidRPr="00AD7CE4">
        <w:rPr>
          <w:rFonts w:cstheme="minorHAnsi"/>
          <w:color w:val="000000"/>
        </w:rPr>
        <w:t xml:space="preserve"> à accomplir. Elle regroupe l’ensemble de l’équipe scrum et c’est un moment d’échange afin de bien comprendre les enjeux de la tâche.</w:t>
      </w:r>
    </w:p>
    <w:p w14:paraId="749EAFFA" w14:textId="77777777" w:rsidR="00B01F7D" w:rsidRPr="00AD7CE4" w:rsidRDefault="00B01F7D" w:rsidP="00E13097">
      <w:pPr>
        <w:autoSpaceDE w:val="0"/>
        <w:autoSpaceDN w:val="0"/>
        <w:adjustRightInd w:val="0"/>
        <w:spacing w:after="0" w:line="240" w:lineRule="auto"/>
        <w:jc w:val="both"/>
        <w:rPr>
          <w:rFonts w:cstheme="minorHAnsi"/>
          <w:color w:val="000000"/>
        </w:rPr>
        <w:pPrChange w:id="587" w:author="FURNON Cyril" w:date="2023-08-18T00:11:00Z">
          <w:pPr>
            <w:autoSpaceDE w:val="0"/>
            <w:autoSpaceDN w:val="0"/>
            <w:adjustRightInd w:val="0"/>
            <w:spacing w:after="0"/>
          </w:pPr>
        </w:pPrChange>
      </w:pPr>
    </w:p>
    <w:p w14:paraId="37CFEC86" w14:textId="77777777" w:rsidR="004A2686" w:rsidRPr="00AD7CE4" w:rsidRDefault="004A2686" w:rsidP="00E13097">
      <w:pPr>
        <w:jc w:val="both"/>
        <w:rPr>
          <w:rFonts w:cstheme="minorHAnsi"/>
        </w:rPr>
        <w:pPrChange w:id="588" w:author="FURNON Cyril" w:date="2023-08-18T00:11:00Z">
          <w:pPr/>
        </w:pPrChange>
      </w:pPr>
      <w:r w:rsidRPr="00AD7CE4">
        <w:rPr>
          <w:rFonts w:cstheme="minorHAnsi"/>
          <w:color w:val="000000"/>
        </w:rPr>
        <w:t xml:space="preserve">La fin des sprints est souvent </w:t>
      </w:r>
      <w:r w:rsidRPr="00AD7CE4">
        <w:rPr>
          <w:rFonts w:cstheme="minorHAnsi"/>
        </w:rPr>
        <w:t>synonyme de livraison de la version puisque les clients doivent voir l’évolution du produit afin de faire part de leurs, tout au long du projet.</w:t>
      </w:r>
    </w:p>
    <w:p w14:paraId="3EB196E3" w14:textId="77777777" w:rsidR="004A2686" w:rsidRPr="00AD7CE4" w:rsidRDefault="004A2686" w:rsidP="00E13097">
      <w:pPr>
        <w:jc w:val="both"/>
        <w:rPr>
          <w:rFonts w:cstheme="minorHAnsi"/>
        </w:rPr>
        <w:pPrChange w:id="589" w:author="FURNON Cyril" w:date="2023-08-18T00:11:00Z">
          <w:pPr/>
        </w:pPrChange>
      </w:pPr>
    </w:p>
    <w:p w14:paraId="3DF663DF" w14:textId="4DC09878" w:rsidR="004A2686" w:rsidRDefault="004A2686" w:rsidP="00BB7232">
      <w:pPr>
        <w:pStyle w:val="Titre3"/>
        <w:numPr>
          <w:ilvl w:val="1"/>
          <w:numId w:val="25"/>
        </w:numPr>
        <w:jc w:val="both"/>
        <w:rPr>
          <w:rPrChange w:id="590" w:author="FURNON Cyril" w:date="2023-08-18T00:11:00Z">
            <w:rPr>
              <w:rFonts w:asciiTheme="minorHAnsi" w:hAnsiTheme="minorHAnsi" w:cstheme="minorHAnsi"/>
            </w:rPr>
          </w:rPrChange>
        </w:rPr>
        <w:pPrChange w:id="591" w:author="FURNON Cyril" w:date="2023-08-18T00:11:00Z">
          <w:pPr>
            <w:pStyle w:val="Titre3"/>
            <w:numPr>
              <w:ilvl w:val="1"/>
              <w:numId w:val="25"/>
            </w:numPr>
            <w:ind w:left="720" w:hanging="360"/>
          </w:pPr>
        </w:pPrChange>
      </w:pPr>
      <w:bookmarkStart w:id="592" w:name="_Toc143202689"/>
      <w:bookmarkStart w:id="593" w:name="_Toc142561269"/>
      <w:r w:rsidRPr="000F6010">
        <w:rPr>
          <w:rPrChange w:id="594" w:author="FURNON Cyril" w:date="2023-08-18T00:11:00Z">
            <w:rPr>
              <w:rFonts w:asciiTheme="minorHAnsi" w:hAnsiTheme="minorHAnsi" w:cstheme="minorHAnsi"/>
            </w:rPr>
          </w:rPrChange>
        </w:rPr>
        <w:t xml:space="preserve">Méthode Agile </w:t>
      </w:r>
      <w:ins w:id="595" w:author="FURNON Cyril" w:date="2023-08-18T00:11:00Z">
        <w:r w:rsidRPr="000F6010">
          <w:t>adopté</w:t>
        </w:r>
      </w:ins>
      <w:del w:id="596" w:author="FURNON Cyril" w:date="2023-08-18T00:11:00Z">
        <w:r w:rsidRPr="00AD7CE4">
          <w:rPr>
            <w:rFonts w:asciiTheme="minorHAnsi" w:hAnsiTheme="minorHAnsi" w:cstheme="minorHAnsi"/>
          </w:rPr>
          <w:delText>adopté</w:delText>
        </w:r>
        <w:r w:rsidR="002330F5">
          <w:rPr>
            <w:rFonts w:asciiTheme="minorHAnsi" w:hAnsiTheme="minorHAnsi" w:cstheme="minorHAnsi"/>
          </w:rPr>
          <w:delText>e</w:delText>
        </w:r>
      </w:del>
      <w:r w:rsidRPr="000F6010">
        <w:rPr>
          <w:rPrChange w:id="597" w:author="FURNON Cyril" w:date="2023-08-18T00:11:00Z">
            <w:rPr>
              <w:rFonts w:asciiTheme="minorHAnsi" w:hAnsiTheme="minorHAnsi" w:cstheme="minorHAnsi"/>
            </w:rPr>
          </w:rPrChange>
        </w:rPr>
        <w:t xml:space="preserve"> </w:t>
      </w:r>
      <w:r w:rsidR="00CA52EE">
        <w:rPr>
          <w:rPrChange w:id="598" w:author="FURNON Cyril" w:date="2023-08-18T00:11:00Z">
            <w:rPr>
              <w:rFonts w:asciiTheme="minorHAnsi" w:hAnsiTheme="minorHAnsi" w:cstheme="minorHAnsi"/>
            </w:rPr>
          </w:rPrChange>
        </w:rPr>
        <w:t>par l’équipe Portail</w:t>
      </w:r>
      <w:bookmarkEnd w:id="592"/>
      <w:bookmarkEnd w:id="593"/>
    </w:p>
    <w:p w14:paraId="009E8565" w14:textId="77777777" w:rsidR="00B7482E" w:rsidRPr="00AD7CE4" w:rsidRDefault="00B7482E" w:rsidP="00B7482E">
      <w:pPr>
        <w:rPr>
          <w:rFonts w:cstheme="minorHAnsi"/>
        </w:rPr>
      </w:pPr>
    </w:p>
    <w:p w14:paraId="5B925768" w14:textId="70A61992" w:rsidR="00227179" w:rsidRPr="00AD7CE4" w:rsidRDefault="004A2686" w:rsidP="00E13097">
      <w:pPr>
        <w:jc w:val="both"/>
        <w:rPr>
          <w:rFonts w:cstheme="minorHAnsi"/>
        </w:rPr>
        <w:pPrChange w:id="599" w:author="FURNON Cyril" w:date="2023-08-18T00:11:00Z">
          <w:pPr/>
        </w:pPrChange>
      </w:pPr>
      <w:r w:rsidRPr="00AD7CE4">
        <w:rPr>
          <w:rFonts w:cstheme="minorHAnsi"/>
        </w:rPr>
        <w:t xml:space="preserve">Lors de mon </w:t>
      </w:r>
      <w:ins w:id="600" w:author="FURNON Cyril" w:date="2023-08-18T00:11:00Z">
        <w:r>
          <w:t>arrivé</w:t>
        </w:r>
        <w:r w:rsidR="00A170F6">
          <w:t>e</w:t>
        </w:r>
      </w:ins>
      <w:del w:id="601" w:author="FURNON Cyril" w:date="2023-08-18T00:11:00Z">
        <w:r w:rsidRPr="00AD7CE4">
          <w:rPr>
            <w:rFonts w:cstheme="minorHAnsi"/>
          </w:rPr>
          <w:delText>arrivé</w:delText>
        </w:r>
      </w:del>
      <w:r w:rsidRPr="00AD7CE4">
        <w:rPr>
          <w:rFonts w:cstheme="minorHAnsi"/>
        </w:rPr>
        <w:t xml:space="preserve"> dans le projet Portail, la méthode Agile Scrum était récente </w:t>
      </w:r>
      <w:r w:rsidR="000D3A86" w:rsidRPr="00AD7CE4">
        <w:rPr>
          <w:rFonts w:cstheme="minorHAnsi"/>
        </w:rPr>
        <w:t>et</w:t>
      </w:r>
      <w:r w:rsidRPr="00AD7CE4">
        <w:rPr>
          <w:rFonts w:cstheme="minorHAnsi"/>
        </w:rPr>
        <w:t xml:space="preserve"> comportait une majorité des principes. Tout d’abord, l’équipe est rythmée par des sprints de </w:t>
      </w:r>
      <w:r w:rsidR="00347C49" w:rsidRPr="00AD7CE4">
        <w:rPr>
          <w:rFonts w:cstheme="minorHAnsi"/>
        </w:rPr>
        <w:t>trois</w:t>
      </w:r>
      <w:r w:rsidRPr="00AD7CE4">
        <w:rPr>
          <w:rFonts w:cstheme="minorHAnsi"/>
        </w:rPr>
        <w:t xml:space="preserve"> semaines et les réunions sont toutes présentes : </w:t>
      </w:r>
    </w:p>
    <w:p w14:paraId="44626313" w14:textId="59800E50" w:rsidR="004A2686" w:rsidRPr="00AD7CE4" w:rsidRDefault="00391709" w:rsidP="00E13097">
      <w:pPr>
        <w:jc w:val="both"/>
        <w:rPr>
          <w:rFonts w:cstheme="minorHAnsi"/>
        </w:rPr>
        <w:pPrChange w:id="602" w:author="FURNON Cyril" w:date="2023-08-18T00:11:00Z">
          <w:pPr/>
        </w:pPrChange>
      </w:pPr>
      <w:r w:rsidRPr="00AD7CE4">
        <w:rPr>
          <w:rFonts w:cstheme="minorHAnsi"/>
        </w:rPr>
        <w:t>L</w:t>
      </w:r>
      <w:r w:rsidR="004A2686" w:rsidRPr="00AD7CE4">
        <w:rPr>
          <w:rFonts w:cstheme="minorHAnsi"/>
        </w:rPr>
        <w:t xml:space="preserve">e sprint planning démarre les sprints avec une présentation </w:t>
      </w:r>
      <w:r w:rsidR="00A3445E" w:rsidRPr="00AD7CE4">
        <w:rPr>
          <w:rFonts w:cstheme="minorHAnsi"/>
        </w:rPr>
        <w:t>des sujets</w:t>
      </w:r>
      <w:r w:rsidR="004A2686" w:rsidRPr="00AD7CE4">
        <w:rPr>
          <w:rFonts w:cstheme="minorHAnsi"/>
        </w:rPr>
        <w:t xml:space="preserve"> </w:t>
      </w:r>
      <w:ins w:id="603" w:author="FURNON Cyril" w:date="2023-08-18T00:11:00Z">
        <w:r w:rsidR="004A2686">
          <w:t>important</w:t>
        </w:r>
        <w:r w:rsidR="00A170F6">
          <w:t>s</w:t>
        </w:r>
      </w:ins>
      <w:del w:id="604" w:author="FURNON Cyril" w:date="2023-08-18T00:11:00Z">
        <w:r w:rsidR="004A2686" w:rsidRPr="00AD7CE4">
          <w:rPr>
            <w:rFonts w:cstheme="minorHAnsi"/>
          </w:rPr>
          <w:delText>important</w:delText>
        </w:r>
      </w:del>
      <w:r w:rsidR="004A2686" w:rsidRPr="00AD7CE4">
        <w:rPr>
          <w:rFonts w:cstheme="minorHAnsi"/>
        </w:rPr>
        <w:t xml:space="preserve"> du sprint et des tâches et US. Chacune des US sont </w:t>
      </w:r>
      <w:ins w:id="605" w:author="FURNON Cyril" w:date="2023-08-18T00:11:00Z">
        <w:r w:rsidR="00A3445E">
          <w:t>présenté</w:t>
        </w:r>
        <w:r w:rsidR="00A170F6">
          <w:t>e</w:t>
        </w:r>
        <w:r w:rsidR="00A3445E">
          <w:t>s</w:t>
        </w:r>
      </w:ins>
      <w:del w:id="606" w:author="FURNON Cyril" w:date="2023-08-18T00:11:00Z">
        <w:r w:rsidR="00A3445E" w:rsidRPr="00AD7CE4">
          <w:rPr>
            <w:rFonts w:cstheme="minorHAnsi"/>
          </w:rPr>
          <w:delText>présentés</w:delText>
        </w:r>
      </w:del>
      <w:r w:rsidR="000D3A86" w:rsidRPr="00AD7CE4">
        <w:rPr>
          <w:rFonts w:cstheme="minorHAnsi"/>
        </w:rPr>
        <w:t>,</w:t>
      </w:r>
      <w:r w:rsidR="004A2686" w:rsidRPr="00AD7CE4">
        <w:rPr>
          <w:rFonts w:cstheme="minorHAnsi"/>
        </w:rPr>
        <w:t xml:space="preserve"> majoritairement par le Scrum Master ou le Product Owner. </w:t>
      </w:r>
      <w:r w:rsidR="000D3A86" w:rsidRPr="00AD7CE4">
        <w:rPr>
          <w:rFonts w:cstheme="minorHAnsi"/>
        </w:rPr>
        <w:t>Chaque US apporte un échange de l</w:t>
      </w:r>
      <w:r w:rsidR="004A2686" w:rsidRPr="00AD7CE4">
        <w:rPr>
          <w:rFonts w:cstheme="minorHAnsi"/>
        </w:rPr>
        <w:t>’équipe</w:t>
      </w:r>
      <w:r w:rsidR="000D3A86" w:rsidRPr="00AD7CE4">
        <w:rPr>
          <w:rFonts w:cstheme="minorHAnsi"/>
        </w:rPr>
        <w:t xml:space="preserve"> afin</w:t>
      </w:r>
      <w:r w:rsidR="004A2686" w:rsidRPr="00AD7CE4">
        <w:rPr>
          <w:rFonts w:cstheme="minorHAnsi"/>
        </w:rPr>
        <w:t xml:space="preserve"> </w:t>
      </w:r>
      <w:r w:rsidR="000D3A86" w:rsidRPr="00AD7CE4">
        <w:rPr>
          <w:rFonts w:cstheme="minorHAnsi"/>
        </w:rPr>
        <w:t xml:space="preserve">de détailler certains points d’attentions ou incompris ou </w:t>
      </w:r>
      <w:r w:rsidR="004A2686" w:rsidRPr="00AD7CE4">
        <w:rPr>
          <w:rFonts w:cstheme="minorHAnsi"/>
        </w:rPr>
        <w:t xml:space="preserve">d’anticiper </w:t>
      </w:r>
      <w:r w:rsidR="000D3A86" w:rsidRPr="00AD7CE4">
        <w:rPr>
          <w:rFonts w:cstheme="minorHAnsi"/>
        </w:rPr>
        <w:t>certains</w:t>
      </w:r>
      <w:r w:rsidR="004A2686" w:rsidRPr="00AD7CE4">
        <w:rPr>
          <w:rFonts w:cstheme="minorHAnsi"/>
        </w:rPr>
        <w:t xml:space="preserve"> impacts qu</w:t>
      </w:r>
      <w:r w:rsidR="000D3A86" w:rsidRPr="00AD7CE4">
        <w:rPr>
          <w:rFonts w:cstheme="minorHAnsi"/>
        </w:rPr>
        <w:t xml:space="preserve">’elle pourrait </w:t>
      </w:r>
      <w:r w:rsidR="004A2686" w:rsidRPr="00AD7CE4">
        <w:rPr>
          <w:rFonts w:cstheme="minorHAnsi"/>
        </w:rPr>
        <w:t>produir</w:t>
      </w:r>
      <w:r w:rsidR="000D3A86" w:rsidRPr="00AD7CE4">
        <w:rPr>
          <w:rFonts w:cstheme="minorHAnsi"/>
        </w:rPr>
        <w:t>e</w:t>
      </w:r>
      <w:r w:rsidR="004A2686" w:rsidRPr="00AD7CE4">
        <w:rPr>
          <w:rFonts w:cstheme="minorHAnsi"/>
        </w:rPr>
        <w:t xml:space="preserve">. </w:t>
      </w:r>
      <w:r w:rsidR="004A2686" w:rsidRPr="00AD7CE4">
        <w:rPr>
          <w:rFonts w:cstheme="minorHAnsi"/>
          <w:color w:val="000000" w:themeColor="text1"/>
        </w:rPr>
        <w:t>Une fois que les tâches ont été discutées,</w:t>
      </w:r>
      <w:r w:rsidR="004A2686" w:rsidRPr="00AD7CE4">
        <w:rPr>
          <w:rFonts w:cstheme="minorHAnsi"/>
          <w:color w:val="4472C4" w:themeColor="accent1"/>
        </w:rPr>
        <w:t xml:space="preserve"> </w:t>
      </w:r>
      <w:r w:rsidR="004A2686" w:rsidRPr="00AD7CE4">
        <w:rPr>
          <w:rFonts w:cstheme="minorHAnsi"/>
          <w:color w:val="000000" w:themeColor="text1"/>
        </w:rPr>
        <w:t>chaque développeur se positionne sur des sujets.</w:t>
      </w:r>
      <w:r w:rsidR="004A2686" w:rsidRPr="00AD7CE4">
        <w:rPr>
          <w:rFonts w:cstheme="minorHAnsi"/>
        </w:rPr>
        <w:t xml:space="preserve"> </w:t>
      </w:r>
    </w:p>
    <w:p w14:paraId="0F973B8B" w14:textId="219F2D23" w:rsidR="004A2686" w:rsidRPr="00AD7CE4" w:rsidRDefault="003C299F" w:rsidP="00E13097">
      <w:pPr>
        <w:jc w:val="both"/>
        <w:rPr>
          <w:rFonts w:cstheme="minorHAnsi"/>
          <w:color w:val="FF0000"/>
        </w:rPr>
        <w:pPrChange w:id="607" w:author="FURNON Cyril" w:date="2023-08-18T00:11:00Z">
          <w:pPr/>
        </w:pPrChange>
      </w:pPr>
      <w:r w:rsidRPr="00AD7CE4">
        <w:rPr>
          <w:rFonts w:cstheme="minorHAnsi"/>
        </w:rPr>
        <w:t>L</w:t>
      </w:r>
      <w:r w:rsidR="00391709" w:rsidRPr="00AD7CE4">
        <w:rPr>
          <w:rFonts w:cstheme="minorHAnsi"/>
        </w:rPr>
        <w:t xml:space="preserve">’équipe </w:t>
      </w:r>
      <w:r w:rsidRPr="00AD7CE4">
        <w:rPr>
          <w:rFonts w:cstheme="minorHAnsi"/>
        </w:rPr>
        <w:t>rythme également ses sprints par un DSM (Daily Scrum Master)</w:t>
      </w:r>
      <w:r w:rsidR="00391709" w:rsidRPr="00AD7CE4">
        <w:rPr>
          <w:rFonts w:cstheme="minorHAnsi"/>
        </w:rPr>
        <w:t xml:space="preserve"> tous les jours</w:t>
      </w:r>
      <w:r w:rsidR="007E23B6" w:rsidRPr="00AD7CE4">
        <w:rPr>
          <w:rFonts w:cstheme="minorHAnsi"/>
        </w:rPr>
        <w:t xml:space="preserve"> afin de faire état d’avancement des tâches</w:t>
      </w:r>
      <w:r w:rsidR="00391709" w:rsidRPr="00AD7CE4">
        <w:rPr>
          <w:rFonts w:cstheme="minorHAnsi"/>
        </w:rPr>
        <w:t>.</w:t>
      </w:r>
    </w:p>
    <w:p w14:paraId="6E9C763B" w14:textId="20B1F79E" w:rsidR="000A1D18" w:rsidRPr="00AD7CE4" w:rsidRDefault="004A2686" w:rsidP="00E13097">
      <w:pPr>
        <w:jc w:val="both"/>
        <w:rPr>
          <w:rFonts w:cstheme="minorHAnsi"/>
        </w:rPr>
        <w:pPrChange w:id="608" w:author="FURNON Cyril" w:date="2023-08-18T00:11:00Z">
          <w:pPr/>
        </w:pPrChange>
      </w:pPr>
      <w:ins w:id="609" w:author="FURNON Cyril" w:date="2023-08-18T00:11:00Z">
        <w:r>
          <w:t>D’autres</w:t>
        </w:r>
      </w:ins>
      <w:del w:id="610" w:author="FURNON Cyril" w:date="2023-08-18T00:11:00Z">
        <w:r w:rsidRPr="00AD7CE4">
          <w:rPr>
            <w:rFonts w:cstheme="minorHAnsi"/>
          </w:rPr>
          <w:delText>D’autre</w:delText>
        </w:r>
      </w:del>
      <w:r w:rsidRPr="00AD7CE4">
        <w:rPr>
          <w:rFonts w:cstheme="minorHAnsi"/>
        </w:rPr>
        <w:t xml:space="preserve"> part, l’équipe se réunit chaque lundi pour effectuer un « Start week », sauf </w:t>
      </w:r>
      <w:r w:rsidR="00A3445E" w:rsidRPr="00AD7CE4">
        <w:rPr>
          <w:rFonts w:cstheme="minorHAnsi"/>
        </w:rPr>
        <w:t>les lundis</w:t>
      </w:r>
      <w:r w:rsidRPr="00AD7CE4">
        <w:rPr>
          <w:rFonts w:cstheme="minorHAnsi"/>
        </w:rPr>
        <w:t xml:space="preserve"> de sprint planning, cette réunion permet de revenir sur les objectifs du sprint afin de vérifier qu’il n’y a pas d’écart, permet également de traiter les sujets sensibles et critiques qui apparaissent au cours de la période. </w:t>
      </w:r>
      <w:r w:rsidR="000D3A86" w:rsidRPr="00AD7CE4">
        <w:rPr>
          <w:rFonts w:cstheme="minorHAnsi"/>
        </w:rPr>
        <w:t>La discussion peut également amener certains</w:t>
      </w:r>
      <w:r w:rsidRPr="00AD7CE4">
        <w:rPr>
          <w:rFonts w:cstheme="minorHAnsi"/>
        </w:rPr>
        <w:t xml:space="preserve"> </w:t>
      </w:r>
      <w:r w:rsidR="000A1D18" w:rsidRPr="00AD7CE4">
        <w:rPr>
          <w:rFonts w:cstheme="minorHAnsi"/>
        </w:rPr>
        <w:t xml:space="preserve">échanges autour de </w:t>
      </w:r>
      <w:r w:rsidR="0094738B" w:rsidRPr="00AD7CE4">
        <w:rPr>
          <w:rFonts w:cstheme="minorHAnsi"/>
        </w:rPr>
        <w:t>bugs</w:t>
      </w:r>
      <w:r w:rsidRPr="00AD7CE4">
        <w:rPr>
          <w:rFonts w:cstheme="minorHAnsi"/>
        </w:rPr>
        <w:t xml:space="preserve"> qui doivent être au minimum être prises en compte et priorisées. C’est </w:t>
      </w:r>
      <w:r w:rsidR="000A1D18" w:rsidRPr="00AD7CE4">
        <w:rPr>
          <w:rFonts w:cstheme="minorHAnsi"/>
        </w:rPr>
        <w:t>aussi</w:t>
      </w:r>
      <w:r w:rsidRPr="00AD7CE4">
        <w:rPr>
          <w:rFonts w:cstheme="minorHAnsi"/>
        </w:rPr>
        <w:t xml:space="preserve"> le moment pour parler de sujet technique.  </w:t>
      </w:r>
    </w:p>
    <w:p w14:paraId="37D3EAE9" w14:textId="150E624C" w:rsidR="004A2686" w:rsidRPr="00AD7CE4" w:rsidRDefault="000A1D18" w:rsidP="00E13097">
      <w:pPr>
        <w:jc w:val="both"/>
        <w:rPr>
          <w:rFonts w:cstheme="minorHAnsi"/>
        </w:rPr>
        <w:pPrChange w:id="611" w:author="FURNON Cyril" w:date="2023-08-18T00:11:00Z">
          <w:pPr/>
        </w:pPrChange>
      </w:pPr>
      <w:r w:rsidRPr="00AD7CE4">
        <w:rPr>
          <w:rFonts w:cstheme="minorHAnsi"/>
        </w:rPr>
        <w:t>C</w:t>
      </w:r>
      <w:r w:rsidR="004A2686" w:rsidRPr="00AD7CE4">
        <w:rPr>
          <w:rFonts w:cstheme="minorHAnsi"/>
        </w:rPr>
        <w:t>ette réunion</w:t>
      </w:r>
      <w:r w:rsidRPr="00AD7CE4">
        <w:rPr>
          <w:rFonts w:cstheme="minorHAnsi"/>
        </w:rPr>
        <w:t xml:space="preserve"> peut servir de moment pour </w:t>
      </w:r>
      <w:r w:rsidR="004A2686" w:rsidRPr="00AD7CE4">
        <w:rPr>
          <w:rFonts w:cstheme="minorHAnsi"/>
        </w:rPr>
        <w:t>chiffre</w:t>
      </w:r>
      <w:r w:rsidRPr="00AD7CE4">
        <w:rPr>
          <w:rFonts w:cstheme="minorHAnsi"/>
        </w:rPr>
        <w:t>r</w:t>
      </w:r>
      <w:r w:rsidR="004A2686" w:rsidRPr="00AD7CE4">
        <w:rPr>
          <w:rFonts w:cstheme="minorHAnsi"/>
        </w:rPr>
        <w:t xml:space="preserve"> des US, </w:t>
      </w:r>
      <w:r w:rsidR="00A3445E" w:rsidRPr="00AD7CE4">
        <w:rPr>
          <w:rFonts w:cstheme="minorHAnsi"/>
        </w:rPr>
        <w:t>telle la réunion</w:t>
      </w:r>
      <w:r w:rsidR="004A2686" w:rsidRPr="00AD7CE4">
        <w:rPr>
          <w:rFonts w:cstheme="minorHAnsi"/>
        </w:rPr>
        <w:t xml:space="preserve"> de poker planning.</w:t>
      </w:r>
      <w:r w:rsidR="00FE01BA" w:rsidRPr="00AD7CE4">
        <w:rPr>
          <w:rFonts w:cstheme="minorHAnsi"/>
        </w:rPr>
        <w:t xml:space="preserve"> </w:t>
      </w:r>
      <w:r w:rsidRPr="00AD7CE4">
        <w:rPr>
          <w:rFonts w:cstheme="minorHAnsi"/>
        </w:rPr>
        <w:t>Un poker planning se déroule de la façon suivante : a</w:t>
      </w:r>
      <w:r w:rsidR="00FE01BA" w:rsidRPr="00AD7CE4">
        <w:rPr>
          <w:rFonts w:cstheme="minorHAnsi"/>
        </w:rPr>
        <w:t>près la présentation d’une nouvelle US, un échange s’ouvre sur le sujet sur les</w:t>
      </w:r>
      <w:r w:rsidR="00C117E5" w:rsidRPr="00AD7CE4">
        <w:rPr>
          <w:rFonts w:cstheme="minorHAnsi"/>
        </w:rPr>
        <w:t xml:space="preserve"> points techniques pour comprendre les impacts, le développement attendus et sur les points fonctionnels en recentrant le besoin </w:t>
      </w:r>
      <w:r w:rsidRPr="00AD7CE4">
        <w:rPr>
          <w:rFonts w:cstheme="minorHAnsi"/>
        </w:rPr>
        <w:t xml:space="preserve">et pour </w:t>
      </w:r>
      <w:r w:rsidR="00C117E5" w:rsidRPr="00AD7CE4">
        <w:rPr>
          <w:rFonts w:cstheme="minorHAnsi"/>
        </w:rPr>
        <w:t xml:space="preserve">parler des règles métier… Puis chaque </w:t>
      </w:r>
      <w:r w:rsidR="003C299F" w:rsidRPr="00AD7CE4">
        <w:rPr>
          <w:rFonts w:cstheme="minorHAnsi"/>
        </w:rPr>
        <w:t>développeur donne un chiffrage correspondant au temps qu’il pense que cette tâche nécessitera.</w:t>
      </w:r>
      <w:r w:rsidRPr="00AD7CE4">
        <w:rPr>
          <w:rFonts w:cstheme="minorHAnsi"/>
        </w:rPr>
        <w:t xml:space="preserve"> Une moyenne est faite avec tous les nombres donnés afin d’avoir une idée du temps nécessaire à la réalisation de cette US. Cette valeur est également utile pour l’organisation des sprints.</w:t>
      </w:r>
    </w:p>
    <w:p w14:paraId="5F276361" w14:textId="66753918" w:rsidR="006F0E9B" w:rsidRPr="00AD7CE4" w:rsidRDefault="003C299F" w:rsidP="00E13097">
      <w:pPr>
        <w:jc w:val="both"/>
        <w:rPr>
          <w:rFonts w:cstheme="minorHAnsi"/>
        </w:rPr>
        <w:pPrChange w:id="612" w:author="FURNON Cyril" w:date="2023-08-18T00:11:00Z">
          <w:pPr/>
        </w:pPrChange>
      </w:pPr>
      <w:r w:rsidRPr="00AD7CE4">
        <w:rPr>
          <w:rFonts w:cstheme="minorHAnsi"/>
        </w:rPr>
        <w:t xml:space="preserve">Enfin, les sprints se concluent par une Rétrospective lors de laquelle nous revenons sur le sprint pour </w:t>
      </w:r>
      <w:r w:rsidR="000A1D18" w:rsidRPr="00AD7CE4">
        <w:rPr>
          <w:rFonts w:cstheme="minorHAnsi"/>
        </w:rPr>
        <w:t>faire un bilan de la période et connaître l’avancement de toutes les tâches</w:t>
      </w:r>
      <w:r w:rsidRPr="00AD7CE4">
        <w:rPr>
          <w:rFonts w:cstheme="minorHAnsi"/>
        </w:rPr>
        <w:t>. Puis, nous faisons un tour de table pour connaître le ressenti de chacun sur le sprint écoulé. Il est fait état des bonnes pratiques, des problèmes rencontré</w:t>
      </w:r>
      <w:r w:rsidR="006F0E9B" w:rsidRPr="00AD7CE4">
        <w:rPr>
          <w:rFonts w:cstheme="minorHAnsi"/>
        </w:rPr>
        <w:t xml:space="preserve">s et des points d’améliorations. Il existe également </w:t>
      </w:r>
      <w:r w:rsidR="00A3445E" w:rsidRPr="00AD7CE4">
        <w:rPr>
          <w:rFonts w:cstheme="minorHAnsi"/>
        </w:rPr>
        <w:t>des réunions ponctuelles</w:t>
      </w:r>
      <w:r w:rsidR="006F0E9B" w:rsidRPr="00AD7CE4">
        <w:rPr>
          <w:rFonts w:cstheme="minorHAnsi"/>
        </w:rPr>
        <w:t xml:space="preserve"> qui peuvent être </w:t>
      </w:r>
      <w:ins w:id="613" w:author="FURNON Cyril" w:date="2023-08-18T00:11:00Z">
        <w:r w:rsidR="006F0E9B">
          <w:t>ajout</w:t>
        </w:r>
        <w:r w:rsidR="006E296E">
          <w:t>ées</w:t>
        </w:r>
      </w:ins>
      <w:del w:id="614" w:author="FURNON Cyril" w:date="2023-08-18T00:11:00Z">
        <w:r w:rsidR="006F0E9B" w:rsidRPr="00AD7CE4">
          <w:rPr>
            <w:rFonts w:cstheme="minorHAnsi"/>
          </w:rPr>
          <w:delText>ajouter</w:delText>
        </w:r>
      </w:del>
      <w:r w:rsidR="006F0E9B" w:rsidRPr="00AD7CE4">
        <w:rPr>
          <w:rFonts w:cstheme="minorHAnsi"/>
        </w:rPr>
        <w:t xml:space="preserve"> lorsqu’il y a besoin de points techniques, qu’il a un nouveau projet sur le portail ou un point organisationnel.</w:t>
      </w:r>
    </w:p>
    <w:p w14:paraId="2A63D5EE" w14:textId="3A1C3F9C" w:rsidR="00FD75FF" w:rsidRPr="00AD7CE4" w:rsidRDefault="00FD75FF" w:rsidP="00E13097">
      <w:pPr>
        <w:jc w:val="both"/>
        <w:rPr>
          <w:rFonts w:cstheme="minorHAnsi"/>
        </w:rPr>
        <w:pPrChange w:id="615" w:author="FURNON Cyril" w:date="2023-08-18T00:11:00Z">
          <w:pPr/>
        </w:pPrChange>
      </w:pPr>
      <w:r w:rsidRPr="00AD7CE4">
        <w:rPr>
          <w:rFonts w:cstheme="minorHAnsi"/>
        </w:rPr>
        <w:t xml:space="preserve">Enfin, concernant les livraisons, l’équipe à adopter un principe de livraisons par regroupement de sujets : lorsqu’une ou plusieurs fonctionnalités </w:t>
      </w:r>
      <w:r w:rsidR="00E61E8B" w:rsidRPr="00AD7CE4">
        <w:rPr>
          <w:rFonts w:cstheme="minorHAnsi"/>
        </w:rPr>
        <w:t xml:space="preserve">ont besoin d’être ajoutée à </w:t>
      </w:r>
      <w:r w:rsidRPr="00AD7CE4">
        <w:rPr>
          <w:rFonts w:cstheme="minorHAnsi"/>
        </w:rPr>
        <w:t>une application</w:t>
      </w:r>
      <w:r w:rsidR="00E61E8B" w:rsidRPr="00AD7CE4">
        <w:rPr>
          <w:rFonts w:cstheme="minorHAnsi"/>
        </w:rPr>
        <w:t xml:space="preserve">. Elles suivent un process de développement, test et déploiement sur des environnements différents avant d’être </w:t>
      </w:r>
      <w:ins w:id="616" w:author="FURNON Cyril" w:date="2023-08-18T00:11:00Z">
        <w:r w:rsidR="00E61E8B">
          <w:t>implément</w:t>
        </w:r>
        <w:r w:rsidR="006E296E">
          <w:t>és</w:t>
        </w:r>
      </w:ins>
      <w:del w:id="617" w:author="FURNON Cyril" w:date="2023-08-18T00:11:00Z">
        <w:r w:rsidR="00E61E8B" w:rsidRPr="00AD7CE4">
          <w:rPr>
            <w:rFonts w:cstheme="minorHAnsi"/>
          </w:rPr>
          <w:delText>implémenter</w:delText>
        </w:r>
      </w:del>
      <w:r w:rsidR="00E61E8B" w:rsidRPr="00AD7CE4">
        <w:rPr>
          <w:rFonts w:cstheme="minorHAnsi"/>
        </w:rPr>
        <w:t xml:space="preserve"> sur la version en production accessible par les utilisateurs.</w:t>
      </w:r>
    </w:p>
    <w:p w14:paraId="03FC9C31" w14:textId="3C1F1AC7" w:rsidR="00F85A2B" w:rsidRPr="00F85A2B" w:rsidRDefault="00F85A2B" w:rsidP="00E13097">
      <w:pPr>
        <w:jc w:val="both"/>
        <w:rPr>
          <w:rStyle w:val="Accentuation"/>
          <w:sz w:val="24"/>
          <w:rPrChange w:id="618" w:author="FURNON Cyril" w:date="2023-08-18T00:11:00Z">
            <w:rPr>
              <w:rStyle w:val="Accentuation"/>
              <w:i/>
              <w:iCs w:val="0"/>
            </w:rPr>
          </w:rPrChange>
        </w:rPr>
        <w:pPrChange w:id="619" w:author="FURNON Cyril" w:date="2023-08-18T00:11:00Z">
          <w:pPr>
            <w:pStyle w:val="Sous-titre"/>
          </w:pPr>
        </w:pPrChange>
      </w:pPr>
      <w:r w:rsidRPr="00F85A2B">
        <w:rPr>
          <w:rStyle w:val="Accentuation"/>
          <w:sz w:val="24"/>
          <w:rPrChange w:id="620" w:author="FURNON Cyril" w:date="2023-08-18T00:11:00Z">
            <w:rPr>
              <w:rStyle w:val="Accentuation"/>
              <w:iCs w:val="0"/>
              <w:color w:val="5A5A5A" w:themeColor="text1" w:themeTint="A5"/>
              <w:sz w:val="28"/>
            </w:rPr>
          </w:rPrChange>
        </w:rPr>
        <w:t>Commentaires</w:t>
      </w:r>
    </w:p>
    <w:p w14:paraId="1CA08FF6" w14:textId="012429C0" w:rsidR="007E23B6" w:rsidRPr="00AD7CE4" w:rsidRDefault="007E23B6" w:rsidP="00E13097">
      <w:pPr>
        <w:jc w:val="both"/>
        <w:rPr>
          <w:rFonts w:cstheme="minorHAnsi"/>
        </w:rPr>
        <w:pPrChange w:id="621" w:author="FURNON Cyril" w:date="2023-08-18T00:11:00Z">
          <w:pPr/>
        </w:pPrChange>
      </w:pPr>
      <w:r w:rsidRPr="00AD7CE4">
        <w:rPr>
          <w:rFonts w:cstheme="minorHAnsi"/>
        </w:rPr>
        <w:t>Cette organisation de la méthode agile a évolué lors de ces deux années de présence et continuera d’évoluer même après mon alternance</w:t>
      </w:r>
      <w:r w:rsidR="00C3761A" w:rsidRPr="00AD7CE4">
        <w:rPr>
          <w:rFonts w:cstheme="minorHAnsi"/>
        </w:rPr>
        <w:t>. Nous allons donc décrire quelques points et parler des évolutions qu’il y a eu et qu’il est possible d’imaginer.</w:t>
      </w:r>
    </w:p>
    <w:p w14:paraId="49167F68" w14:textId="77777777" w:rsidR="00F85A2B" w:rsidRPr="00AD7CE4" w:rsidRDefault="00C3761A" w:rsidP="00366ABA">
      <w:pPr>
        <w:jc w:val="both"/>
        <w:rPr>
          <w:rFonts w:cstheme="minorHAnsi"/>
        </w:rPr>
        <w:pPrChange w:id="622" w:author="FURNON Cyril" w:date="2023-08-18T00:11:00Z">
          <w:pPr/>
        </w:pPrChange>
      </w:pPr>
      <w:r w:rsidRPr="00AD7CE4">
        <w:rPr>
          <w:rFonts w:cstheme="minorHAnsi"/>
          <w:color w:val="000000" w:themeColor="text1"/>
        </w:rPr>
        <w:t>Tout d’abord, lors du sprint planning, nous avons évoqué « l</w:t>
      </w:r>
      <w:r w:rsidR="00815E58" w:rsidRPr="00AD7CE4">
        <w:rPr>
          <w:rFonts w:cstheme="minorHAnsi"/>
          <w:color w:val="000000" w:themeColor="text1"/>
        </w:rPr>
        <w:t>e positionnement des développeurs sur un sujet précis</w:t>
      </w:r>
      <w:r w:rsidRPr="00AD7CE4">
        <w:rPr>
          <w:rFonts w:cstheme="minorHAnsi"/>
          <w:color w:val="000000" w:themeColor="text1"/>
        </w:rPr>
        <w:t xml:space="preserve"> » : cela </w:t>
      </w:r>
      <w:r w:rsidR="00815E58" w:rsidRPr="00AD7CE4">
        <w:rPr>
          <w:rFonts w:cstheme="minorHAnsi"/>
          <w:color w:val="000000" w:themeColor="text1"/>
        </w:rPr>
        <w:t xml:space="preserve">peut soulever une </w:t>
      </w:r>
      <w:r w:rsidR="00815E58" w:rsidRPr="00AD7CE4">
        <w:rPr>
          <w:rFonts w:cstheme="minorHAnsi"/>
        </w:rPr>
        <w:t xml:space="preserve">certaine dérive de la méthode. En effet, il ne devrait pas avoir besoin de positionner les développeurs, suivant ses disponibilités, chacun devrait prendre la première US situé dans le sprint backlog. </w:t>
      </w:r>
    </w:p>
    <w:p w14:paraId="39DC363D" w14:textId="692F4A7B" w:rsidR="00815E58" w:rsidRPr="00AD7CE4" w:rsidRDefault="00733328" w:rsidP="00366ABA">
      <w:pPr>
        <w:jc w:val="both"/>
        <w:rPr>
          <w:rFonts w:cstheme="minorHAnsi"/>
        </w:rPr>
        <w:pPrChange w:id="623" w:author="FURNON Cyril" w:date="2023-08-18T00:11:00Z">
          <w:pPr/>
        </w:pPrChange>
      </w:pPr>
      <w:r w:rsidRPr="00AD7CE4">
        <w:rPr>
          <w:rFonts w:cstheme="minorHAnsi"/>
        </w:rPr>
        <w:t xml:space="preserve">Cependant, </w:t>
      </w:r>
      <w:r w:rsidR="00A3445E" w:rsidRPr="00AD7CE4">
        <w:rPr>
          <w:rFonts w:cstheme="minorHAnsi"/>
        </w:rPr>
        <w:t>le nombre important</w:t>
      </w:r>
      <w:r w:rsidR="00815E58" w:rsidRPr="00AD7CE4">
        <w:rPr>
          <w:rFonts w:cstheme="minorHAnsi"/>
        </w:rPr>
        <w:t xml:space="preserve"> d’applications différentes sur le projet</w:t>
      </w:r>
      <w:r w:rsidR="00C3761A" w:rsidRPr="00AD7CE4">
        <w:rPr>
          <w:rFonts w:cstheme="minorHAnsi"/>
        </w:rPr>
        <w:t xml:space="preserve"> (plus d’une soixantaine)</w:t>
      </w:r>
      <w:r w:rsidRPr="00AD7CE4">
        <w:rPr>
          <w:rFonts w:cstheme="minorHAnsi"/>
        </w:rPr>
        <w:t xml:space="preserve"> rend</w:t>
      </w:r>
      <w:r w:rsidR="00815E58" w:rsidRPr="00AD7CE4">
        <w:rPr>
          <w:rFonts w:cstheme="minorHAnsi"/>
        </w:rPr>
        <w:t xml:space="preserve"> difficile </w:t>
      </w:r>
      <w:r w:rsidRPr="00AD7CE4">
        <w:rPr>
          <w:rFonts w:cstheme="minorHAnsi"/>
        </w:rPr>
        <w:t>voire impossible la</w:t>
      </w:r>
      <w:r w:rsidR="00815E58" w:rsidRPr="00AD7CE4">
        <w:rPr>
          <w:rFonts w:cstheme="minorHAnsi"/>
        </w:rPr>
        <w:t xml:space="preserve"> maitrise</w:t>
      </w:r>
      <w:r w:rsidRPr="00AD7CE4">
        <w:rPr>
          <w:rFonts w:cstheme="minorHAnsi"/>
        </w:rPr>
        <w:t xml:space="preserve"> de</w:t>
      </w:r>
      <w:r w:rsidR="00815E58" w:rsidRPr="00AD7CE4">
        <w:rPr>
          <w:rFonts w:cstheme="minorHAnsi"/>
        </w:rPr>
        <w:t xml:space="preserve"> l’entièreté du périmètre</w:t>
      </w:r>
      <w:r w:rsidR="00C3761A" w:rsidRPr="00AD7CE4">
        <w:rPr>
          <w:rFonts w:cstheme="minorHAnsi"/>
        </w:rPr>
        <w:t xml:space="preserve">, que ce soit </w:t>
      </w:r>
      <w:r w:rsidR="00C97CE7" w:rsidRPr="00AD7CE4">
        <w:rPr>
          <w:rFonts w:cstheme="minorHAnsi"/>
        </w:rPr>
        <w:t>une maîtrise fonctionnelle</w:t>
      </w:r>
      <w:r w:rsidR="00C3761A" w:rsidRPr="00AD7CE4">
        <w:rPr>
          <w:rFonts w:cstheme="minorHAnsi"/>
        </w:rPr>
        <w:t xml:space="preserve"> : comment </w:t>
      </w:r>
      <w:r w:rsidR="005832A0" w:rsidRPr="00AD7CE4">
        <w:rPr>
          <w:rFonts w:cstheme="minorHAnsi"/>
        </w:rPr>
        <w:t>interagir avec l’ensemble du site</w:t>
      </w:r>
      <w:r w:rsidR="00C3761A" w:rsidRPr="00AD7CE4">
        <w:rPr>
          <w:rFonts w:cstheme="minorHAnsi"/>
        </w:rPr>
        <w:t xml:space="preserve">, arrivé à tel cas précis </w:t>
      </w:r>
      <w:r w:rsidR="00CF7C60" w:rsidRPr="00AD7CE4">
        <w:rPr>
          <w:rFonts w:cstheme="minorHAnsi"/>
        </w:rPr>
        <w:t>ou une maîtrise technique : l’architecture du code et des données, le schéma des objets représentants les informations affichées…</w:t>
      </w:r>
      <w:r w:rsidR="005832A0" w:rsidRPr="00AD7CE4">
        <w:rPr>
          <w:rFonts w:cstheme="minorHAnsi"/>
        </w:rPr>
        <w:t xml:space="preserve"> Pour faciliter l’avancement</w:t>
      </w:r>
      <w:r w:rsidR="00F85A2B" w:rsidRPr="00AD7CE4">
        <w:rPr>
          <w:rFonts w:cstheme="minorHAnsi"/>
        </w:rPr>
        <w:t xml:space="preserve"> des tâches</w:t>
      </w:r>
      <w:r w:rsidR="005832A0" w:rsidRPr="00AD7CE4">
        <w:rPr>
          <w:rFonts w:cstheme="minorHAnsi"/>
        </w:rPr>
        <w:t>, lorsqu’un sujet a de nouveaux besoins, il n’est pas rare de voir un développeur ayant déjà travaillé dessus. Mais certaines fois, cette assignation précède la priorité</w:t>
      </w:r>
      <w:r w:rsidR="00366ABA" w:rsidRPr="00AD7CE4">
        <w:rPr>
          <w:rFonts w:cstheme="minorHAnsi"/>
        </w:rPr>
        <w:t xml:space="preserve"> des tâches </w:t>
      </w:r>
      <w:r w:rsidR="00F85A2B" w:rsidRPr="00AD7CE4">
        <w:rPr>
          <w:rFonts w:cstheme="minorHAnsi"/>
        </w:rPr>
        <w:t>et</w:t>
      </w:r>
      <w:r w:rsidR="005832A0" w:rsidRPr="00AD7CE4">
        <w:rPr>
          <w:rFonts w:cstheme="minorHAnsi"/>
        </w:rPr>
        <w:t xml:space="preserve"> l’ordre de priorisation des US </w:t>
      </w:r>
      <w:ins w:id="624" w:author="FURNON Cyril" w:date="2023-08-18T00:11:00Z">
        <w:r w:rsidR="00366ABA" w:rsidRPr="00F85A2B">
          <w:t>fait</w:t>
        </w:r>
      </w:ins>
      <w:del w:id="625" w:author="FURNON Cyril" w:date="2023-08-18T00:11:00Z">
        <w:r w:rsidR="00366ABA" w:rsidRPr="00AD7CE4">
          <w:rPr>
            <w:rFonts w:cstheme="minorHAnsi"/>
          </w:rPr>
          <w:delText>faite</w:delText>
        </w:r>
      </w:del>
      <w:r w:rsidR="00366ABA" w:rsidRPr="00AD7CE4">
        <w:rPr>
          <w:rFonts w:cstheme="minorHAnsi"/>
        </w:rPr>
        <w:t xml:space="preserve"> lors du sprint planning</w:t>
      </w:r>
      <w:r w:rsidR="00F85A2B" w:rsidRPr="00AD7CE4">
        <w:rPr>
          <w:rFonts w:cstheme="minorHAnsi"/>
        </w:rPr>
        <w:t xml:space="preserve"> n’est pas respecté</w:t>
      </w:r>
      <w:r w:rsidR="00366ABA" w:rsidRPr="00AD7CE4">
        <w:rPr>
          <w:rFonts w:cstheme="minorHAnsi"/>
        </w:rPr>
        <w:t>.</w:t>
      </w:r>
      <w:r w:rsidR="00815E58" w:rsidRPr="00AD7CE4">
        <w:rPr>
          <w:rFonts w:cstheme="minorHAnsi"/>
        </w:rPr>
        <w:t xml:space="preserve"> </w:t>
      </w:r>
      <w:r w:rsidR="00F85A2B" w:rsidRPr="00AD7CE4">
        <w:rPr>
          <w:rFonts w:cstheme="minorHAnsi"/>
        </w:rPr>
        <w:t xml:space="preserve">Ce fait </w:t>
      </w:r>
      <w:ins w:id="626" w:author="FURNON Cyril" w:date="2023-08-18T00:11:00Z">
        <w:r w:rsidR="00F85A2B">
          <w:t>à</w:t>
        </w:r>
      </w:ins>
      <w:del w:id="627" w:author="FURNON Cyril" w:date="2023-08-18T00:11:00Z">
        <w:r w:rsidR="00424DFC" w:rsidRPr="00AD7CE4">
          <w:rPr>
            <w:rFonts w:cstheme="minorHAnsi"/>
          </w:rPr>
          <w:delText>a</w:delText>
        </w:r>
      </w:del>
      <w:r w:rsidR="00F85A2B" w:rsidRPr="00AD7CE4">
        <w:rPr>
          <w:rFonts w:cstheme="minorHAnsi"/>
        </w:rPr>
        <w:t xml:space="preserve"> été remonté lors de rétrospective et l’équipe met un point d’attention au partage de connaissances. </w:t>
      </w:r>
      <w:ins w:id="628" w:author="FURNON Cyril" w:date="2023-08-18T00:11:00Z">
        <w:r w:rsidR="00F85A2B">
          <w:t>D’autres</w:t>
        </w:r>
      </w:ins>
      <w:del w:id="629" w:author="FURNON Cyril" w:date="2023-08-18T00:11:00Z">
        <w:r w:rsidR="00F85A2B" w:rsidRPr="00AD7CE4">
          <w:rPr>
            <w:rFonts w:cstheme="minorHAnsi"/>
          </w:rPr>
          <w:delText>D’autre</w:delText>
        </w:r>
      </w:del>
      <w:r w:rsidR="00F85A2B" w:rsidRPr="00AD7CE4">
        <w:rPr>
          <w:rFonts w:cstheme="minorHAnsi"/>
        </w:rPr>
        <w:t xml:space="preserve"> part, des démonstrations sont effectuées durant le sprint afin de présenter à l’équipe la nouvelle version et </w:t>
      </w:r>
      <w:r w:rsidR="00576F6E" w:rsidRPr="00AD7CE4">
        <w:rPr>
          <w:rFonts w:cstheme="minorHAnsi"/>
        </w:rPr>
        <w:t>les points</w:t>
      </w:r>
      <w:r w:rsidR="00F85A2B" w:rsidRPr="00AD7CE4">
        <w:rPr>
          <w:rFonts w:cstheme="minorHAnsi"/>
        </w:rPr>
        <w:t xml:space="preserve"> techniques les plus essentiels. </w:t>
      </w:r>
    </w:p>
    <w:p w14:paraId="1DEF3C6C" w14:textId="59537276" w:rsidR="00815E58" w:rsidRPr="00AD7CE4" w:rsidRDefault="00733328" w:rsidP="00E13097">
      <w:pPr>
        <w:jc w:val="both"/>
        <w:rPr>
          <w:rFonts w:cstheme="minorHAnsi"/>
          <w:color w:val="FF0000"/>
        </w:rPr>
        <w:pPrChange w:id="630" w:author="FURNON Cyril" w:date="2023-08-18T00:11:00Z">
          <w:pPr/>
        </w:pPrChange>
      </w:pPr>
      <w:r w:rsidRPr="00AD7CE4">
        <w:rPr>
          <w:rFonts w:cstheme="minorHAnsi"/>
        </w:rPr>
        <w:t>Concernant les DSM, l</w:t>
      </w:r>
      <w:r w:rsidR="00815E58" w:rsidRPr="00AD7CE4">
        <w:rPr>
          <w:rFonts w:cstheme="minorHAnsi"/>
        </w:rPr>
        <w:t>ors de mon arrivée dans l’équipe Portail, ce rituel commençait à 11h pour des préférences organisationnelles mais durait plus d’une heure</w:t>
      </w:r>
      <w:r w:rsidRPr="00AD7CE4">
        <w:rPr>
          <w:rFonts w:cstheme="minorHAnsi"/>
        </w:rPr>
        <w:t>, là ou en théorie un daily meeting doit</w:t>
      </w:r>
      <w:r w:rsidR="00815E58" w:rsidRPr="00AD7CE4">
        <w:rPr>
          <w:rFonts w:cstheme="minorHAnsi"/>
        </w:rPr>
        <w:t xml:space="preserve"> </w:t>
      </w:r>
      <w:r w:rsidRPr="00AD7CE4">
        <w:rPr>
          <w:rFonts w:cstheme="minorHAnsi"/>
        </w:rPr>
        <w:t>se limiter à une quinzaine-vingtaine de minutes. Ces réunions commençai</w:t>
      </w:r>
      <w:r w:rsidR="000647E1" w:rsidRPr="00AD7CE4">
        <w:rPr>
          <w:rFonts w:cstheme="minorHAnsi"/>
        </w:rPr>
        <w:t>en</w:t>
      </w:r>
      <w:r w:rsidRPr="00AD7CE4">
        <w:rPr>
          <w:rFonts w:cstheme="minorHAnsi"/>
        </w:rPr>
        <w:t xml:space="preserve">t normalement : chaque </w:t>
      </w:r>
      <w:r w:rsidR="00A3445E" w:rsidRPr="00AD7CE4">
        <w:rPr>
          <w:rFonts w:cstheme="minorHAnsi"/>
        </w:rPr>
        <w:t>personne</w:t>
      </w:r>
      <w:r w:rsidR="00815E58" w:rsidRPr="00AD7CE4">
        <w:rPr>
          <w:rFonts w:cstheme="minorHAnsi"/>
        </w:rPr>
        <w:t xml:space="preserve"> de l’équipe énonçait son activité </w:t>
      </w:r>
      <w:r w:rsidRPr="00AD7CE4">
        <w:rPr>
          <w:rFonts w:cstheme="minorHAnsi"/>
        </w:rPr>
        <w:t xml:space="preserve">de la précédente journée </w:t>
      </w:r>
      <w:r w:rsidR="00815E58" w:rsidRPr="00AD7CE4">
        <w:rPr>
          <w:rFonts w:cstheme="minorHAnsi"/>
        </w:rPr>
        <w:t xml:space="preserve">mais </w:t>
      </w:r>
      <w:r w:rsidR="000647E1" w:rsidRPr="00AD7CE4">
        <w:rPr>
          <w:rFonts w:cstheme="minorHAnsi"/>
        </w:rPr>
        <w:t xml:space="preserve">les discussions dérivaient sur </w:t>
      </w:r>
      <w:r w:rsidR="00815E58" w:rsidRPr="00AD7CE4">
        <w:rPr>
          <w:rFonts w:cstheme="minorHAnsi"/>
        </w:rPr>
        <w:t xml:space="preserve">des échanges techniques ou </w:t>
      </w:r>
      <w:ins w:id="631" w:author="FURNON Cyril" w:date="2023-08-18T00:11:00Z">
        <w:r w:rsidR="00815E58" w:rsidRPr="000647E1">
          <w:t>fonctionnels</w:t>
        </w:r>
      </w:ins>
      <w:del w:id="632" w:author="FURNON Cyril" w:date="2023-08-18T00:11:00Z">
        <w:r w:rsidR="00815E58" w:rsidRPr="00AD7CE4">
          <w:rPr>
            <w:rFonts w:cstheme="minorHAnsi"/>
          </w:rPr>
          <w:delText>fonctionnelles</w:delText>
        </w:r>
      </w:del>
      <w:r w:rsidR="00815E58" w:rsidRPr="00AD7CE4">
        <w:rPr>
          <w:rFonts w:cstheme="minorHAnsi"/>
        </w:rPr>
        <w:t xml:space="preserve"> </w:t>
      </w:r>
      <w:r w:rsidR="000647E1" w:rsidRPr="00AD7CE4">
        <w:rPr>
          <w:rFonts w:cstheme="minorHAnsi"/>
        </w:rPr>
        <w:t xml:space="preserve">qui </w:t>
      </w:r>
      <w:ins w:id="633" w:author="FURNON Cyril" w:date="2023-08-18T00:11:00Z">
        <w:r w:rsidR="007C6F07">
          <w:rPr>
            <w:rFonts w:ascii="Calibri" w:hAnsi="Calibri" w:cs="Calibri"/>
            <w:color w:val="000000"/>
          </w:rPr>
          <w:t>prolongeaient</w:t>
        </w:r>
      </w:ins>
      <w:del w:id="634" w:author="FURNON Cyril" w:date="2023-08-18T00:11:00Z">
        <w:r w:rsidR="000647E1" w:rsidRPr="00AD7CE4">
          <w:rPr>
            <w:rFonts w:cstheme="minorHAnsi"/>
          </w:rPr>
          <w:delText>rallongeaient</w:delText>
        </w:r>
      </w:del>
      <w:r w:rsidR="000647E1">
        <w:rPr>
          <w:rFonts w:ascii="Calibri" w:hAnsi="Calibri"/>
          <w:color w:val="000000"/>
          <w:rPrChange w:id="635" w:author="FURNON Cyril" w:date="2023-08-18T00:11:00Z">
            <w:rPr>
              <w:rFonts w:cstheme="minorHAnsi"/>
            </w:rPr>
          </w:rPrChange>
        </w:rPr>
        <w:t xml:space="preserve"> </w:t>
      </w:r>
      <w:r w:rsidR="00815E58" w:rsidRPr="00AD7CE4">
        <w:rPr>
          <w:rFonts w:cstheme="minorHAnsi"/>
        </w:rPr>
        <w:t xml:space="preserve">la durée de la réunion. </w:t>
      </w:r>
      <w:r w:rsidR="000647E1" w:rsidRPr="00AD7CE4">
        <w:rPr>
          <w:rFonts w:cstheme="minorHAnsi"/>
        </w:rPr>
        <w:br/>
      </w:r>
      <w:r w:rsidR="00815E58" w:rsidRPr="00AD7CE4">
        <w:rPr>
          <w:rFonts w:cstheme="minorHAnsi"/>
        </w:rPr>
        <w:t xml:space="preserve">Ce point a été </w:t>
      </w:r>
      <w:ins w:id="636" w:author="FURNON Cyril" w:date="2023-08-18T00:11:00Z">
        <w:r w:rsidR="00815E58" w:rsidRPr="000647E1">
          <w:t>remonté</w:t>
        </w:r>
      </w:ins>
      <w:del w:id="637" w:author="FURNON Cyril" w:date="2023-08-18T00:11:00Z">
        <w:r w:rsidR="00815E58" w:rsidRPr="00AD7CE4">
          <w:rPr>
            <w:rFonts w:cstheme="minorHAnsi"/>
          </w:rPr>
          <w:delText>remontée</w:delText>
        </w:r>
      </w:del>
      <w:r w:rsidR="00815E58" w:rsidRPr="00AD7CE4">
        <w:rPr>
          <w:rFonts w:cstheme="minorHAnsi"/>
        </w:rPr>
        <w:t xml:space="preserve"> durant les rétrospective</w:t>
      </w:r>
      <w:r w:rsidR="000647E1" w:rsidRPr="00AD7CE4">
        <w:rPr>
          <w:rFonts w:cstheme="minorHAnsi"/>
        </w:rPr>
        <w:t xml:space="preserve">s </w:t>
      </w:r>
      <w:r w:rsidR="00815E58" w:rsidRPr="00AD7CE4">
        <w:rPr>
          <w:rFonts w:cstheme="minorHAnsi"/>
        </w:rPr>
        <w:t xml:space="preserve">et au fur et </w:t>
      </w:r>
      <w:r w:rsidR="000647E1" w:rsidRPr="00AD7CE4">
        <w:rPr>
          <w:rFonts w:cstheme="minorHAnsi"/>
        </w:rPr>
        <w:t>à</w:t>
      </w:r>
      <w:r w:rsidR="00815E58" w:rsidRPr="00AD7CE4">
        <w:rPr>
          <w:rFonts w:cstheme="minorHAnsi"/>
        </w:rPr>
        <w:t xml:space="preserve"> mesure des sprints, nous avons </w:t>
      </w:r>
      <w:ins w:id="638" w:author="FURNON Cyril" w:date="2023-08-18T00:11:00Z">
        <w:r w:rsidR="00815E58" w:rsidRPr="000647E1">
          <w:t>corrigé</w:t>
        </w:r>
      </w:ins>
      <w:del w:id="639" w:author="FURNON Cyril" w:date="2023-08-18T00:11:00Z">
        <w:r w:rsidR="00815E58" w:rsidRPr="00AD7CE4">
          <w:rPr>
            <w:rFonts w:cstheme="minorHAnsi"/>
          </w:rPr>
          <w:delText>corrigés</w:delText>
        </w:r>
      </w:del>
      <w:r w:rsidR="00815E58" w:rsidRPr="00AD7CE4">
        <w:rPr>
          <w:rFonts w:cstheme="minorHAnsi"/>
        </w:rPr>
        <w:t xml:space="preserve"> cela. Aujourd’hui, certains DSM peuvent dépasser 30 minutes mais cela </w:t>
      </w:r>
      <w:r w:rsidR="000647E1" w:rsidRPr="00AD7CE4">
        <w:rPr>
          <w:rFonts w:cstheme="minorHAnsi"/>
        </w:rPr>
        <w:t xml:space="preserve">reste minoritaire et peut </w:t>
      </w:r>
      <w:r w:rsidR="00815E58" w:rsidRPr="00AD7CE4">
        <w:rPr>
          <w:rFonts w:cstheme="minorHAnsi"/>
        </w:rPr>
        <w:t>s’explique</w:t>
      </w:r>
      <w:r w:rsidR="000647E1" w:rsidRPr="00AD7CE4">
        <w:rPr>
          <w:rFonts w:cstheme="minorHAnsi"/>
        </w:rPr>
        <w:t>r</w:t>
      </w:r>
      <w:r w:rsidR="00815E58" w:rsidRPr="00AD7CE4">
        <w:rPr>
          <w:rFonts w:cstheme="minorHAnsi"/>
        </w:rPr>
        <w:t xml:space="preserve"> par </w:t>
      </w:r>
      <w:r w:rsidR="000647E1" w:rsidRPr="00AD7CE4">
        <w:rPr>
          <w:rFonts w:cstheme="minorHAnsi"/>
        </w:rPr>
        <w:t>le</w:t>
      </w:r>
      <w:r w:rsidR="00815E58" w:rsidRPr="00AD7CE4">
        <w:rPr>
          <w:rFonts w:cstheme="minorHAnsi"/>
        </w:rPr>
        <w:t xml:space="preserve"> nombre </w:t>
      </w:r>
      <w:r w:rsidR="000647E1" w:rsidRPr="00AD7CE4">
        <w:rPr>
          <w:rFonts w:cstheme="minorHAnsi"/>
        </w:rPr>
        <w:t xml:space="preserve">de participants </w:t>
      </w:r>
      <w:r w:rsidR="00815E58" w:rsidRPr="00AD7CE4">
        <w:rPr>
          <w:rFonts w:cstheme="minorHAnsi"/>
        </w:rPr>
        <w:t>dans l’équipe (presque une douzaine)</w:t>
      </w:r>
      <w:r w:rsidR="000647E1" w:rsidRPr="00AD7CE4">
        <w:rPr>
          <w:rFonts w:cstheme="minorHAnsi"/>
        </w:rPr>
        <w:t xml:space="preserve">. </w:t>
      </w:r>
      <w:ins w:id="640" w:author="FURNON Cyril" w:date="2023-08-18T00:11:00Z">
        <w:r w:rsidR="000647E1" w:rsidRPr="00AF01EC">
          <w:t>D’autres parts</w:t>
        </w:r>
      </w:ins>
      <w:del w:id="641" w:author="FURNON Cyril" w:date="2023-08-18T00:11:00Z">
        <w:r w:rsidR="000647E1" w:rsidRPr="00AD7CE4">
          <w:rPr>
            <w:rFonts w:cstheme="minorHAnsi"/>
          </w:rPr>
          <w:delText>D’autre part</w:delText>
        </w:r>
      </w:del>
      <w:r w:rsidR="000647E1" w:rsidRPr="00AD7CE4">
        <w:rPr>
          <w:rFonts w:cstheme="minorHAnsi"/>
        </w:rPr>
        <w:t xml:space="preserve">, </w:t>
      </w:r>
      <w:r w:rsidR="00815E58" w:rsidRPr="00AD7CE4">
        <w:rPr>
          <w:rFonts w:cstheme="minorHAnsi"/>
        </w:rPr>
        <w:t xml:space="preserve">avec la distance et le télétravail, </w:t>
      </w:r>
      <w:r w:rsidR="00A3445E" w:rsidRPr="00AD7CE4">
        <w:rPr>
          <w:rFonts w:cstheme="minorHAnsi"/>
        </w:rPr>
        <w:t>cette réunion située</w:t>
      </w:r>
      <w:r w:rsidR="00815E58" w:rsidRPr="00AD7CE4">
        <w:rPr>
          <w:rFonts w:cstheme="minorHAnsi"/>
        </w:rPr>
        <w:t xml:space="preserve"> avant la pause de midi peut devenir moins formelle et peut être le moyen de discuter d’autres sujets comme des retours clients, des validations de versions, de prochains projets, de modifications d’organisation…</w:t>
      </w:r>
      <w:r w:rsidR="00815E58" w:rsidRPr="00AD7CE4">
        <w:rPr>
          <w:rFonts w:cstheme="minorHAnsi"/>
          <w:color w:val="4472C4" w:themeColor="accent1"/>
        </w:rPr>
        <w:t xml:space="preserve"> </w:t>
      </w:r>
    </w:p>
    <w:p w14:paraId="107773DC" w14:textId="27446F03" w:rsidR="00815E58" w:rsidRPr="00AD7CE4" w:rsidRDefault="00815E58" w:rsidP="00E13097">
      <w:pPr>
        <w:jc w:val="both"/>
        <w:rPr>
          <w:rFonts w:cstheme="minorHAnsi"/>
        </w:rPr>
        <w:pPrChange w:id="642" w:author="FURNON Cyril" w:date="2023-08-18T00:11:00Z">
          <w:pPr/>
        </w:pPrChange>
      </w:pPr>
      <w:r w:rsidRPr="00AD7CE4">
        <w:rPr>
          <w:rFonts w:cstheme="minorHAnsi"/>
        </w:rPr>
        <w:t xml:space="preserve">Tout au long de mon alternance, les rétrospectives ont évolué pour être de plus en plus pertinentes et efficaces. </w:t>
      </w:r>
      <w:r w:rsidR="000647E1" w:rsidRPr="00AD7CE4">
        <w:rPr>
          <w:rFonts w:cstheme="minorHAnsi"/>
        </w:rPr>
        <w:t xml:space="preserve">Alors qu’au début la majorité était orale avec une prise de note légère, </w:t>
      </w:r>
      <w:r w:rsidRPr="00AD7CE4">
        <w:rPr>
          <w:rFonts w:cstheme="minorHAnsi"/>
        </w:rPr>
        <w:t>l’apparition de support </w:t>
      </w:r>
      <w:r w:rsidR="000647E1" w:rsidRPr="00AD7CE4">
        <w:rPr>
          <w:rFonts w:cstheme="minorHAnsi"/>
        </w:rPr>
        <w:t>pour la réunion a facilité les interactions.</w:t>
      </w:r>
      <w:r w:rsidRPr="00AD7CE4">
        <w:rPr>
          <w:rFonts w:cstheme="minorHAnsi"/>
        </w:rPr>
        <w:t xml:space="preserve"> </w:t>
      </w:r>
      <w:r w:rsidR="000647E1" w:rsidRPr="00AD7CE4">
        <w:rPr>
          <w:rFonts w:cstheme="minorHAnsi"/>
        </w:rPr>
        <w:t xml:space="preserve">Tout d’abord, </w:t>
      </w:r>
      <w:r w:rsidR="00F85A2B" w:rsidRPr="00AD7CE4">
        <w:rPr>
          <w:rFonts w:cstheme="minorHAnsi"/>
        </w:rPr>
        <w:t>des</w:t>
      </w:r>
      <w:r w:rsidR="000647E1" w:rsidRPr="00AD7CE4">
        <w:rPr>
          <w:rFonts w:cstheme="minorHAnsi"/>
        </w:rPr>
        <w:t xml:space="preserve"> </w:t>
      </w:r>
      <w:r w:rsidRPr="00AD7CE4">
        <w:rPr>
          <w:rFonts w:cstheme="minorHAnsi"/>
        </w:rPr>
        <w:t>système</w:t>
      </w:r>
      <w:r w:rsidR="00F85A2B" w:rsidRPr="00AD7CE4">
        <w:rPr>
          <w:rFonts w:cstheme="minorHAnsi"/>
        </w:rPr>
        <w:t>s</w:t>
      </w:r>
      <w:r w:rsidRPr="00AD7CE4">
        <w:rPr>
          <w:rFonts w:cstheme="minorHAnsi"/>
        </w:rPr>
        <w:t xml:space="preserve"> de météo</w:t>
      </w:r>
      <w:r w:rsidR="000647E1" w:rsidRPr="00AD7CE4">
        <w:rPr>
          <w:rFonts w:cstheme="minorHAnsi"/>
        </w:rPr>
        <w:t>,</w:t>
      </w:r>
      <w:r w:rsidRPr="00AD7CE4">
        <w:rPr>
          <w:rFonts w:cstheme="minorHAnsi"/>
        </w:rPr>
        <w:t xml:space="preserve"> d’humeurs </w:t>
      </w:r>
      <w:r w:rsidR="000647E1" w:rsidRPr="00AD7CE4">
        <w:rPr>
          <w:rFonts w:cstheme="minorHAnsi"/>
        </w:rPr>
        <w:t>et</w:t>
      </w:r>
      <w:r w:rsidRPr="00AD7CE4">
        <w:rPr>
          <w:rFonts w:cstheme="minorHAnsi"/>
        </w:rPr>
        <w:t xml:space="preserve"> d’autres solutions </w:t>
      </w:r>
      <w:r w:rsidR="000647E1" w:rsidRPr="00AD7CE4">
        <w:rPr>
          <w:rFonts w:cstheme="minorHAnsi"/>
        </w:rPr>
        <w:t xml:space="preserve">ont permis </w:t>
      </w:r>
      <w:r w:rsidRPr="00AD7CE4">
        <w:rPr>
          <w:rFonts w:cstheme="minorHAnsi"/>
        </w:rPr>
        <w:t xml:space="preserve">d’exprimer </w:t>
      </w:r>
      <w:r w:rsidR="000647E1" w:rsidRPr="00AD7CE4">
        <w:rPr>
          <w:rFonts w:cstheme="minorHAnsi"/>
        </w:rPr>
        <w:t xml:space="preserve">et d’illustrer </w:t>
      </w:r>
      <w:r w:rsidRPr="00AD7CE4">
        <w:rPr>
          <w:rFonts w:cstheme="minorHAnsi"/>
        </w:rPr>
        <w:t xml:space="preserve">plus facilement le ressenti de chacun. </w:t>
      </w:r>
      <w:r w:rsidR="00E63126" w:rsidRPr="00AD7CE4">
        <w:rPr>
          <w:rFonts w:cstheme="minorHAnsi"/>
        </w:rPr>
        <w:br/>
        <w:t>Nous pourrions également citer</w:t>
      </w:r>
      <w:r w:rsidRPr="00AD7CE4">
        <w:rPr>
          <w:rFonts w:cstheme="minorHAnsi"/>
        </w:rPr>
        <w:t xml:space="preserve"> la prise de note </w:t>
      </w:r>
      <w:r w:rsidR="00E63126" w:rsidRPr="00AD7CE4">
        <w:rPr>
          <w:rFonts w:cstheme="minorHAnsi"/>
        </w:rPr>
        <w:t xml:space="preserve">qui </w:t>
      </w:r>
      <w:r w:rsidRPr="00AD7CE4">
        <w:rPr>
          <w:rFonts w:cstheme="minorHAnsi"/>
        </w:rPr>
        <w:t xml:space="preserve">est </w:t>
      </w:r>
      <w:ins w:id="643" w:author="FURNON Cyril" w:date="2023-08-18T00:11:00Z">
        <w:r w:rsidRPr="00E63126">
          <w:t>passé</w:t>
        </w:r>
        <w:r w:rsidR="007C6F07">
          <w:t>e</w:t>
        </w:r>
      </w:ins>
      <w:del w:id="644" w:author="FURNON Cyril" w:date="2023-08-18T00:11:00Z">
        <w:r w:rsidRPr="00AD7CE4">
          <w:rPr>
            <w:rFonts w:cstheme="minorHAnsi"/>
          </w:rPr>
          <w:delText>passé</w:delText>
        </w:r>
      </w:del>
      <w:r w:rsidRPr="00AD7CE4">
        <w:rPr>
          <w:rFonts w:cstheme="minorHAnsi"/>
        </w:rPr>
        <w:t xml:space="preserve"> à un bloc note commun permettant à chacun d’écrire les </w:t>
      </w:r>
      <w:ins w:id="645" w:author="FURNON Cyril" w:date="2023-08-18T00:11:00Z">
        <w:r w:rsidRPr="00E63126">
          <w:t>point</w:t>
        </w:r>
        <w:r w:rsidR="007C6F07">
          <w:t>s</w:t>
        </w:r>
      </w:ins>
      <w:del w:id="646" w:author="FURNON Cyril" w:date="2023-08-18T00:11:00Z">
        <w:r w:rsidRPr="00AD7CE4">
          <w:rPr>
            <w:rFonts w:cstheme="minorHAnsi"/>
          </w:rPr>
          <w:delText>point</w:delText>
        </w:r>
      </w:del>
      <w:r w:rsidRPr="00AD7CE4">
        <w:rPr>
          <w:rFonts w:cstheme="minorHAnsi"/>
        </w:rPr>
        <w:t xml:space="preserve"> positifs et négatifs de la méthode. Concernant les points négatifs, des discussions ouvertes les solutionnent et des actions concrètes sont </w:t>
      </w:r>
      <w:ins w:id="647" w:author="FURNON Cyril" w:date="2023-08-18T00:11:00Z">
        <w:r w:rsidRPr="00E63126">
          <w:t>énoncé</w:t>
        </w:r>
        <w:r w:rsidR="007C6F07">
          <w:t>e</w:t>
        </w:r>
        <w:r w:rsidRPr="00E63126">
          <w:t>s</w:t>
        </w:r>
      </w:ins>
      <w:del w:id="648" w:author="FURNON Cyril" w:date="2023-08-18T00:11:00Z">
        <w:r w:rsidRPr="00AD7CE4">
          <w:rPr>
            <w:rFonts w:cstheme="minorHAnsi"/>
          </w:rPr>
          <w:delText>énoncés</w:delText>
        </w:r>
      </w:del>
      <w:r w:rsidR="00E63126" w:rsidRPr="00AD7CE4">
        <w:rPr>
          <w:rFonts w:cstheme="minorHAnsi"/>
        </w:rPr>
        <w:t xml:space="preserve"> et mises en place</w:t>
      </w:r>
      <w:r w:rsidRPr="00AD7CE4">
        <w:rPr>
          <w:rFonts w:cstheme="minorHAnsi"/>
        </w:rPr>
        <w:t xml:space="preserve"> pour corriger les problèmes potentiels. Il manque </w:t>
      </w:r>
      <w:r w:rsidR="00E63126" w:rsidRPr="00AD7CE4">
        <w:rPr>
          <w:rFonts w:cstheme="minorHAnsi"/>
        </w:rPr>
        <w:t>qu’</w:t>
      </w:r>
      <w:r w:rsidRPr="00AD7CE4">
        <w:rPr>
          <w:rFonts w:cstheme="minorHAnsi"/>
        </w:rPr>
        <w:t>une présence systématique des rétrospectives avec l’ensemble de l’équipe</w:t>
      </w:r>
      <w:r w:rsidR="00E63126" w:rsidRPr="00AD7CE4">
        <w:rPr>
          <w:rFonts w:cstheme="minorHAnsi"/>
        </w:rPr>
        <w:t xml:space="preserve"> pour continuellement améliorer l’agilité</w:t>
      </w:r>
      <w:r w:rsidRPr="00AD7CE4">
        <w:rPr>
          <w:rFonts w:cstheme="minorHAnsi"/>
        </w:rPr>
        <w:t xml:space="preserve">. </w:t>
      </w:r>
    </w:p>
    <w:p w14:paraId="42C65301" w14:textId="471B0FAE" w:rsidR="00815E58" w:rsidRPr="00AD7CE4" w:rsidRDefault="00E63126" w:rsidP="00E13097">
      <w:pPr>
        <w:jc w:val="both"/>
        <w:rPr>
          <w:rFonts w:cstheme="minorHAnsi"/>
        </w:rPr>
        <w:pPrChange w:id="649" w:author="FURNON Cyril" w:date="2023-08-18T00:11:00Z">
          <w:pPr/>
        </w:pPrChange>
      </w:pPr>
      <w:r w:rsidRPr="00AD7CE4">
        <w:rPr>
          <w:rFonts w:cstheme="minorHAnsi"/>
        </w:rPr>
        <w:t>Un des points que l’on pourrait également remettre en cause sont ces</w:t>
      </w:r>
      <w:r w:rsidR="00815E58" w:rsidRPr="00AD7CE4">
        <w:rPr>
          <w:rFonts w:cstheme="minorHAnsi"/>
        </w:rPr>
        <w:t xml:space="preserve"> réunions « StartWeek »</w:t>
      </w:r>
      <w:r w:rsidRPr="00AD7CE4">
        <w:rPr>
          <w:rFonts w:cstheme="minorHAnsi"/>
        </w:rPr>
        <w:t> :</w:t>
      </w:r>
      <w:r w:rsidR="00815E58" w:rsidRPr="00AD7CE4">
        <w:rPr>
          <w:rFonts w:cstheme="minorHAnsi"/>
        </w:rPr>
        <w:t xml:space="preserve"> elle</w:t>
      </w:r>
      <w:r w:rsidRPr="00AD7CE4">
        <w:rPr>
          <w:rFonts w:cstheme="minorHAnsi"/>
        </w:rPr>
        <w:t>s</w:t>
      </w:r>
      <w:r w:rsidR="00815E58" w:rsidRPr="00AD7CE4">
        <w:rPr>
          <w:rFonts w:cstheme="minorHAnsi"/>
        </w:rPr>
        <w:t xml:space="preserve"> </w:t>
      </w:r>
      <w:ins w:id="650" w:author="FURNON Cyril" w:date="2023-08-18T00:11:00Z">
        <w:r w:rsidR="00815E58" w:rsidRPr="00E56C57">
          <w:t>ne sont pas nécessaires à la méthode agile et elle</w:t>
        </w:r>
        <w:r w:rsidRPr="00E56C57">
          <w:t>s</w:t>
        </w:r>
        <w:r w:rsidR="00815E58" w:rsidRPr="00E56C57">
          <w:t xml:space="preserve"> peu</w:t>
        </w:r>
        <w:r w:rsidRPr="00E56C57">
          <w:t>vent</w:t>
        </w:r>
        <w:r w:rsidR="00815E58" w:rsidRPr="00E56C57">
          <w:t xml:space="preserve"> être vu</w:t>
        </w:r>
        <w:r w:rsidRPr="00E56C57">
          <w:t>es</w:t>
        </w:r>
        <w:r w:rsidR="00815E58" w:rsidRPr="00E56C57">
          <w:t xml:space="preserve"> comme une certaine perte de temps.</w:t>
        </w:r>
      </w:ins>
      <w:del w:id="651" w:author="FURNON Cyril" w:date="2023-08-18T00:11:00Z">
        <w:r w:rsidR="0091216E">
          <w:delText>pourraient être</w:delText>
        </w:r>
        <w:r w:rsidR="00815E58" w:rsidRPr="00AD7CE4">
          <w:rPr>
            <w:rFonts w:cstheme="minorHAnsi"/>
          </w:rPr>
          <w:delText xml:space="preserve"> </w:delText>
        </w:r>
        <w:r w:rsidR="0091216E">
          <w:rPr>
            <w:rFonts w:cstheme="minorHAnsi"/>
          </w:rPr>
          <w:delText>perçues comme chronophages et redondantes</w:delText>
        </w:r>
        <w:r w:rsidR="00815E58" w:rsidRPr="00AD7CE4">
          <w:rPr>
            <w:rFonts w:cstheme="minorHAnsi"/>
          </w:rPr>
          <w:delText>.</w:delText>
        </w:r>
      </w:del>
      <w:r w:rsidR="00815E58" w:rsidRPr="00AD7CE4">
        <w:rPr>
          <w:rFonts w:cstheme="minorHAnsi"/>
        </w:rPr>
        <w:t xml:space="preserve"> Cependant</w:t>
      </w:r>
      <w:r w:rsidRPr="00AD7CE4">
        <w:rPr>
          <w:rFonts w:cstheme="minorHAnsi"/>
        </w:rPr>
        <w:t xml:space="preserve">, </w:t>
      </w:r>
      <w:r w:rsidR="00815E58" w:rsidRPr="00AD7CE4">
        <w:rPr>
          <w:rFonts w:cstheme="minorHAnsi"/>
        </w:rPr>
        <w:t xml:space="preserve">cette réunion permet de corriger les écarts et de recalibrer des ressources sur des sujets plus prioritaires. N’étant pas encore tout à fait mature concernant l’agilité Scrum, les Start Week sont un bon </w:t>
      </w:r>
      <w:del w:id="652" w:author="FURNON Cyril" w:date="2023-08-18T00:11:00Z">
        <w:r w:rsidR="00815E58" w:rsidRPr="00AD7CE4">
          <w:rPr>
            <w:rFonts w:cstheme="minorHAnsi"/>
          </w:rPr>
          <w:delText xml:space="preserve">mon </w:delText>
        </w:r>
      </w:del>
      <w:r w:rsidR="00815E58" w:rsidRPr="00AD7CE4">
        <w:rPr>
          <w:rFonts w:cstheme="minorHAnsi"/>
        </w:rPr>
        <w:t xml:space="preserve">moyen de garder une certaine communication et </w:t>
      </w:r>
      <w:r w:rsidR="00E56C57" w:rsidRPr="00AD7CE4">
        <w:rPr>
          <w:rFonts w:cstheme="minorHAnsi"/>
        </w:rPr>
        <w:t>de remémorer les objectifs attendus</w:t>
      </w:r>
      <w:r w:rsidR="00815E58" w:rsidRPr="00AD7CE4">
        <w:rPr>
          <w:rFonts w:cstheme="minorHAnsi"/>
        </w:rPr>
        <w:t xml:space="preserve">. Enfin, depuis l’augmentation de la présence du télétravail et du </w:t>
      </w:r>
      <w:ins w:id="653" w:author="FURNON Cyril" w:date="2023-08-18T00:11:00Z">
        <w:r w:rsidR="00815E58" w:rsidRPr="00E56C57">
          <w:t>fait</w:t>
        </w:r>
      </w:ins>
      <w:del w:id="654" w:author="FURNON Cyril" w:date="2023-08-18T00:11:00Z">
        <w:r w:rsidR="00815E58" w:rsidRPr="00AD7CE4">
          <w:rPr>
            <w:rFonts w:cstheme="minorHAnsi"/>
          </w:rPr>
          <w:delText>faite</w:delText>
        </w:r>
      </w:del>
      <w:r w:rsidR="00815E58" w:rsidRPr="00AD7CE4">
        <w:rPr>
          <w:rFonts w:cstheme="minorHAnsi"/>
        </w:rPr>
        <w:t xml:space="preserve"> de la distance qui sépare </w:t>
      </w:r>
      <w:r w:rsidRPr="00AD7CE4">
        <w:rPr>
          <w:rFonts w:cstheme="minorHAnsi"/>
        </w:rPr>
        <w:t>l’ensemble de l’équipe</w:t>
      </w:r>
      <w:r w:rsidR="00815E58" w:rsidRPr="00AD7CE4">
        <w:rPr>
          <w:rFonts w:cstheme="minorHAnsi"/>
        </w:rPr>
        <w:t xml:space="preserve">, </w:t>
      </w:r>
      <w:ins w:id="655" w:author="FURNON Cyril" w:date="2023-08-18T00:11:00Z">
        <w:r w:rsidR="00815E58" w:rsidRPr="00E56C57">
          <w:t>c’est également une façon</w:t>
        </w:r>
      </w:ins>
      <w:del w:id="656" w:author="FURNON Cyril" w:date="2023-08-18T00:11:00Z">
        <w:r w:rsidR="0091216E">
          <w:rPr>
            <w:rFonts w:cstheme="minorHAnsi"/>
          </w:rPr>
          <w:delText>s</w:delText>
        </w:r>
        <w:r w:rsidR="0091216E">
          <w:delText>on existence en tant que cérémonie permet</w:delText>
        </w:r>
      </w:del>
      <w:r w:rsidR="0091216E">
        <w:t xml:space="preserve"> de </w:t>
      </w:r>
      <w:ins w:id="657" w:author="FURNON Cyril" w:date="2023-08-18T00:11:00Z">
        <w:r w:rsidR="00815E58" w:rsidRPr="00E56C57">
          <w:t>rester plus connecté</w:t>
        </w:r>
      </w:ins>
      <w:del w:id="658" w:author="FURNON Cyril" w:date="2023-08-18T00:11:00Z">
        <w:r w:rsidR="0091216E">
          <w:delText>garder le contact mais le contenu</w:delText>
        </w:r>
      </w:del>
      <w:r w:rsidR="0091216E">
        <w:t xml:space="preserve"> et </w:t>
      </w:r>
      <w:ins w:id="659" w:author="FURNON Cyril" w:date="2023-08-18T00:11:00Z">
        <w:r w:rsidR="00815E58" w:rsidRPr="00E56C57">
          <w:t>virtuellement plus proche</w:t>
        </w:r>
      </w:ins>
      <w:del w:id="660" w:author="FURNON Cyril" w:date="2023-08-18T00:11:00Z">
        <w:r w:rsidR="0091216E">
          <w:delText>l'animation pourrait être améliorés : certains points d</w:delText>
        </w:r>
        <w:r w:rsidR="00101428">
          <w:delText>isgressent en point techniques</w:delText>
        </w:r>
      </w:del>
      <w:r w:rsidR="00101428">
        <w:t>.</w:t>
      </w:r>
    </w:p>
    <w:p w14:paraId="09F8FD97" w14:textId="554248F9" w:rsidR="00F679BE" w:rsidRPr="00AD7CE4" w:rsidRDefault="00A909C2" w:rsidP="00E13097">
      <w:pPr>
        <w:jc w:val="both"/>
        <w:rPr>
          <w:rFonts w:cstheme="minorHAnsi"/>
        </w:rPr>
        <w:pPrChange w:id="661" w:author="FURNON Cyril" w:date="2023-08-18T00:11:00Z">
          <w:pPr/>
        </w:pPrChange>
      </w:pPr>
      <w:r w:rsidRPr="00AD7CE4">
        <w:rPr>
          <w:rFonts w:cstheme="minorHAnsi"/>
        </w:rPr>
        <w:t>En termes de KP</w:t>
      </w:r>
      <w:r w:rsidR="00FF50EC" w:rsidRPr="00AD7CE4">
        <w:rPr>
          <w:rFonts w:cstheme="minorHAnsi"/>
        </w:rPr>
        <w:t>I (Key Performance Indicator)</w:t>
      </w:r>
      <w:r w:rsidRPr="00AD7CE4">
        <w:rPr>
          <w:rFonts w:cstheme="minorHAnsi"/>
        </w:rPr>
        <w:t>, l’équipe organise ses sprints autour de la vélocité</w:t>
      </w:r>
      <w:r w:rsidR="00CA52EE" w:rsidRPr="00AD7CE4">
        <w:rPr>
          <w:rFonts w:cstheme="minorHAnsi"/>
        </w:rPr>
        <w:t xml:space="preserve">. Dans la méthode agile, la vélocité est un indicateur de performances qui détermine la quantité de travail que peut fournir une équipe agile lors d’un sprint. Elle se calcule suivant le nombre de développeurs et </w:t>
      </w:r>
      <w:r w:rsidR="00A3445E" w:rsidRPr="00AD7CE4">
        <w:rPr>
          <w:rFonts w:cstheme="minorHAnsi"/>
        </w:rPr>
        <w:t>leur disponibilité</w:t>
      </w:r>
      <w:r w:rsidR="00CA52EE" w:rsidRPr="00AD7CE4">
        <w:rPr>
          <w:rFonts w:cstheme="minorHAnsi"/>
        </w:rPr>
        <w:t xml:space="preserve"> sur </w:t>
      </w:r>
      <w:r w:rsidR="00366ABA" w:rsidRPr="00AD7CE4">
        <w:rPr>
          <w:rFonts w:cstheme="minorHAnsi"/>
        </w:rPr>
        <w:t>le sprint</w:t>
      </w:r>
      <w:r w:rsidR="00CA52EE" w:rsidRPr="00AD7CE4">
        <w:rPr>
          <w:rFonts w:cstheme="minorHAnsi"/>
        </w:rPr>
        <w:t xml:space="preserve">. </w:t>
      </w:r>
      <w:r w:rsidR="00BB4472" w:rsidRPr="00AD7CE4">
        <w:rPr>
          <w:rFonts w:cstheme="minorHAnsi"/>
        </w:rPr>
        <w:t xml:space="preserve">Comme exemple de calcul pour </w:t>
      </w:r>
      <w:r w:rsidR="00F85A2B" w:rsidRPr="00AD7CE4">
        <w:rPr>
          <w:rFonts w:cstheme="minorHAnsi"/>
        </w:rPr>
        <w:t>DomusVi</w:t>
      </w:r>
      <w:r w:rsidR="00BB4472" w:rsidRPr="00AD7CE4">
        <w:rPr>
          <w:rFonts w:cstheme="minorHAnsi"/>
        </w:rPr>
        <w:t>, le scrum master n’est pas inclus dans ce temps. De plus, dans l’équipe, un développeur est assigné à corrections de bugs, de même que le scrum master, il n’est pas retenu pour le calcul. En rattachant cette vélocité avec le chiffrage des US qui est expliqué plus haut, l’équipe peut adapter les sprints afin d’avoir la meilleure efficacité</w:t>
      </w:r>
      <w:r w:rsidR="00F409D6" w:rsidRPr="00AD7CE4">
        <w:rPr>
          <w:rFonts w:cstheme="minorHAnsi"/>
        </w:rPr>
        <w:t>.</w:t>
      </w:r>
      <w:r w:rsidR="00BB4472" w:rsidRPr="00AD7CE4">
        <w:rPr>
          <w:rFonts w:cstheme="minorHAnsi"/>
        </w:rPr>
        <w:t xml:space="preserve"> </w:t>
      </w:r>
      <w:r w:rsidR="00F409D6" w:rsidRPr="00AD7CE4">
        <w:rPr>
          <w:rFonts w:cstheme="minorHAnsi"/>
        </w:rPr>
        <w:t>Enfin, lors de la réunion Review en fin de sprint, elle sert également de bilan.</w:t>
      </w:r>
    </w:p>
    <w:p w14:paraId="4D3E78C5" w14:textId="7435722E" w:rsidR="00365E68" w:rsidRPr="00AD7CE4" w:rsidRDefault="00365E68" w:rsidP="00E13097">
      <w:pPr>
        <w:jc w:val="both"/>
        <w:rPr>
          <w:rFonts w:cstheme="minorHAnsi"/>
        </w:rPr>
        <w:pPrChange w:id="662" w:author="FURNON Cyril" w:date="2023-08-18T00:11:00Z">
          <w:pPr/>
        </w:pPrChange>
      </w:pPr>
      <w:r w:rsidRPr="00AD7CE4">
        <w:rPr>
          <w:rFonts w:cstheme="minorHAnsi"/>
        </w:rPr>
        <w:t xml:space="preserve">Malgré l’ajout </w:t>
      </w:r>
      <w:ins w:id="663" w:author="FURNON Cyril" w:date="2023-08-18T00:11:00Z">
        <w:r w:rsidR="007C6F07">
          <w:t>récent</w:t>
        </w:r>
        <w:r>
          <w:t xml:space="preserve"> </w:t>
        </w:r>
      </w:ins>
      <w:r w:rsidRPr="00AD7CE4">
        <w:rPr>
          <w:rFonts w:cstheme="minorHAnsi"/>
        </w:rPr>
        <w:t>de la méthode</w:t>
      </w:r>
      <w:del w:id="664" w:author="FURNON Cyril" w:date="2023-08-18T00:11:00Z">
        <w:r w:rsidRPr="00AD7CE4">
          <w:rPr>
            <w:rFonts w:cstheme="minorHAnsi"/>
          </w:rPr>
          <w:delText xml:space="preserve"> récent</w:delText>
        </w:r>
      </w:del>
      <w:r w:rsidRPr="00AD7CE4">
        <w:rPr>
          <w:rFonts w:cstheme="minorHAnsi"/>
        </w:rPr>
        <w:t>, l’équipe possède une forte communication. Depuis mon arrivé, plusieurs logiciels sont en place et ont pris de plus en en plus d’importances avec le temps : </w:t>
      </w:r>
    </w:p>
    <w:p w14:paraId="416A4519" w14:textId="77777777" w:rsidR="00365E68" w:rsidRDefault="00576F6E" w:rsidP="00E13097">
      <w:pPr>
        <w:jc w:val="both"/>
        <w:rPr>
          <w:ins w:id="665" w:author="FURNON Cyril" w:date="2023-08-18T00:11:00Z"/>
          <w:b/>
          <w:bCs/>
        </w:rPr>
      </w:pPr>
      <w:ins w:id="666" w:author="FURNON Cyril" w:date="2023-08-18T00:11:00Z">
        <w:r>
          <w:rPr>
            <w:noProof/>
          </w:rPr>
          <w:drawing>
            <wp:anchor distT="0" distB="0" distL="114300" distR="114300" simplePos="0" relativeHeight="251876864" behindDoc="1" locked="0" layoutInCell="1" allowOverlap="1" wp14:anchorId="24E9A9A0" wp14:editId="331D14ED">
              <wp:simplePos x="0" y="0"/>
              <wp:positionH relativeFrom="column">
                <wp:posOffset>4091430</wp:posOffset>
              </wp:positionH>
              <wp:positionV relativeFrom="paragraph">
                <wp:posOffset>29116</wp:posOffset>
              </wp:positionV>
              <wp:extent cx="1357630" cy="3181350"/>
              <wp:effectExtent l="19050" t="19050" r="0" b="0"/>
              <wp:wrapTight wrapText="bothSides">
                <wp:wrapPolygon edited="0">
                  <wp:start x="-303" y="-129"/>
                  <wp:lineTo x="-303" y="21600"/>
                  <wp:lineTo x="21519" y="21600"/>
                  <wp:lineTo x="21519" y="-129"/>
                  <wp:lineTo x="-303" y="-129"/>
                </wp:wrapPolygon>
              </wp:wrapTight>
              <wp:docPr id="1919631709" name="Image 19196317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6564" b="1487"/>
                      <a:stretch/>
                    </pic:blipFill>
                    <pic:spPr bwMode="auto">
                      <a:xfrm>
                        <a:off x="0" y="0"/>
                        <a:ext cx="1357630" cy="3181350"/>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p w14:paraId="045BF812" w14:textId="3231FF34" w:rsidR="00365E68" w:rsidRPr="00AD7CE4" w:rsidRDefault="00576F6E" w:rsidP="0091216E">
      <w:pPr>
        <w:pStyle w:val="Sous-titre"/>
        <w:rPr>
          <w:del w:id="667" w:author="FURNON Cyril" w:date="2023-08-18T00:11:00Z"/>
        </w:rPr>
      </w:pPr>
      <w:del w:id="668" w:author="FURNON Cyril" w:date="2023-08-18T00:11:00Z">
        <w:r w:rsidRPr="00AD7CE4">
          <w:rPr>
            <w:noProof/>
          </w:rPr>
          <w:drawing>
            <wp:anchor distT="0" distB="0" distL="114300" distR="114300" simplePos="0" relativeHeight="251638784" behindDoc="1" locked="0" layoutInCell="1" allowOverlap="1" wp14:anchorId="260727FB" wp14:editId="5ED4792D">
              <wp:simplePos x="0" y="0"/>
              <wp:positionH relativeFrom="column">
                <wp:posOffset>4091430</wp:posOffset>
              </wp:positionH>
              <wp:positionV relativeFrom="paragraph">
                <wp:posOffset>29116</wp:posOffset>
              </wp:positionV>
              <wp:extent cx="1357630" cy="3181350"/>
              <wp:effectExtent l="19050" t="19050" r="0" b="0"/>
              <wp:wrapTight wrapText="bothSides">
                <wp:wrapPolygon edited="0">
                  <wp:start x="-303" y="-129"/>
                  <wp:lineTo x="-303" y="21600"/>
                  <wp:lineTo x="21519" y="21600"/>
                  <wp:lineTo x="21519" y="-129"/>
                  <wp:lineTo x="-303" y="-129"/>
                </wp:wrapPolygon>
              </wp:wrapTight>
              <wp:docPr id="641420526" name="Image 6414205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6564" b="1487"/>
                      <a:stretch/>
                    </pic:blipFill>
                    <pic:spPr bwMode="auto">
                      <a:xfrm>
                        <a:off x="0" y="0"/>
                        <a:ext cx="1357630" cy="3181350"/>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216E">
          <w:delText>Les Outils de communication et de l’agilité</w:delText>
        </w:r>
      </w:del>
    </w:p>
    <w:p w14:paraId="70ABF24F" w14:textId="7F729EE4" w:rsidR="00365E68" w:rsidRPr="00AD7CE4" w:rsidRDefault="00365E68" w:rsidP="00E13097">
      <w:pPr>
        <w:jc w:val="both"/>
        <w:rPr>
          <w:rFonts w:cstheme="minorHAnsi"/>
        </w:rPr>
        <w:pPrChange w:id="669" w:author="FURNON Cyril" w:date="2023-08-18T00:11:00Z">
          <w:pPr/>
        </w:pPrChange>
      </w:pPr>
      <w:r w:rsidRPr="00AD7CE4">
        <w:rPr>
          <w:rFonts w:cstheme="minorHAnsi"/>
          <w:b/>
          <w:bCs/>
        </w:rPr>
        <w:t>Discord</w:t>
      </w:r>
      <w:r w:rsidRPr="00AD7CE4">
        <w:rPr>
          <w:rFonts w:cstheme="minorHAnsi"/>
        </w:rPr>
        <w:t xml:space="preserve"> qui est une plateforme de communication, elle fonctionne avec un principe de serveur qui regroupe des salons de </w:t>
      </w:r>
      <w:ins w:id="670" w:author="FURNON Cyril" w:date="2023-08-18T00:11:00Z">
        <w:r>
          <w:t>messagerie</w:t>
        </w:r>
        <w:r w:rsidR="007C6F07">
          <w:t>s</w:t>
        </w:r>
      </w:ins>
      <w:del w:id="671" w:author="FURNON Cyril" w:date="2023-08-18T00:11:00Z">
        <w:r w:rsidRPr="00AD7CE4">
          <w:rPr>
            <w:rFonts w:cstheme="minorHAnsi"/>
          </w:rPr>
          <w:delText>messagerie</w:delText>
        </w:r>
      </w:del>
      <w:r w:rsidRPr="00AD7CE4">
        <w:rPr>
          <w:rFonts w:cstheme="minorHAnsi"/>
        </w:rPr>
        <w:t xml:space="preserve"> instantanées et des salons de discussions vocales (rarement </w:t>
      </w:r>
      <w:ins w:id="672" w:author="FURNON Cyril" w:date="2023-08-18T00:11:00Z">
        <w:r>
          <w:t>utilis</w:t>
        </w:r>
        <w:r w:rsidR="007C6F07">
          <w:t>és</w:t>
        </w:r>
      </w:ins>
      <w:del w:id="673" w:author="FURNON Cyril" w:date="2023-08-18T00:11:00Z">
        <w:r w:rsidRPr="00AD7CE4">
          <w:rPr>
            <w:rFonts w:cstheme="minorHAnsi"/>
          </w:rPr>
          <w:delText>utilise</w:delText>
        </w:r>
      </w:del>
      <w:r w:rsidRPr="00AD7CE4">
        <w:rPr>
          <w:rFonts w:cstheme="minorHAnsi"/>
        </w:rPr>
        <w:t xml:space="preserve"> dans notre cas). L’accès à ses salons nécessite d’appartenir au serveur. Chaque membre de l’équipe a donc accès à ses salons et </w:t>
      </w:r>
      <w:ins w:id="674" w:author="FURNON Cyril" w:date="2023-08-18T00:11:00Z">
        <w:r>
          <w:t>peu</w:t>
        </w:r>
        <w:r w:rsidR="007C6F07">
          <w:t>t</w:t>
        </w:r>
      </w:ins>
      <w:del w:id="675" w:author="FURNON Cyril" w:date="2023-08-18T00:11:00Z">
        <w:r w:rsidRPr="00AD7CE4">
          <w:rPr>
            <w:rFonts w:cstheme="minorHAnsi"/>
          </w:rPr>
          <w:delText>peu</w:delText>
        </w:r>
      </w:del>
      <w:r w:rsidRPr="00AD7CE4">
        <w:rPr>
          <w:rFonts w:cstheme="minorHAnsi"/>
        </w:rPr>
        <w:t xml:space="preserve"> donc communiquer sur n’importe quel sujet. Dans notre cas (exemple sur la </w:t>
      </w:r>
      <w:r w:rsidRPr="00AD7CE4">
        <w:rPr>
          <w:rFonts w:cstheme="minorHAnsi"/>
          <w:i/>
          <w:iCs/>
        </w:rPr>
        <w:t xml:space="preserve">Figure </w:t>
      </w:r>
      <w:r w:rsidR="00086E35" w:rsidRPr="00AD7CE4">
        <w:rPr>
          <w:rFonts w:cstheme="minorHAnsi"/>
          <w:i/>
          <w:iCs/>
        </w:rPr>
        <w:t>1</w:t>
      </w:r>
      <w:r w:rsidR="00576F6E" w:rsidRPr="00AD7CE4">
        <w:rPr>
          <w:rFonts w:cstheme="minorHAnsi"/>
          <w:i/>
          <w:iCs/>
        </w:rPr>
        <w:t>3</w:t>
      </w:r>
      <w:r w:rsidRPr="00AD7CE4">
        <w:rPr>
          <w:rFonts w:cstheme="minorHAnsi"/>
          <w:i/>
          <w:iCs/>
        </w:rPr>
        <w:t xml:space="preserve"> : Salons de discussions présents sur le serveur discord DomusVi</w:t>
      </w:r>
      <w:r w:rsidRPr="00AD7CE4">
        <w:rPr>
          <w:rFonts w:cstheme="minorHAnsi"/>
        </w:rPr>
        <w:t>), les salons possèdent des thèmes afin de regrouper les discussions sur de même sujet. Il y a des salons sur la gestion des bugs, les bugs urgents à prendre en compte, les déploiements (modifications d’un environnement du site) sur chaque environnement… C’est l’outil utilisé pour communiquer rapidement avec le maximum de personnes.</w:t>
      </w:r>
    </w:p>
    <w:p w14:paraId="2ACA53FB" w14:textId="227CC191" w:rsidR="00365E68" w:rsidRPr="00AD7CE4" w:rsidRDefault="00365E68" w:rsidP="00E13097">
      <w:pPr>
        <w:jc w:val="both"/>
        <w:rPr>
          <w:rFonts w:cstheme="minorHAnsi"/>
          <w:b/>
          <w:bCs/>
        </w:rPr>
        <w:pPrChange w:id="676" w:author="FURNON Cyril" w:date="2023-08-18T00:11:00Z">
          <w:pPr/>
        </w:pPrChange>
      </w:pPr>
    </w:p>
    <w:p w14:paraId="5C9CDB77" w14:textId="271AA993" w:rsidR="00365E68" w:rsidRPr="00AD7CE4" w:rsidRDefault="00000000" w:rsidP="00E13097">
      <w:pPr>
        <w:jc w:val="both"/>
        <w:rPr>
          <w:rFonts w:cstheme="minorHAnsi"/>
          <w:b/>
          <w:bCs/>
        </w:rPr>
        <w:pPrChange w:id="677" w:author="FURNON Cyril" w:date="2023-08-18T00:11:00Z">
          <w:pPr/>
        </w:pPrChange>
      </w:pPr>
      <w:r>
        <w:rPr>
          <w:rFonts w:cstheme="minorHAnsi"/>
          <w:noProof/>
        </w:rPr>
        <w:pict w14:anchorId="77B56001">
          <v:shape id="_x0000_s2152" type="#_x0000_t202" style="position:absolute;left:0;text-align:left;margin-left:271.95pt;margin-top:16.05pt;width:181.75pt;height:26.65pt;z-index:251676672;mso-position-horizontal-relative:text;mso-position-vertical-relative:text" stroked="f">
            <v:textbox style="mso-next-textbox:#_x0000_s2152" inset="0,0,0,0">
              <w:txbxContent>
                <w:p w14:paraId="4AAD4AE2" w14:textId="64B43048" w:rsidR="00365E68" w:rsidRPr="0092277C" w:rsidRDefault="00365E68" w:rsidP="00365E68">
                  <w:pPr>
                    <w:pStyle w:val="Lgende"/>
                    <w:rPr>
                      <w:noProof/>
                    </w:rPr>
                  </w:pPr>
                  <w:r>
                    <w:t xml:space="preserve">Figure </w:t>
                  </w:r>
                  <w:r w:rsidR="00F554E1">
                    <w:t>13</w:t>
                  </w:r>
                  <w:r>
                    <w:t xml:space="preserve"> : Salons de discussions présents sur le serveur discord DomusVi</w:t>
                  </w:r>
                </w:p>
                <w:p w14:paraId="751EAC38" w14:textId="77777777" w:rsidR="00215EF6" w:rsidRDefault="00215EF6"/>
                <w:p w14:paraId="34C1E4AB" w14:textId="04D768A9" w:rsidR="00365E68" w:rsidRPr="0092277C" w:rsidRDefault="00775610" w:rsidP="00365E68">
                  <w:pPr>
                    <w:pStyle w:val="Lgende"/>
                    <w:rPr>
                      <w:noProof/>
                    </w:rPr>
                  </w:pPr>
                  <w:bookmarkStart w:id="678" w:name="_Toc142528383"/>
                  <w:bookmarkStart w:id="679" w:name="_Toc142560348"/>
                  <w:r>
                    <w:t xml:space="preserve">Figure </w:t>
                  </w:r>
                  <w:r w:rsidR="00000000">
                    <w:fldChar w:fldCharType="begin"/>
                  </w:r>
                  <w:r w:rsidR="00000000">
                    <w:instrText xml:space="preserve"> SEQ Figure \* ARABIC </w:instrText>
                  </w:r>
                  <w:r w:rsidR="00000000">
                    <w:fldChar w:fldCharType="separate"/>
                  </w:r>
                  <w:ins w:id="680" w:author="FURNON Cyril" w:date="2023-08-18T00:11:00Z">
                    <w:r w:rsidR="009B49BE">
                      <w:rPr>
                        <w:noProof/>
                      </w:rPr>
                      <w:t>27</w:t>
                    </w:r>
                  </w:ins>
                  <w:del w:id="681" w:author="FURNON Cyril" w:date="2023-08-18T00:11:00Z">
                    <w:r w:rsidR="00440CD6">
                      <w:rPr>
                        <w:noProof/>
                      </w:rPr>
                      <w:delText>38</w:delText>
                    </w:r>
                  </w:del>
                  <w:r w:rsidR="00000000">
                    <w:rPr>
                      <w:noProof/>
                    </w:rPr>
                    <w:fldChar w:fldCharType="end"/>
                  </w:r>
                  <w:r>
                    <w:t xml:space="preserve"> : Processus d'ajout d'une fonctionnalité</w:t>
                  </w:r>
                  <w:r w:rsidR="00365E68">
                    <w:t xml:space="preserve">Figure </w:t>
                  </w:r>
                  <w:r w:rsidR="00000000">
                    <w:fldChar w:fldCharType="begin"/>
                  </w:r>
                  <w:r w:rsidR="00000000">
                    <w:instrText xml:space="preserve"> SEQ Figure \* ARABIC </w:instrText>
                  </w:r>
                  <w:r w:rsidR="00000000">
                    <w:fldChar w:fldCharType="separate"/>
                  </w:r>
                  <w:ins w:id="682" w:author="FURNON Cyril" w:date="2023-08-18T00:11:00Z">
                    <w:r w:rsidR="009B49BE">
                      <w:rPr>
                        <w:noProof/>
                      </w:rPr>
                      <w:t>28</w:t>
                    </w:r>
                  </w:ins>
                  <w:del w:id="683" w:author="FURNON Cyril" w:date="2023-08-18T00:11:00Z">
                    <w:r w:rsidR="00440CD6">
                      <w:rPr>
                        <w:noProof/>
                      </w:rPr>
                      <w:delText>39</w:delText>
                    </w:r>
                  </w:del>
                  <w:r w:rsidR="00000000">
                    <w:rPr>
                      <w:noProof/>
                    </w:rPr>
                    <w:fldChar w:fldCharType="end"/>
                  </w:r>
                  <w:r w:rsidR="00365E68">
                    <w:t xml:space="preserve"> : Salons de discussions présents sur le serveur discord DomusVi</w:t>
                  </w:r>
                  <w:bookmarkEnd w:id="678"/>
                  <w:bookmarkEnd w:id="679"/>
                </w:p>
                <w:p w14:paraId="0D6E4592" w14:textId="77777777" w:rsidR="0080409F" w:rsidRDefault="0080409F"/>
                <w:p w14:paraId="159EB049" w14:textId="56D6D3F7" w:rsidR="00365E68" w:rsidRPr="0092277C" w:rsidRDefault="00366ABA" w:rsidP="00365E68">
                  <w:pPr>
                    <w:pStyle w:val="Lgende"/>
                    <w:rPr>
                      <w:noProof/>
                    </w:rPr>
                  </w:pPr>
                  <w:bookmarkStart w:id="684" w:name="_Toc142528384"/>
                  <w:bookmarkStart w:id="685" w:name="_Toc142560349"/>
                  <w:r>
                    <w:t xml:space="preserve">Figure </w:t>
                  </w:r>
                  <w:r w:rsidR="00000000">
                    <w:fldChar w:fldCharType="begin"/>
                  </w:r>
                  <w:r w:rsidR="00000000">
                    <w:instrText xml:space="preserve"> SEQ Figure \* ARABIC </w:instrText>
                  </w:r>
                  <w:r w:rsidR="00000000">
                    <w:fldChar w:fldCharType="separate"/>
                  </w:r>
                  <w:ins w:id="686" w:author="FURNON Cyril" w:date="2023-08-18T00:11:00Z">
                    <w:r w:rsidR="00F554E1">
                      <w:t>14</w:t>
                    </w:r>
                  </w:ins>
                  <w:del w:id="687" w:author="FURNON Cyril" w:date="2023-08-18T00:11:00Z">
                    <w:r w:rsidR="00440CD6">
                      <w:rPr>
                        <w:noProof/>
                      </w:rPr>
                      <w:delText>40</w:delText>
                    </w:r>
                  </w:del>
                  <w:r w:rsidR="00000000">
                    <w:rPr>
                      <w:noProof/>
                    </w:rPr>
                    <w:fldChar w:fldCharType="end"/>
                  </w:r>
                  <w:r>
                    <w:t xml:space="preserve"> : Backlog de sprint de l'équipe Portail</w:t>
                  </w:r>
                  <w:r w:rsidR="00365E68">
                    <w:t xml:space="preserve">Figure </w:t>
                  </w:r>
                  <w:r w:rsidR="00F554E1">
                    <w:t>13</w:t>
                  </w:r>
                  <w:r w:rsidR="00365E68">
                    <w:t xml:space="preserve"> : Salons de discussions présents sur le serveur discord DomusVi</w:t>
                  </w:r>
                  <w:bookmarkEnd w:id="684"/>
                  <w:bookmarkEnd w:id="685"/>
                </w:p>
                <w:p w14:paraId="03DD993F" w14:textId="77777777" w:rsidR="00215EF6" w:rsidRDefault="00215EF6"/>
                <w:p w14:paraId="04310752" w14:textId="194CBD88" w:rsidR="00365E68" w:rsidRPr="0092277C" w:rsidRDefault="00775610" w:rsidP="00365E68">
                  <w:pPr>
                    <w:pStyle w:val="Lgende"/>
                    <w:rPr>
                      <w:noProof/>
                    </w:rPr>
                  </w:pPr>
                  <w:bookmarkStart w:id="688" w:name="_Toc142528385"/>
                  <w:bookmarkStart w:id="689" w:name="_Toc142560350"/>
                  <w:r>
                    <w:t xml:space="preserve">Figure </w:t>
                  </w:r>
                  <w:r w:rsidR="00000000">
                    <w:fldChar w:fldCharType="begin"/>
                  </w:r>
                  <w:r w:rsidR="00000000">
                    <w:instrText xml:space="preserve"> SEQ Figure \* ARABIC </w:instrText>
                  </w:r>
                  <w:r w:rsidR="00000000">
                    <w:fldChar w:fldCharType="separate"/>
                  </w:r>
                  <w:ins w:id="690" w:author="FURNON Cyril" w:date="2023-08-18T00:11:00Z">
                    <w:r w:rsidR="009B49BE">
                      <w:rPr>
                        <w:noProof/>
                      </w:rPr>
                      <w:t>27</w:t>
                    </w:r>
                  </w:ins>
                  <w:del w:id="691" w:author="FURNON Cyril" w:date="2023-08-18T00:11:00Z">
                    <w:r w:rsidR="00440CD6">
                      <w:rPr>
                        <w:noProof/>
                      </w:rPr>
                      <w:delText>41</w:delText>
                    </w:r>
                  </w:del>
                  <w:r w:rsidR="00000000">
                    <w:rPr>
                      <w:noProof/>
                    </w:rPr>
                    <w:fldChar w:fldCharType="end"/>
                  </w:r>
                  <w:r>
                    <w:t xml:space="preserve"> : Processus d'ajout d'une fonctionnalité</w:t>
                  </w:r>
                  <w:r w:rsidR="00365E68">
                    <w:t xml:space="preserve">Figure </w:t>
                  </w:r>
                  <w:r w:rsidR="00000000">
                    <w:fldChar w:fldCharType="begin"/>
                  </w:r>
                  <w:r w:rsidR="00000000">
                    <w:instrText xml:space="preserve"> SEQ Figure \* ARABIC </w:instrText>
                  </w:r>
                  <w:r w:rsidR="00000000">
                    <w:fldChar w:fldCharType="separate"/>
                  </w:r>
                  <w:ins w:id="692" w:author="FURNON Cyril" w:date="2023-08-18T00:11:00Z">
                    <w:r w:rsidR="009B49BE">
                      <w:rPr>
                        <w:noProof/>
                      </w:rPr>
                      <w:t>28</w:t>
                    </w:r>
                  </w:ins>
                  <w:del w:id="693" w:author="FURNON Cyril" w:date="2023-08-18T00:11:00Z">
                    <w:r w:rsidR="00440CD6">
                      <w:rPr>
                        <w:noProof/>
                      </w:rPr>
                      <w:delText>42</w:delText>
                    </w:r>
                  </w:del>
                  <w:r w:rsidR="00000000">
                    <w:rPr>
                      <w:noProof/>
                    </w:rPr>
                    <w:fldChar w:fldCharType="end"/>
                  </w:r>
                  <w:r w:rsidR="00365E68">
                    <w:t xml:space="preserve"> : Salons de discussions présents sur le serveur discord DomusVi</w:t>
                  </w:r>
                  <w:bookmarkEnd w:id="688"/>
                  <w:bookmarkEnd w:id="689"/>
                </w:p>
              </w:txbxContent>
            </v:textbox>
            <w10:wrap type="square"/>
          </v:shape>
        </w:pict>
      </w:r>
    </w:p>
    <w:p w14:paraId="0874DBE1" w14:textId="77777777" w:rsidR="00086E35" w:rsidRPr="00AD7CE4" w:rsidRDefault="00086E35" w:rsidP="00E13097">
      <w:pPr>
        <w:jc w:val="both"/>
        <w:rPr>
          <w:rFonts w:cstheme="minorHAnsi"/>
          <w:b/>
          <w:bCs/>
        </w:rPr>
        <w:pPrChange w:id="694" w:author="FURNON Cyril" w:date="2023-08-18T00:11:00Z">
          <w:pPr/>
        </w:pPrChange>
      </w:pPr>
    </w:p>
    <w:p w14:paraId="0F7BAB40" w14:textId="44338B54" w:rsidR="00365E68" w:rsidRPr="00AD7CE4" w:rsidRDefault="00365E68" w:rsidP="00E13097">
      <w:pPr>
        <w:jc w:val="both"/>
        <w:rPr>
          <w:rFonts w:cstheme="minorHAnsi"/>
        </w:rPr>
        <w:pPrChange w:id="695" w:author="FURNON Cyril" w:date="2023-08-18T00:11:00Z">
          <w:pPr/>
        </w:pPrChange>
      </w:pPr>
      <w:r w:rsidRPr="00AD7CE4">
        <w:rPr>
          <w:rFonts w:cstheme="minorHAnsi"/>
          <w:b/>
          <w:bCs/>
        </w:rPr>
        <w:t>Microsoft Teams</w:t>
      </w:r>
      <w:r w:rsidRPr="00AD7CE4">
        <w:rPr>
          <w:rFonts w:cstheme="minorHAnsi"/>
        </w:rPr>
        <w:t xml:space="preserve"> : Malgré l’accès à des salons de discussions vocales sur Discord, l’équipe utilise Teams. Ce logiciel est aussi une plateforme de communication plus orienté sur les discussions vocales. Au sein de l’équipe Portail, avec la distance séparant les différentes parties, toutes les réunions passent par cet outil. Du DSM, au Start Week, en passant par les Sprints Planning, les Rétrospectives, les points techniques et mêmes les appels individuels. </w:t>
      </w:r>
    </w:p>
    <w:p w14:paraId="2B2375D4" w14:textId="6B4688DC" w:rsidR="00576F6E" w:rsidRPr="00AD7CE4" w:rsidRDefault="00576F6E" w:rsidP="00E13097">
      <w:pPr>
        <w:jc w:val="both"/>
        <w:rPr>
          <w:rFonts w:cstheme="minorHAnsi"/>
        </w:rPr>
        <w:pPrChange w:id="696" w:author="FURNON Cyril" w:date="2023-08-18T00:11:00Z">
          <w:pPr/>
        </w:pPrChange>
      </w:pPr>
      <w:ins w:id="697" w:author="FURNON Cyril" w:date="2023-08-18T00:11:00Z">
        <w:r>
          <w:rPr>
            <w:noProof/>
          </w:rPr>
          <w:drawing>
            <wp:anchor distT="0" distB="0" distL="114300" distR="114300" simplePos="0" relativeHeight="251878912" behindDoc="0" locked="0" layoutInCell="1" allowOverlap="1" wp14:anchorId="0BFD5FD4" wp14:editId="1251FDE4">
              <wp:simplePos x="0" y="0"/>
              <wp:positionH relativeFrom="column">
                <wp:posOffset>9525</wp:posOffset>
              </wp:positionH>
              <wp:positionV relativeFrom="paragraph">
                <wp:posOffset>1041048</wp:posOffset>
              </wp:positionV>
              <wp:extent cx="5752256" cy="2060330"/>
              <wp:effectExtent l="19050" t="19050" r="1270" b="0"/>
              <wp:wrapTopAndBottom/>
              <wp:docPr id="960872768" name="Image 96087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8473" b="11472"/>
                      <a:stretch/>
                    </pic:blipFill>
                    <pic:spPr bwMode="auto">
                      <a:xfrm>
                        <a:off x="0" y="0"/>
                        <a:ext cx="5752256" cy="206033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ins>
      <w:del w:id="698" w:author="FURNON Cyril" w:date="2023-08-18T00:11:00Z">
        <w:r w:rsidRPr="00AD7CE4">
          <w:rPr>
            <w:rFonts w:cstheme="minorHAnsi"/>
            <w:noProof/>
          </w:rPr>
          <w:drawing>
            <wp:anchor distT="0" distB="0" distL="114300" distR="114300" simplePos="0" relativeHeight="251641856" behindDoc="0" locked="0" layoutInCell="1" allowOverlap="1" wp14:anchorId="41426A71" wp14:editId="057D76FD">
              <wp:simplePos x="0" y="0"/>
              <wp:positionH relativeFrom="column">
                <wp:posOffset>9525</wp:posOffset>
              </wp:positionH>
              <wp:positionV relativeFrom="paragraph">
                <wp:posOffset>1041048</wp:posOffset>
              </wp:positionV>
              <wp:extent cx="5752256" cy="2060330"/>
              <wp:effectExtent l="19050" t="19050" r="1270" b="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8473" b="11472"/>
                      <a:stretch/>
                    </pic:blipFill>
                    <pic:spPr bwMode="auto">
                      <a:xfrm>
                        <a:off x="0" y="0"/>
                        <a:ext cx="5752256" cy="206033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del>
      <w:r w:rsidR="00365E68" w:rsidRPr="00AD7CE4">
        <w:rPr>
          <w:rFonts w:cstheme="minorHAnsi"/>
          <w:b/>
          <w:bCs/>
        </w:rPr>
        <w:t>Azure DevOps </w:t>
      </w:r>
      <w:r w:rsidR="00365E68" w:rsidRPr="00AD7CE4">
        <w:rPr>
          <w:rFonts w:cstheme="minorHAnsi"/>
        </w:rPr>
        <w:t>anciennement TFS (Team Foundation Server), est un logiciel de collaboration qui permet la gestion de code source, de d’intégration, de documents et de gestion de projet. C’est sur cet outil que tou</w:t>
      </w:r>
      <w:r w:rsidR="00086E35" w:rsidRPr="00AD7CE4">
        <w:rPr>
          <w:rFonts w:cstheme="minorHAnsi"/>
        </w:rPr>
        <w:t>t</w:t>
      </w:r>
      <w:r w:rsidR="00365E68" w:rsidRPr="00AD7CE4">
        <w:rPr>
          <w:rFonts w:cstheme="minorHAnsi"/>
        </w:rPr>
        <w:t xml:space="preserve"> le backlog, les sprints, les tâches</w:t>
      </w:r>
      <w:r w:rsidR="00086E35" w:rsidRPr="00AD7CE4">
        <w:rPr>
          <w:rFonts w:cstheme="minorHAnsi"/>
        </w:rPr>
        <w:t xml:space="preserve"> et</w:t>
      </w:r>
      <w:r w:rsidR="00365E68" w:rsidRPr="00AD7CE4">
        <w:rPr>
          <w:rFonts w:cstheme="minorHAnsi"/>
        </w:rPr>
        <w:t xml:space="preserve"> les bugs sont présents. Azure DevOps facilite énormément la méthode agile avec ses affichages</w:t>
      </w:r>
      <w:r w:rsidR="00366ABA" w:rsidRPr="00AD7CE4">
        <w:rPr>
          <w:rFonts w:cstheme="minorHAnsi"/>
        </w:rPr>
        <w:t xml:space="preserve">, comme nous pouvons l’observer sur la </w:t>
      </w:r>
      <w:r w:rsidR="00366ABA" w:rsidRPr="00AD7CE4">
        <w:rPr>
          <w:rFonts w:cstheme="minorHAnsi"/>
          <w:i/>
          <w:iCs/>
        </w:rPr>
        <w:t>Figure 1</w:t>
      </w:r>
      <w:r w:rsidR="00086E35" w:rsidRPr="00AD7CE4">
        <w:rPr>
          <w:rFonts w:cstheme="minorHAnsi"/>
          <w:i/>
          <w:iCs/>
        </w:rPr>
        <w:t>4</w:t>
      </w:r>
      <w:r w:rsidR="00366ABA" w:rsidRPr="00AD7CE4">
        <w:rPr>
          <w:rFonts w:cstheme="minorHAnsi"/>
          <w:i/>
          <w:iCs/>
        </w:rPr>
        <w:t xml:space="preserve"> : Backlog de sprint de l'équipe Portail</w:t>
      </w:r>
      <w:r w:rsidR="00366ABA" w:rsidRPr="00AD7CE4">
        <w:rPr>
          <w:rFonts w:cstheme="minorHAnsi"/>
        </w:rPr>
        <w:t xml:space="preserve">. </w:t>
      </w:r>
    </w:p>
    <w:p w14:paraId="4EE538C8" w14:textId="77777777" w:rsidR="00576F6E" w:rsidRDefault="00000000" w:rsidP="00E13097">
      <w:pPr>
        <w:jc w:val="both"/>
        <w:rPr>
          <w:ins w:id="699" w:author="FURNON Cyril" w:date="2023-08-18T00:11:00Z"/>
        </w:rPr>
      </w:pPr>
      <w:ins w:id="700" w:author="FURNON Cyril" w:date="2023-08-18T00:11:00Z">
        <w:r>
          <w:rPr>
            <w:noProof/>
          </w:rPr>
          <w:pict w14:anchorId="6E85DE4E">
            <v:shape id="_x0000_s2267" type="#_x0000_t202" style="position:absolute;left:0;text-align:left;margin-left:45.3pt;margin-top:165.35pt;width:352pt;height:15.7pt;z-index:251880960;mso-position-horizontal-relative:text;mso-position-vertical-relative:text" wrapcoords="-46 0 -46 20571 21600 20571 21600 0 -46 0" stroked="f">
              <v:textbox style="mso-next-textbox:#_x0000_s2267" inset="0,0,0,0">
                <w:txbxContent>
                  <w:p w14:paraId="20AE454F" w14:textId="77777777" w:rsidR="00366ABA" w:rsidRPr="00427579" w:rsidRDefault="00366ABA" w:rsidP="00366ABA">
                    <w:pPr>
                      <w:pStyle w:val="Lgende"/>
                      <w:rPr>
                        <w:ins w:id="701" w:author="FURNON Cyril" w:date="2023-08-18T00:11:00Z"/>
                        <w:noProof/>
                      </w:rPr>
                    </w:pPr>
                    <w:bookmarkStart w:id="702" w:name="_Toc142560351"/>
                    <w:ins w:id="703" w:author="FURNON Cyril" w:date="2023-08-18T00:11:00Z">
                      <w:r>
                        <w:t xml:space="preserve">Figure </w:t>
                      </w:r>
                      <w:r w:rsidR="00000000">
                        <w:fldChar w:fldCharType="begin"/>
                      </w:r>
                      <w:r w:rsidR="00000000">
                        <w:instrText xml:space="preserve"> SEQ Figure \* ARABIC </w:instrText>
                      </w:r>
                      <w:r w:rsidR="00000000">
                        <w:fldChar w:fldCharType="separate"/>
                      </w:r>
                      <w:r w:rsidR="00F554E1">
                        <w:t>14</w:t>
                      </w:r>
                      <w:r w:rsidR="00000000">
                        <w:fldChar w:fldCharType="end"/>
                      </w:r>
                      <w:r>
                        <w:t xml:space="preserve"> : Backlog de sprint de l'équipe Portail</w:t>
                      </w:r>
                      <w:bookmarkEnd w:id="702"/>
                    </w:ins>
                  </w:p>
                  <w:p w14:paraId="58A59BA0" w14:textId="77777777" w:rsidR="00366ABA" w:rsidRDefault="00366ABA">
                    <w:pPr>
                      <w:rPr>
                        <w:ins w:id="704" w:author="FURNON Cyril" w:date="2023-08-18T00:11:00Z"/>
                      </w:rPr>
                    </w:pPr>
                  </w:p>
                  <w:p w14:paraId="64501E3E" w14:textId="77777777" w:rsidR="00366ABA" w:rsidRPr="00427579" w:rsidRDefault="00366ABA" w:rsidP="00366ABA">
                    <w:pPr>
                      <w:pStyle w:val="Lgende"/>
                      <w:rPr>
                        <w:ins w:id="705" w:author="FURNON Cyril" w:date="2023-08-18T00:11:00Z"/>
                        <w:noProof/>
                      </w:rPr>
                    </w:pPr>
                    <w:bookmarkStart w:id="706" w:name="_Toc142560352"/>
                    <w:ins w:id="707" w:author="FURNON Cyril" w:date="2023-08-18T00:11:00Z">
                      <w:r>
                        <w:t xml:space="preserve">Figure </w:t>
                      </w:r>
                      <w:r w:rsidR="00000000">
                        <w:fldChar w:fldCharType="begin"/>
                      </w:r>
                      <w:r w:rsidR="00000000">
                        <w:instrText xml:space="preserve"> SEQ Figure \* ARABIC </w:instrText>
                      </w:r>
                      <w:r w:rsidR="00000000">
                        <w:fldChar w:fldCharType="separate"/>
                      </w:r>
                      <w:r w:rsidR="009B49BE">
                        <w:rPr>
                          <w:noProof/>
                        </w:rPr>
                        <w:t>30</w:t>
                      </w:r>
                      <w:r w:rsidR="00000000">
                        <w:rPr>
                          <w:noProof/>
                        </w:rPr>
                        <w:fldChar w:fldCharType="end"/>
                      </w:r>
                      <w:r>
                        <w:t xml:space="preserve"> : Backlog de sprint de l'équipe Portail</w:t>
                      </w:r>
                      <w:bookmarkEnd w:id="706"/>
                    </w:ins>
                  </w:p>
                  <w:p w14:paraId="70A5178C" w14:textId="77777777" w:rsidR="0080409F" w:rsidRDefault="0080409F">
                    <w:pPr>
                      <w:rPr>
                        <w:ins w:id="708" w:author="FURNON Cyril" w:date="2023-08-18T00:11:00Z"/>
                      </w:rPr>
                    </w:pPr>
                  </w:p>
                  <w:p w14:paraId="08854CB3" w14:textId="77777777" w:rsidR="00366ABA" w:rsidRPr="00427579" w:rsidRDefault="00775610" w:rsidP="00366ABA">
                    <w:pPr>
                      <w:pStyle w:val="Lgende"/>
                      <w:rPr>
                        <w:ins w:id="709" w:author="FURNON Cyril" w:date="2023-08-18T00:11:00Z"/>
                        <w:noProof/>
                      </w:rPr>
                    </w:pPr>
                    <w:bookmarkStart w:id="710" w:name="_Toc142560353"/>
                    <w:ins w:id="711" w:author="FURNON Cyril" w:date="2023-08-18T00:11:00Z">
                      <w:r>
                        <w:t xml:space="preserve">Figure </w:t>
                      </w:r>
                      <w:r w:rsidR="00000000">
                        <w:fldChar w:fldCharType="begin"/>
                      </w:r>
                      <w:r w:rsidR="00000000">
                        <w:instrText xml:space="preserve"> SEQ Figure \* ARABIC </w:instrText>
                      </w:r>
                      <w:r w:rsidR="00000000">
                        <w:fldChar w:fldCharType="separate"/>
                      </w:r>
                      <w:r w:rsidR="00F554E1">
                        <w:rPr>
                          <w:noProof/>
                        </w:rPr>
                        <w:t>15</w:t>
                      </w:r>
                      <w:r w:rsidR="00000000">
                        <w:rPr>
                          <w:noProof/>
                        </w:rPr>
                        <w:fldChar w:fldCharType="end"/>
                      </w:r>
                      <w:r>
                        <w:t xml:space="preserve"> : Processus d'ajout d'une fonctionnalité</w:t>
                      </w:r>
                      <w:r w:rsidR="00366ABA">
                        <w:t xml:space="preserve">Figure </w:t>
                      </w:r>
                      <w:r w:rsidR="00000000">
                        <w:fldChar w:fldCharType="begin"/>
                      </w:r>
                      <w:r w:rsidR="00000000">
                        <w:instrText xml:space="preserve"> SEQ Figure \* ARABIC </w:instrText>
                      </w:r>
                      <w:r w:rsidR="00000000">
                        <w:fldChar w:fldCharType="separate"/>
                      </w:r>
                      <w:r w:rsidR="00F554E1">
                        <w:t>14</w:t>
                      </w:r>
                      <w:r w:rsidR="00000000">
                        <w:fldChar w:fldCharType="end"/>
                      </w:r>
                      <w:r w:rsidR="00366ABA">
                        <w:t xml:space="preserve"> : Backlog de sprint de l'équipe Portail</w:t>
                      </w:r>
                      <w:bookmarkEnd w:id="710"/>
                    </w:ins>
                  </w:p>
                  <w:p w14:paraId="7CDC25CC" w14:textId="77777777" w:rsidR="00366ABA" w:rsidRDefault="00366ABA">
                    <w:pPr>
                      <w:rPr>
                        <w:ins w:id="712" w:author="FURNON Cyril" w:date="2023-08-18T00:11:00Z"/>
                      </w:rPr>
                    </w:pPr>
                  </w:p>
                  <w:p w14:paraId="24A2FAD9" w14:textId="77777777" w:rsidR="00366ABA" w:rsidRPr="00427579" w:rsidRDefault="00366ABA" w:rsidP="00366ABA">
                    <w:pPr>
                      <w:pStyle w:val="Lgende"/>
                      <w:rPr>
                        <w:ins w:id="713" w:author="FURNON Cyril" w:date="2023-08-18T00:11:00Z"/>
                        <w:noProof/>
                      </w:rPr>
                    </w:pPr>
                    <w:bookmarkStart w:id="714" w:name="_Toc142560354"/>
                    <w:ins w:id="715" w:author="FURNON Cyril" w:date="2023-08-18T00:11:00Z">
                      <w:r>
                        <w:t xml:space="preserve">Figure </w:t>
                      </w:r>
                      <w:r w:rsidR="00000000">
                        <w:fldChar w:fldCharType="begin"/>
                      </w:r>
                      <w:r w:rsidR="00000000">
                        <w:instrText xml:space="preserve"> SEQ Figure \* ARABIC </w:instrText>
                      </w:r>
                      <w:r w:rsidR="00000000">
                        <w:fldChar w:fldCharType="separate"/>
                      </w:r>
                      <w:r w:rsidR="009B49BE">
                        <w:rPr>
                          <w:noProof/>
                        </w:rPr>
                        <w:t>30</w:t>
                      </w:r>
                      <w:r w:rsidR="00000000">
                        <w:rPr>
                          <w:noProof/>
                        </w:rPr>
                        <w:fldChar w:fldCharType="end"/>
                      </w:r>
                      <w:r>
                        <w:t xml:space="preserve"> : Backlog de sprint de l'équipe Portail</w:t>
                      </w:r>
                      <w:bookmarkEnd w:id="714"/>
                    </w:ins>
                  </w:p>
                </w:txbxContent>
              </v:textbox>
            </v:shape>
          </w:pict>
        </w:r>
      </w:ins>
    </w:p>
    <w:p w14:paraId="6F1ABCBB" w14:textId="5FEE7B23" w:rsidR="00576F6E" w:rsidRPr="00AD7CE4" w:rsidRDefault="00000000" w:rsidP="00E13097">
      <w:pPr>
        <w:rPr>
          <w:del w:id="716" w:author="FURNON Cyril" w:date="2023-08-18T00:11:00Z"/>
          <w:rFonts w:cstheme="minorHAnsi"/>
        </w:rPr>
      </w:pPr>
      <w:del w:id="717" w:author="FURNON Cyril" w:date="2023-08-18T00:11:00Z">
        <w:r>
          <w:rPr>
            <w:rFonts w:cstheme="minorHAnsi"/>
            <w:noProof/>
          </w:rPr>
          <w:pict w14:anchorId="7B57CF88">
            <v:shape id="_x0000_s2220" type="#_x0000_t202" style="position:absolute;margin-left:47.45pt;margin-top:175.15pt;width:352pt;height:15.7pt;z-index:251705344;mso-position-horizontal-relative:text;mso-position-vertical-relative:text" wrapcoords="-46 0 -46 20571 21600 20571 21600 0 -46 0" stroked="f">
              <v:textbox style="mso-next-textbox:#_x0000_s2220" inset="0,0,0,0">
                <w:txbxContent>
                  <w:p w14:paraId="766F9F31" w14:textId="1F6364EB" w:rsidR="00366ABA" w:rsidRPr="00427579" w:rsidRDefault="00366ABA" w:rsidP="00366ABA">
                    <w:pPr>
                      <w:pStyle w:val="Lgende"/>
                      <w:rPr>
                        <w:del w:id="718" w:author="FURNON Cyril" w:date="2023-08-18T00:11:00Z"/>
                        <w:noProof/>
                      </w:rPr>
                    </w:pPr>
                    <w:bookmarkStart w:id="719" w:name="_Toc142528386"/>
                    <w:del w:id="720" w:author="FURNON Cyril" w:date="2023-08-18T00:11:00Z">
                      <w:r>
                        <w:delText xml:space="preserve">Figure </w:delText>
                      </w:r>
                      <w:r w:rsidR="00000000">
                        <w:fldChar w:fldCharType="begin"/>
                      </w:r>
                      <w:r w:rsidR="00000000">
                        <w:delInstrText xml:space="preserve"> SEQ Figure \* ARABIC </w:delInstrText>
                      </w:r>
                      <w:r w:rsidR="00000000">
                        <w:fldChar w:fldCharType="separate"/>
                      </w:r>
                      <w:r w:rsidR="00440CD6">
                        <w:rPr>
                          <w:noProof/>
                        </w:rPr>
                        <w:delText>43</w:delText>
                      </w:r>
                      <w:r w:rsidR="00000000">
                        <w:rPr>
                          <w:noProof/>
                        </w:rPr>
                        <w:fldChar w:fldCharType="end"/>
                      </w:r>
                      <w:r>
                        <w:delText xml:space="preserve"> : Backlog de sprint de l'équipe Portail</w:delText>
                      </w:r>
                      <w:bookmarkEnd w:id="719"/>
                    </w:del>
                  </w:p>
                  <w:p w14:paraId="333B116A" w14:textId="77777777" w:rsidR="00366ABA" w:rsidRDefault="00366ABA">
                    <w:pPr>
                      <w:rPr>
                        <w:del w:id="721" w:author="FURNON Cyril" w:date="2023-08-18T00:11:00Z"/>
                      </w:rPr>
                    </w:pPr>
                  </w:p>
                  <w:p w14:paraId="7C17D7A9" w14:textId="448A266E" w:rsidR="00366ABA" w:rsidRPr="00427579" w:rsidRDefault="00366ABA" w:rsidP="00366ABA">
                    <w:pPr>
                      <w:pStyle w:val="Lgende"/>
                      <w:rPr>
                        <w:del w:id="722" w:author="FURNON Cyril" w:date="2023-08-18T00:11:00Z"/>
                        <w:noProof/>
                      </w:rPr>
                    </w:pPr>
                    <w:bookmarkStart w:id="723" w:name="_Toc142528387"/>
                    <w:del w:id="724" w:author="FURNON Cyril" w:date="2023-08-18T00:11:00Z">
                      <w:r>
                        <w:delText xml:space="preserve">Figure </w:delText>
                      </w:r>
                      <w:r w:rsidR="00000000">
                        <w:fldChar w:fldCharType="begin"/>
                      </w:r>
                      <w:r w:rsidR="00000000">
                        <w:delInstrText xml:space="preserve"> SEQ Figure \* ARABIC </w:delInstrText>
                      </w:r>
                      <w:r w:rsidR="00000000">
                        <w:fldChar w:fldCharType="separate"/>
                      </w:r>
                      <w:r w:rsidR="00440CD6">
                        <w:rPr>
                          <w:noProof/>
                        </w:rPr>
                        <w:delText>44</w:delText>
                      </w:r>
                      <w:r w:rsidR="00000000">
                        <w:rPr>
                          <w:noProof/>
                        </w:rPr>
                        <w:fldChar w:fldCharType="end"/>
                      </w:r>
                      <w:r>
                        <w:delText xml:space="preserve"> : Backlog de sprint de l'équipe Portail</w:delText>
                      </w:r>
                      <w:bookmarkEnd w:id="723"/>
                    </w:del>
                  </w:p>
                  <w:p w14:paraId="39B96B87" w14:textId="77777777" w:rsidR="0080409F" w:rsidRDefault="0080409F">
                    <w:pPr>
                      <w:rPr>
                        <w:del w:id="725" w:author="FURNON Cyril" w:date="2023-08-18T00:11:00Z"/>
                      </w:rPr>
                    </w:pPr>
                  </w:p>
                  <w:p w14:paraId="6F26C378" w14:textId="16ECF1BB" w:rsidR="00366ABA" w:rsidRPr="00427579" w:rsidRDefault="00775610" w:rsidP="00366ABA">
                    <w:pPr>
                      <w:pStyle w:val="Lgende"/>
                      <w:rPr>
                        <w:del w:id="726" w:author="FURNON Cyril" w:date="2023-08-18T00:11:00Z"/>
                        <w:noProof/>
                      </w:rPr>
                    </w:pPr>
                    <w:bookmarkStart w:id="727" w:name="_Toc142528388"/>
                    <w:del w:id="728" w:author="FURNON Cyril" w:date="2023-08-18T00:11:00Z">
                      <w:r>
                        <w:delText xml:space="preserve">Figure </w:delText>
                      </w:r>
                      <w:r w:rsidR="00000000">
                        <w:fldChar w:fldCharType="begin"/>
                      </w:r>
                      <w:r w:rsidR="00000000">
                        <w:delInstrText xml:space="preserve"> SEQ Figure \* ARABIC </w:delInstrText>
                      </w:r>
                      <w:r w:rsidR="00000000">
                        <w:fldChar w:fldCharType="separate"/>
                      </w:r>
                      <w:r w:rsidR="00440CD6">
                        <w:rPr>
                          <w:noProof/>
                        </w:rPr>
                        <w:delText>45</w:delText>
                      </w:r>
                      <w:r w:rsidR="00000000">
                        <w:rPr>
                          <w:noProof/>
                        </w:rPr>
                        <w:fldChar w:fldCharType="end"/>
                      </w:r>
                      <w:r>
                        <w:delText xml:space="preserve"> : Processus d'ajout d'une fonctionnalité</w:delText>
                      </w:r>
                      <w:r w:rsidR="00366ABA">
                        <w:delText xml:space="preserve">Figure </w:delText>
                      </w:r>
                      <w:r w:rsidR="00000000">
                        <w:fldChar w:fldCharType="begin"/>
                      </w:r>
                      <w:r w:rsidR="00000000">
                        <w:delInstrText xml:space="preserve"> SEQ Figure \* ARABIC </w:delInstrText>
                      </w:r>
                      <w:r w:rsidR="00000000">
                        <w:fldChar w:fldCharType="separate"/>
                      </w:r>
                      <w:r w:rsidR="00440CD6">
                        <w:rPr>
                          <w:noProof/>
                        </w:rPr>
                        <w:delText>46</w:delText>
                      </w:r>
                      <w:r w:rsidR="00000000">
                        <w:rPr>
                          <w:noProof/>
                        </w:rPr>
                        <w:fldChar w:fldCharType="end"/>
                      </w:r>
                      <w:r w:rsidR="00366ABA">
                        <w:delText xml:space="preserve"> : Backlog de sprint de l'équipe Portail</w:delText>
                      </w:r>
                      <w:bookmarkEnd w:id="727"/>
                    </w:del>
                  </w:p>
                  <w:p w14:paraId="3D25CD8D" w14:textId="77777777" w:rsidR="00366ABA" w:rsidRDefault="00366ABA">
                    <w:pPr>
                      <w:rPr>
                        <w:del w:id="729" w:author="FURNON Cyril" w:date="2023-08-18T00:11:00Z"/>
                      </w:rPr>
                    </w:pPr>
                  </w:p>
                  <w:p w14:paraId="72C19EA5" w14:textId="48D2AE37" w:rsidR="00366ABA" w:rsidRPr="00427579" w:rsidRDefault="00366ABA" w:rsidP="00366ABA">
                    <w:pPr>
                      <w:pStyle w:val="Lgende"/>
                      <w:rPr>
                        <w:del w:id="730" w:author="FURNON Cyril" w:date="2023-08-18T00:11:00Z"/>
                        <w:noProof/>
                      </w:rPr>
                    </w:pPr>
                    <w:bookmarkStart w:id="731" w:name="_Toc142528389"/>
                    <w:del w:id="732" w:author="FURNON Cyril" w:date="2023-08-18T00:11:00Z">
                      <w:r>
                        <w:delText xml:space="preserve">Figure </w:delText>
                      </w:r>
                      <w:r w:rsidR="00000000">
                        <w:fldChar w:fldCharType="begin"/>
                      </w:r>
                      <w:r w:rsidR="00000000">
                        <w:delInstrText xml:space="preserve"> SEQ Figure \* ARABIC </w:delInstrText>
                      </w:r>
                      <w:r w:rsidR="00000000">
                        <w:fldChar w:fldCharType="separate"/>
                      </w:r>
                      <w:r w:rsidR="00440CD6">
                        <w:rPr>
                          <w:noProof/>
                        </w:rPr>
                        <w:delText>47</w:delText>
                      </w:r>
                      <w:r w:rsidR="00000000">
                        <w:rPr>
                          <w:noProof/>
                        </w:rPr>
                        <w:fldChar w:fldCharType="end"/>
                      </w:r>
                      <w:r>
                        <w:delText xml:space="preserve"> : Backlog de sprint de l'équipe Portail</w:delText>
                      </w:r>
                      <w:bookmarkEnd w:id="731"/>
                    </w:del>
                  </w:p>
                </w:txbxContent>
              </v:textbox>
            </v:shape>
          </w:pict>
        </w:r>
      </w:del>
    </w:p>
    <w:p w14:paraId="1C15F1CD" w14:textId="06A4160C" w:rsidR="00366ABA" w:rsidRPr="00AD7CE4" w:rsidRDefault="00366ABA" w:rsidP="00E13097">
      <w:pPr>
        <w:jc w:val="both"/>
        <w:rPr>
          <w:rFonts w:cstheme="minorHAnsi"/>
        </w:rPr>
        <w:pPrChange w:id="733" w:author="FURNON Cyril" w:date="2023-08-18T00:11:00Z">
          <w:pPr/>
        </w:pPrChange>
      </w:pPr>
      <w:r w:rsidRPr="00AD7CE4">
        <w:rPr>
          <w:rFonts w:cstheme="minorHAnsi"/>
        </w:rPr>
        <w:t>En effet, l’image montre un exemple de sprint : nous retrouvons l’ensemble des tâches attaché</w:t>
      </w:r>
      <w:r w:rsidR="008879CB" w:rsidRPr="00AD7CE4">
        <w:rPr>
          <w:rFonts w:cstheme="minorHAnsi"/>
        </w:rPr>
        <w:t>e</w:t>
      </w:r>
      <w:r w:rsidRPr="00AD7CE4">
        <w:rPr>
          <w:rFonts w:cstheme="minorHAnsi"/>
        </w:rPr>
        <w:t>s à la période</w:t>
      </w:r>
      <w:r w:rsidR="008879CB" w:rsidRPr="00AD7CE4">
        <w:rPr>
          <w:rFonts w:cstheme="minorHAnsi"/>
        </w:rPr>
        <w:t>. Les premières avec un symbole d’avion rose correspondent aux mises en production que nous détaillerons plus tard, les symboles de fiches vert font référence à des tests et les fiches bleus à des US. Pour chacune des tâches, il est possible de voir la priorité, le temps prévu pour la faire, le statut et la personne assignée.</w:t>
      </w:r>
    </w:p>
    <w:p w14:paraId="1665751E" w14:textId="4AC03908" w:rsidR="00365E68" w:rsidRPr="00AD7CE4" w:rsidRDefault="00365E68" w:rsidP="00E13097">
      <w:pPr>
        <w:jc w:val="both"/>
        <w:rPr>
          <w:rFonts w:cstheme="minorHAnsi"/>
          <w:b/>
          <w:bCs/>
        </w:rPr>
        <w:pPrChange w:id="734" w:author="FURNON Cyril" w:date="2023-08-18T00:11:00Z">
          <w:pPr/>
        </w:pPrChange>
      </w:pPr>
      <w:r w:rsidRPr="00AD7CE4">
        <w:rPr>
          <w:rFonts w:cstheme="minorHAnsi"/>
        </w:rPr>
        <w:t xml:space="preserve">Il sert de support technique à la réalisation des US et aux corrections des bugs car il est possible de renseigner des informations sur chaque </w:t>
      </w:r>
      <w:r w:rsidR="00A3445E" w:rsidRPr="00AD7CE4">
        <w:rPr>
          <w:rFonts w:cstheme="minorHAnsi"/>
        </w:rPr>
        <w:t>tâche</w:t>
      </w:r>
      <w:r w:rsidRPr="00AD7CE4">
        <w:rPr>
          <w:rFonts w:cstheme="minorHAnsi"/>
        </w:rPr>
        <w:t>. Il permet également de faire des liens entre elles et de gérer les tests.</w:t>
      </w:r>
      <w:r w:rsidR="008879CB" w:rsidRPr="00AD7CE4">
        <w:rPr>
          <w:rFonts w:cstheme="minorHAnsi"/>
        </w:rPr>
        <w:t xml:space="preserve"> </w:t>
      </w:r>
      <w:ins w:id="735" w:author="FURNON Cyril" w:date="2023-08-18T00:11:00Z">
        <w:r w:rsidR="00086E35">
          <w:t>D’autres</w:t>
        </w:r>
      </w:ins>
      <w:del w:id="736" w:author="FURNON Cyril" w:date="2023-08-18T00:11:00Z">
        <w:r w:rsidR="00086E35" w:rsidRPr="00AD7CE4">
          <w:rPr>
            <w:rFonts w:cstheme="minorHAnsi"/>
          </w:rPr>
          <w:delText>D’autr</w:delText>
        </w:r>
        <w:r w:rsidR="00424DFC">
          <w:rPr>
            <w:rFonts w:cstheme="minorHAnsi"/>
          </w:rPr>
          <w:delText>e</w:delText>
        </w:r>
      </w:del>
      <w:r w:rsidR="00086E35" w:rsidRPr="00AD7CE4">
        <w:rPr>
          <w:rFonts w:cstheme="minorHAnsi"/>
        </w:rPr>
        <w:t xml:space="preserve"> part, sur Azure Dev Ops, il est possible d’afficher la gestion du code source, que nous détaillerons plus tard, l’intégration et le déploiement continus.</w:t>
      </w:r>
    </w:p>
    <w:p w14:paraId="3C380C88" w14:textId="4B58C2B8" w:rsidR="00CA67BD" w:rsidRDefault="00086E35" w:rsidP="00086E35">
      <w:pPr>
        <w:jc w:val="both"/>
        <w:rPr>
          <w:color w:val="7030A0"/>
          <w:rPrChange w:id="737" w:author="FURNON Cyril" w:date="2023-08-18T00:11:00Z">
            <w:rPr>
              <w:rFonts w:cstheme="minorHAnsi"/>
            </w:rPr>
          </w:rPrChange>
        </w:rPr>
        <w:pPrChange w:id="738" w:author="FURNON Cyril" w:date="2023-08-18T00:11:00Z">
          <w:pPr/>
        </w:pPrChange>
      </w:pPr>
      <w:r w:rsidRPr="00AD7CE4">
        <w:rPr>
          <w:rFonts w:cstheme="minorHAnsi"/>
        </w:rPr>
        <w:t xml:space="preserve">Enfin, dans l’équipe Portail les membres ont tous le même poids d’influence et de pertinence. Malgré la distance et les réunions par </w:t>
      </w:r>
      <w:ins w:id="739" w:author="FURNON Cyril" w:date="2023-08-18T00:11:00Z">
        <w:r>
          <w:t>vidéo</w:t>
        </w:r>
      </w:ins>
      <w:del w:id="740" w:author="FURNON Cyril" w:date="2023-08-18T00:11:00Z">
        <w:r w:rsidRPr="00AD7CE4">
          <w:rPr>
            <w:rFonts w:cstheme="minorHAnsi"/>
          </w:rPr>
          <w:delText>vidéos</w:delText>
        </w:r>
      </w:del>
      <w:r w:rsidRPr="00AD7CE4">
        <w:rPr>
          <w:rFonts w:cstheme="minorHAnsi"/>
        </w:rPr>
        <w:t xml:space="preserve">, l’équipe a su s’adapter et grâce à un respect de chacun et une bonne organisation des prises de paroles lors des réunions, le télétravail n’entrave aucunement l’avancée du projet. </w:t>
      </w:r>
      <w:r w:rsidR="009E0A55" w:rsidRPr="00AD7CE4">
        <w:rPr>
          <w:rFonts w:cstheme="minorHAnsi"/>
        </w:rPr>
        <w:t>De plus, la présence des caméras permet une certaine proximité et un rapprochement de l’équipe.</w:t>
      </w:r>
    </w:p>
    <w:p w14:paraId="57C86E82" w14:textId="77777777" w:rsidR="00101428" w:rsidRPr="00AD7CE4" w:rsidRDefault="00101428" w:rsidP="00086E35">
      <w:pPr>
        <w:rPr>
          <w:del w:id="741" w:author="FURNON Cyril" w:date="2023-08-18T00:11:00Z"/>
          <w:rFonts w:cstheme="minorHAnsi"/>
          <w:color w:val="7030A0"/>
        </w:rPr>
      </w:pPr>
    </w:p>
    <w:p w14:paraId="700E2B1D" w14:textId="2732EC61" w:rsidR="001C46E8" w:rsidRDefault="00F679BE" w:rsidP="00BB7232">
      <w:pPr>
        <w:pStyle w:val="Titre3"/>
        <w:numPr>
          <w:ilvl w:val="1"/>
          <w:numId w:val="25"/>
        </w:numPr>
        <w:jc w:val="both"/>
        <w:rPr>
          <w:color w:val="auto"/>
          <w:rPrChange w:id="742" w:author="FURNON Cyril" w:date="2023-08-18T00:11:00Z">
            <w:rPr>
              <w:rFonts w:asciiTheme="minorHAnsi" w:hAnsiTheme="minorHAnsi" w:cstheme="minorHAnsi"/>
              <w:color w:val="auto"/>
            </w:rPr>
          </w:rPrChange>
        </w:rPr>
        <w:pPrChange w:id="743" w:author="FURNON Cyril" w:date="2023-08-18T00:11:00Z">
          <w:pPr>
            <w:pStyle w:val="Titre3"/>
            <w:numPr>
              <w:ilvl w:val="1"/>
              <w:numId w:val="25"/>
            </w:numPr>
            <w:ind w:left="720" w:hanging="360"/>
          </w:pPr>
        </w:pPrChange>
      </w:pPr>
      <w:bookmarkStart w:id="744" w:name="_Toc143202690"/>
      <w:bookmarkStart w:id="745" w:name="_Toc142561270"/>
      <w:r w:rsidRPr="00D02F9E">
        <w:rPr>
          <w:color w:val="auto"/>
          <w:rPrChange w:id="746" w:author="FURNON Cyril" w:date="2023-08-18T00:11:00Z">
            <w:rPr>
              <w:rFonts w:asciiTheme="minorHAnsi" w:hAnsiTheme="minorHAnsi" w:cstheme="minorHAnsi"/>
              <w:color w:val="auto"/>
            </w:rPr>
          </w:rPrChange>
        </w:rPr>
        <w:t xml:space="preserve">Processus </w:t>
      </w:r>
      <w:r w:rsidR="00CA67BD" w:rsidRPr="00D02F9E">
        <w:rPr>
          <w:color w:val="auto"/>
          <w:rPrChange w:id="747" w:author="FURNON Cyril" w:date="2023-08-18T00:11:00Z">
            <w:rPr>
              <w:rFonts w:asciiTheme="minorHAnsi" w:hAnsiTheme="minorHAnsi" w:cstheme="minorHAnsi"/>
              <w:color w:val="auto"/>
            </w:rPr>
          </w:rPrChange>
        </w:rPr>
        <w:t xml:space="preserve">de gestion du </w:t>
      </w:r>
      <w:ins w:id="748" w:author="FURNON Cyril" w:date="2023-08-18T00:11:00Z">
        <w:r w:rsidR="00CA67BD" w:rsidRPr="00D02F9E">
          <w:rPr>
            <w:color w:val="auto"/>
          </w:rPr>
          <w:t>besoin</w:t>
        </w:r>
      </w:ins>
      <w:bookmarkEnd w:id="745"/>
      <w:del w:id="749" w:author="FURNON Cyril" w:date="2023-08-18T00:11:00Z">
        <w:r w:rsidR="00101428">
          <w:rPr>
            <w:rFonts w:asciiTheme="minorHAnsi" w:hAnsiTheme="minorHAnsi" w:cstheme="minorHAnsi"/>
            <w:color w:val="auto"/>
          </w:rPr>
          <w:delText>développement</w:delText>
        </w:r>
      </w:del>
      <w:bookmarkEnd w:id="744"/>
    </w:p>
    <w:p w14:paraId="4389A9D8" w14:textId="77777777" w:rsidR="00086E35" w:rsidRPr="00AD7CE4" w:rsidRDefault="00086E35" w:rsidP="00086E35">
      <w:pPr>
        <w:rPr>
          <w:rFonts w:cstheme="minorHAnsi"/>
        </w:rPr>
      </w:pPr>
    </w:p>
    <w:p w14:paraId="573D7240" w14:textId="2F49446E" w:rsidR="00CA67BD" w:rsidRPr="00AD7CE4" w:rsidRDefault="00CA67BD" w:rsidP="00E13097">
      <w:pPr>
        <w:jc w:val="both"/>
        <w:rPr>
          <w:rFonts w:cstheme="minorHAnsi"/>
          <w:color w:val="000000" w:themeColor="text1"/>
        </w:rPr>
        <w:pPrChange w:id="750" w:author="FURNON Cyril" w:date="2023-08-18T00:11:00Z">
          <w:pPr/>
        </w:pPrChange>
      </w:pPr>
      <w:r w:rsidRPr="00AD7CE4">
        <w:rPr>
          <w:rFonts w:cstheme="minorHAnsi"/>
          <w:color w:val="000000" w:themeColor="text1"/>
        </w:rPr>
        <w:t xml:space="preserve">Au sein de la mission, la gestion du </w:t>
      </w:r>
      <w:ins w:id="751" w:author="FURNON Cyril" w:date="2023-08-18T00:11:00Z">
        <w:r>
          <w:rPr>
            <w:color w:val="000000" w:themeColor="text1"/>
          </w:rPr>
          <w:t>besoin</w:t>
        </w:r>
      </w:ins>
      <w:del w:id="752" w:author="FURNON Cyril" w:date="2023-08-18T00:11:00Z">
        <w:r w:rsidR="00101428">
          <w:rPr>
            <w:rFonts w:cstheme="minorHAnsi"/>
          </w:rPr>
          <w:delText>développement</w:delText>
        </w:r>
      </w:del>
      <w:r w:rsidR="00101428" w:rsidRPr="00AD7CE4">
        <w:rPr>
          <w:rFonts w:cstheme="minorHAnsi"/>
          <w:color w:val="000000" w:themeColor="text1"/>
        </w:rPr>
        <w:t xml:space="preserve"> </w:t>
      </w:r>
      <w:r w:rsidRPr="00AD7CE4">
        <w:rPr>
          <w:rFonts w:cstheme="minorHAnsi"/>
          <w:color w:val="000000" w:themeColor="text1"/>
        </w:rPr>
        <w:t xml:space="preserve">peut être </w:t>
      </w:r>
      <w:bookmarkStart w:id="753" w:name="_Hlk142563853"/>
      <w:ins w:id="754" w:author="FURNON Cyril" w:date="2023-08-18T00:11:00Z">
        <w:r>
          <w:rPr>
            <w:color w:val="000000" w:themeColor="text1"/>
          </w:rPr>
          <w:t>découp</w:t>
        </w:r>
        <w:r w:rsidR="00466168">
          <w:rPr>
            <w:color w:val="000000" w:themeColor="text1"/>
          </w:rPr>
          <w:t>ée</w:t>
        </w:r>
      </w:ins>
      <w:del w:id="755" w:author="FURNON Cyril" w:date="2023-08-18T00:11:00Z">
        <w:r w:rsidRPr="00AD7CE4">
          <w:rPr>
            <w:rFonts w:cstheme="minorHAnsi"/>
            <w:color w:val="000000" w:themeColor="text1"/>
          </w:rPr>
          <w:delText>découper</w:delText>
        </w:r>
      </w:del>
      <w:r w:rsidRPr="00AD7CE4">
        <w:rPr>
          <w:rFonts w:cstheme="minorHAnsi"/>
          <w:color w:val="000000" w:themeColor="text1"/>
        </w:rPr>
        <w:t xml:space="preserve"> </w:t>
      </w:r>
      <w:bookmarkEnd w:id="753"/>
      <w:r w:rsidRPr="00AD7CE4">
        <w:rPr>
          <w:rFonts w:cstheme="minorHAnsi"/>
          <w:color w:val="000000" w:themeColor="text1"/>
        </w:rPr>
        <w:t>en 2 parties : l’ajout d’une fonctionnalité et la gestion des TMA ou bugs.</w:t>
      </w:r>
      <w:r w:rsidR="00490092" w:rsidRPr="00AD7CE4">
        <w:rPr>
          <w:rFonts w:cstheme="minorHAnsi"/>
          <w:color w:val="000000" w:themeColor="text1"/>
        </w:rPr>
        <w:t xml:space="preserve"> Notons qu’un environnement </w:t>
      </w:r>
      <w:ins w:id="756" w:author="FURNON Cyril" w:date="2023-08-18T00:11:00Z">
        <w:r w:rsidR="00466168">
          <w:rPr>
            <w:color w:val="000000" w:themeColor="text1"/>
          </w:rPr>
          <w:t>en</w:t>
        </w:r>
      </w:ins>
      <w:del w:id="757" w:author="FURNON Cyril" w:date="2023-08-18T00:11:00Z">
        <w:r w:rsidR="00490092" w:rsidRPr="00AD7CE4">
          <w:rPr>
            <w:rFonts w:cstheme="minorHAnsi"/>
            <w:color w:val="000000" w:themeColor="text1"/>
          </w:rPr>
          <w:delText>ne</w:delText>
        </w:r>
      </w:del>
      <w:r w:rsidR="00490092" w:rsidRPr="00AD7CE4">
        <w:rPr>
          <w:rFonts w:cstheme="minorHAnsi"/>
          <w:color w:val="000000" w:themeColor="text1"/>
        </w:rPr>
        <w:t xml:space="preserve"> informatique correspond à une version de l’application avec une configuration précise.</w:t>
      </w:r>
    </w:p>
    <w:p w14:paraId="09E21320" w14:textId="03915F86" w:rsidR="00101428" w:rsidRPr="00CA67BD" w:rsidRDefault="00101428" w:rsidP="00E13097">
      <w:pPr>
        <w:jc w:val="both"/>
        <w:rPr>
          <w:rStyle w:val="Accentuationlgre"/>
          <w:rFonts w:asciiTheme="majorHAnsi" w:hAnsiTheme="majorHAnsi"/>
          <w:sz w:val="28"/>
          <w:rPrChange w:id="758" w:author="FURNON Cyril" w:date="2023-08-18T00:11:00Z">
            <w:rPr/>
          </w:rPrChange>
        </w:rPr>
        <w:pPrChange w:id="759" w:author="FURNON Cyril" w:date="2023-08-18T00:11:00Z">
          <w:pPr>
            <w:pStyle w:val="Sous-titre"/>
          </w:pPr>
        </w:pPrChange>
      </w:pPr>
      <w:r w:rsidRPr="00CA67BD">
        <w:rPr>
          <w:rStyle w:val="Accentuationlgre"/>
          <w:rFonts w:asciiTheme="majorHAnsi" w:hAnsiTheme="majorHAnsi"/>
          <w:sz w:val="28"/>
          <w:rPrChange w:id="760" w:author="FURNON Cyril" w:date="2023-08-18T00:11:00Z">
            <w:rPr/>
          </w:rPrChange>
        </w:rPr>
        <w:t>Ajout d’une fonctionnalité</w:t>
      </w:r>
    </w:p>
    <w:p w14:paraId="1FAC7311" w14:textId="28D2FC9D" w:rsidR="00F409D6" w:rsidRPr="00AD7CE4" w:rsidRDefault="00000000" w:rsidP="00E13097">
      <w:pPr>
        <w:jc w:val="both"/>
        <w:rPr>
          <w:rFonts w:cstheme="minorHAnsi"/>
          <w:i/>
          <w:iCs/>
        </w:rPr>
        <w:pPrChange w:id="761" w:author="FURNON Cyril" w:date="2023-08-18T00:11:00Z">
          <w:pPr/>
        </w:pPrChange>
      </w:pPr>
      <w:r>
        <w:rPr>
          <w:rFonts w:cstheme="minorHAnsi"/>
          <w:noProof/>
        </w:rPr>
        <w:pict w14:anchorId="0DBCEFE0">
          <v:shape id="_x0000_s2138" type="#_x0000_t202" style="position:absolute;left:0;text-align:left;margin-left:52.95pt;margin-top:378.35pt;width:347.4pt;height:18.65pt;z-index:251669504;mso-position-horizontal-relative:text;mso-position-vertical-relative:text" stroked="f">
            <v:textbox style="mso-next-textbox:#_x0000_s2138" inset="0,0,0,0">
              <w:txbxContent>
                <w:p w14:paraId="66B9B418" w14:textId="300FCBBF" w:rsidR="00775610" w:rsidRPr="00355591" w:rsidRDefault="00775610" w:rsidP="00576F6E">
                  <w:pPr>
                    <w:pStyle w:val="Lgende"/>
                    <w:rPr>
                      <w:noProof/>
                    </w:rPr>
                  </w:pPr>
                  <w:bookmarkStart w:id="762" w:name="_Toc142528390"/>
                  <w:bookmarkStart w:id="763" w:name="_Toc142560355"/>
                  <w:r>
                    <w:t xml:space="preserve">Figure </w:t>
                  </w:r>
                  <w:r w:rsidR="00000000">
                    <w:fldChar w:fldCharType="begin"/>
                  </w:r>
                  <w:r w:rsidR="00000000">
                    <w:instrText xml:space="preserve"> SEQ Figure \* ARABIC </w:instrText>
                  </w:r>
                  <w:r w:rsidR="00000000">
                    <w:fldChar w:fldCharType="separate"/>
                  </w:r>
                  <w:ins w:id="764" w:author="FURNON Cyril" w:date="2023-08-18T00:11:00Z">
                    <w:r w:rsidR="00F554E1">
                      <w:rPr>
                        <w:noProof/>
                      </w:rPr>
                      <w:t>15</w:t>
                    </w:r>
                  </w:ins>
                  <w:del w:id="765" w:author="FURNON Cyril" w:date="2023-08-18T00:11:00Z">
                    <w:r w:rsidR="00440CD6">
                      <w:rPr>
                        <w:noProof/>
                      </w:rPr>
                      <w:delText>48</w:delText>
                    </w:r>
                  </w:del>
                  <w:r w:rsidR="00000000">
                    <w:rPr>
                      <w:noProof/>
                    </w:rPr>
                    <w:fldChar w:fldCharType="end"/>
                  </w:r>
                  <w:r>
                    <w:t xml:space="preserve"> : Processus d'ajout d'une fonctionnalité</w:t>
                  </w:r>
                  <w:bookmarkEnd w:id="762"/>
                  <w:bookmarkEnd w:id="763"/>
                </w:p>
                <w:p w14:paraId="7D3EF773" w14:textId="77777777" w:rsidR="0080409F" w:rsidRDefault="0080409F"/>
                <w:p w14:paraId="244B2D22" w14:textId="77E10317" w:rsidR="00775610" w:rsidRPr="00355591" w:rsidRDefault="00490092" w:rsidP="00576F6E">
                  <w:pPr>
                    <w:pStyle w:val="Lgende"/>
                    <w:rPr>
                      <w:noProof/>
                    </w:rPr>
                  </w:pPr>
                  <w:bookmarkStart w:id="766" w:name="_Toc142528391"/>
                  <w:bookmarkStart w:id="767" w:name="_Toc142560356"/>
                  <w:r>
                    <w:t xml:space="preserve">Figure </w:t>
                  </w:r>
                  <w:r w:rsidR="00000000">
                    <w:fldChar w:fldCharType="begin"/>
                  </w:r>
                  <w:r w:rsidR="00000000">
                    <w:instrText xml:space="preserve"> SEQ Figure \* ARABIC </w:instrText>
                  </w:r>
                  <w:r w:rsidR="00000000">
                    <w:fldChar w:fldCharType="separate"/>
                  </w:r>
                  <w:ins w:id="768" w:author="FURNON Cyril" w:date="2023-08-18T00:11:00Z">
                    <w:r w:rsidR="00F554E1">
                      <w:rPr>
                        <w:noProof/>
                      </w:rPr>
                      <w:t>16</w:t>
                    </w:r>
                  </w:ins>
                  <w:del w:id="769" w:author="FURNON Cyril" w:date="2023-08-18T00:11:00Z">
                    <w:r w:rsidR="00440CD6">
                      <w:rPr>
                        <w:noProof/>
                      </w:rPr>
                      <w:delText>49</w:delText>
                    </w:r>
                  </w:del>
                  <w:r w:rsidR="00000000">
                    <w:rPr>
                      <w:noProof/>
                    </w:rPr>
                    <w:fldChar w:fldCharType="end"/>
                  </w:r>
                  <w:r w:rsidRPr="00594588">
                    <w:t xml:space="preserve"> : Exemple de découpage des objets dans Azure DevOps</w:t>
                  </w:r>
                  <w:r w:rsidR="00775610">
                    <w:t xml:space="preserve">Figure </w:t>
                  </w:r>
                  <w:r w:rsidR="00000000">
                    <w:fldChar w:fldCharType="begin"/>
                  </w:r>
                  <w:r w:rsidR="00000000">
                    <w:instrText xml:space="preserve"> SEQ Figure \* ARABIC </w:instrText>
                  </w:r>
                  <w:r w:rsidR="00000000">
                    <w:fldChar w:fldCharType="separate"/>
                  </w:r>
                  <w:ins w:id="770" w:author="FURNON Cyril" w:date="2023-08-18T00:11:00Z">
                    <w:r w:rsidR="00F554E1">
                      <w:rPr>
                        <w:noProof/>
                      </w:rPr>
                      <w:t>15</w:t>
                    </w:r>
                  </w:ins>
                  <w:del w:id="771" w:author="FURNON Cyril" w:date="2023-08-18T00:11:00Z">
                    <w:r w:rsidR="00440CD6">
                      <w:rPr>
                        <w:noProof/>
                      </w:rPr>
                      <w:delText>50</w:delText>
                    </w:r>
                  </w:del>
                  <w:r w:rsidR="00000000">
                    <w:rPr>
                      <w:noProof/>
                    </w:rPr>
                    <w:fldChar w:fldCharType="end"/>
                  </w:r>
                  <w:r w:rsidR="00775610">
                    <w:t xml:space="preserve"> : Processus d'ajout d'une fonctionnalité</w:t>
                  </w:r>
                  <w:bookmarkEnd w:id="766"/>
                  <w:bookmarkEnd w:id="767"/>
                </w:p>
              </w:txbxContent>
            </v:textbox>
            <w10:wrap type="topAndBottom"/>
          </v:shape>
        </w:pict>
      </w:r>
      <w:ins w:id="772" w:author="FURNON Cyril" w:date="2023-08-18T00:11:00Z">
        <w:r w:rsidR="00576F6E">
          <w:rPr>
            <w:noProof/>
          </w:rPr>
          <w:drawing>
            <wp:anchor distT="0" distB="0" distL="114300" distR="114300" simplePos="0" relativeHeight="251883008" behindDoc="0" locked="0" layoutInCell="1" allowOverlap="1" wp14:anchorId="4131E5E8" wp14:editId="324DCB13">
              <wp:simplePos x="0" y="0"/>
              <wp:positionH relativeFrom="column">
                <wp:posOffset>-164810</wp:posOffset>
              </wp:positionH>
              <wp:positionV relativeFrom="paragraph">
                <wp:posOffset>693256</wp:posOffset>
              </wp:positionV>
              <wp:extent cx="6127115" cy="4010660"/>
              <wp:effectExtent l="38100" t="0" r="6985" b="66040"/>
              <wp:wrapTopAndBottom/>
              <wp:docPr id="267615125" name="Diagramme 2676151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14:sizeRelH relativeFrom="margin">
                <wp14:pctWidth>0</wp14:pctWidth>
              </wp14:sizeRelH>
              <wp14:sizeRelV relativeFrom="margin">
                <wp14:pctHeight>0</wp14:pctHeight>
              </wp14:sizeRelV>
            </wp:anchor>
          </w:drawing>
        </w:r>
      </w:ins>
      <w:del w:id="773" w:author="FURNON Cyril" w:date="2023-08-18T00:11:00Z">
        <w:r w:rsidR="00576F6E" w:rsidRPr="00AD7CE4">
          <w:rPr>
            <w:rFonts w:cstheme="minorHAnsi"/>
            <w:noProof/>
          </w:rPr>
          <w:drawing>
            <wp:anchor distT="0" distB="0" distL="114300" distR="114300" simplePos="0" relativeHeight="251637760" behindDoc="0" locked="0" layoutInCell="1" allowOverlap="1" wp14:anchorId="03B367C1" wp14:editId="4EE914EC">
              <wp:simplePos x="0" y="0"/>
              <wp:positionH relativeFrom="column">
                <wp:posOffset>-164810</wp:posOffset>
              </wp:positionH>
              <wp:positionV relativeFrom="paragraph">
                <wp:posOffset>693256</wp:posOffset>
              </wp:positionV>
              <wp:extent cx="6127115" cy="4010660"/>
              <wp:effectExtent l="38100" t="0" r="6985" b="66040"/>
              <wp:wrapTopAndBottom/>
              <wp:docPr id="1022518553" name="Diagramme 10225185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14:sizeRelH relativeFrom="margin">
                <wp14:pctWidth>0</wp14:pctWidth>
              </wp14:sizeRelH>
              <wp14:sizeRelV relativeFrom="margin">
                <wp14:pctHeight>0</wp14:pctHeight>
              </wp14:sizeRelV>
            </wp:anchor>
          </w:drawing>
        </w:r>
      </w:del>
      <w:r w:rsidR="001C46E8" w:rsidRPr="00AD7CE4">
        <w:rPr>
          <w:rFonts w:cstheme="minorHAnsi"/>
        </w:rPr>
        <w:t>En plus de la méthode Agile, il existe un processus définissant le cheminement d’ajout d’une fonctionnalité. Nous pouvons l’illustrer par le schéma</w:t>
      </w:r>
      <w:r w:rsidR="00985014" w:rsidRPr="00AD7CE4">
        <w:rPr>
          <w:rFonts w:cstheme="minorHAnsi"/>
        </w:rPr>
        <w:t xml:space="preserve"> suivant : </w:t>
      </w:r>
      <w:r w:rsidR="00985014" w:rsidRPr="00AD7CE4">
        <w:rPr>
          <w:rFonts w:cstheme="minorHAnsi"/>
          <w:i/>
          <w:iCs/>
        </w:rPr>
        <w:t xml:space="preserve">Figure </w:t>
      </w:r>
      <w:r w:rsidR="00490092" w:rsidRPr="00AD7CE4">
        <w:rPr>
          <w:rFonts w:cstheme="minorHAnsi"/>
          <w:i/>
          <w:iCs/>
        </w:rPr>
        <w:t>15</w:t>
      </w:r>
      <w:r w:rsidR="00985014" w:rsidRPr="00AD7CE4">
        <w:rPr>
          <w:rFonts w:cstheme="minorHAnsi"/>
          <w:i/>
          <w:iCs/>
        </w:rPr>
        <w:t xml:space="preserve"> : Processus d'ajout d'une fonctionnalité.</w:t>
      </w:r>
    </w:p>
    <w:p w14:paraId="77DA34FA" w14:textId="77777777" w:rsidR="00F96C5A" w:rsidRPr="00F96C5A" w:rsidRDefault="00F96C5A" w:rsidP="00E13097">
      <w:pPr>
        <w:jc w:val="both"/>
        <w:rPr>
          <w:sz w:val="24"/>
          <w:rPrChange w:id="774" w:author="FURNON Cyril" w:date="2023-08-18T00:11:00Z">
            <w:rPr>
              <w:rStyle w:val="Accentuation"/>
              <w:i w:val="0"/>
              <w:color w:val="4472C4" w:themeColor="accent1"/>
              <w:sz w:val="24"/>
            </w:rPr>
          </w:rPrChange>
        </w:rPr>
        <w:pPrChange w:id="775" w:author="FURNON Cyril" w:date="2023-08-18T00:11:00Z">
          <w:pPr/>
        </w:pPrChange>
      </w:pPr>
      <w:r w:rsidRPr="00F96C5A">
        <w:rPr>
          <w:sz w:val="24"/>
          <w:rPrChange w:id="776" w:author="FURNON Cyril" w:date="2023-08-18T00:11:00Z">
            <w:rPr>
              <w:rStyle w:val="Accentuation"/>
            </w:rPr>
          </w:rPrChange>
        </w:rPr>
        <w:t>Préparation</w:t>
      </w:r>
    </w:p>
    <w:p w14:paraId="6D7470EA" w14:textId="77777777" w:rsidR="001935DE" w:rsidRDefault="00985014" w:rsidP="001935DE">
      <w:pPr>
        <w:jc w:val="both"/>
        <w:rPr>
          <w:ins w:id="777" w:author="FURNON Cyril" w:date="2023-08-18T00:11:00Z"/>
          <w:color w:val="000000" w:themeColor="text1"/>
        </w:rPr>
      </w:pPr>
      <w:r w:rsidRPr="00AD7CE4">
        <w:rPr>
          <w:rFonts w:cstheme="minorHAnsi"/>
        </w:rPr>
        <w:t xml:space="preserve">La réception d’un besoin se traduit immédiatement par la création de documentation exprimant le besoin lui-même, les spécifications fonctionnelles et autres documents d’informations. S’ensuit alors </w:t>
      </w:r>
      <w:r w:rsidRPr="00AD7CE4">
        <w:rPr>
          <w:rFonts w:cstheme="minorHAnsi"/>
          <w:color w:val="000000" w:themeColor="text1"/>
        </w:rPr>
        <w:t xml:space="preserve">l’initialisation du projet : </w:t>
      </w:r>
    </w:p>
    <w:p w14:paraId="271CB91F" w14:textId="77777777" w:rsidR="00576F6E" w:rsidRPr="001935DE" w:rsidRDefault="00576F6E" w:rsidP="001935DE">
      <w:pPr>
        <w:jc w:val="both"/>
        <w:rPr>
          <w:ins w:id="778" w:author="FURNON Cyril" w:date="2023-08-18T00:11:00Z"/>
          <w:color w:val="000000" w:themeColor="text1"/>
        </w:rPr>
      </w:pPr>
    </w:p>
    <w:p w14:paraId="5402E5C6" w14:textId="29BC3A36" w:rsidR="00985014" w:rsidRPr="00AD7CE4" w:rsidRDefault="00576F6E" w:rsidP="00490092">
      <w:pPr>
        <w:jc w:val="both"/>
        <w:rPr>
          <w:rFonts w:cstheme="minorHAnsi"/>
        </w:rPr>
        <w:pPrChange w:id="779" w:author="FURNON Cyril" w:date="2023-08-18T00:11:00Z">
          <w:pPr/>
        </w:pPrChange>
      </w:pPr>
      <w:ins w:id="780" w:author="FURNON Cyril" w:date="2023-08-18T00:11:00Z">
        <w:r w:rsidRPr="000B1484">
          <w:rPr>
            <w:noProof/>
          </w:rPr>
          <w:drawing>
            <wp:anchor distT="0" distB="0" distL="114300" distR="114300" simplePos="0" relativeHeight="251885056" behindDoc="0" locked="0" layoutInCell="1" allowOverlap="1" wp14:anchorId="75A551F3" wp14:editId="6245C5A5">
              <wp:simplePos x="0" y="0"/>
              <wp:positionH relativeFrom="column">
                <wp:posOffset>18415</wp:posOffset>
              </wp:positionH>
              <wp:positionV relativeFrom="paragraph">
                <wp:posOffset>1704164</wp:posOffset>
              </wp:positionV>
              <wp:extent cx="5760720" cy="2439035"/>
              <wp:effectExtent l="19050" t="19050" r="0" b="0"/>
              <wp:wrapTopAndBottom/>
              <wp:docPr id="527131391" name="Image 52713139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53755" name="Image 1" descr="Une image contenant texte, capture d’écran, Police, nombre&#10;&#10;Description générée automatiquement"/>
                      <pic:cNvPicPr/>
                    </pic:nvPicPr>
                    <pic:blipFill>
                      <a:blip r:embed="rId40">
                        <a:extLst>
                          <a:ext uri="{28A0092B-C50C-407E-A947-70E740481C1C}">
                            <a14:useLocalDpi xmlns:a14="http://schemas.microsoft.com/office/drawing/2010/main" val="0"/>
                          </a:ext>
                        </a:extLst>
                      </a:blip>
                      <a:stretch>
                        <a:fillRect/>
                      </a:stretch>
                    </pic:blipFill>
                    <pic:spPr>
                      <a:xfrm>
                        <a:off x="0" y="0"/>
                        <a:ext cx="5760720" cy="24390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ins>
      <w:r w:rsidR="00F679BE" w:rsidRPr="00AD7CE4">
        <w:rPr>
          <w:rFonts w:cstheme="minorHAnsi"/>
          <w:color w:val="000000" w:themeColor="text1"/>
        </w:rPr>
        <w:t>La</w:t>
      </w:r>
      <w:r w:rsidR="00AF10AC" w:rsidRPr="00AD7CE4">
        <w:rPr>
          <w:rFonts w:cstheme="minorHAnsi"/>
          <w:color w:val="000000" w:themeColor="text1"/>
        </w:rPr>
        <w:t xml:space="preserve"> mise en place des outils de suivi et de projet. Principalement Azure Dev Ops qui permet l’ensemble</w:t>
      </w:r>
      <w:r w:rsidR="00AF10AC" w:rsidRPr="00AD7CE4">
        <w:rPr>
          <w:rFonts w:cstheme="minorHAnsi"/>
        </w:rPr>
        <w:t xml:space="preserve"> du suivi et son affichage. Comme le montre la </w:t>
      </w:r>
      <w:r w:rsidR="00AF10AC" w:rsidRPr="00AD7CE4">
        <w:rPr>
          <w:rFonts w:cstheme="minorHAnsi"/>
          <w:i/>
          <w:iCs/>
        </w:rPr>
        <w:t xml:space="preserve">Figure </w:t>
      </w:r>
      <w:r w:rsidR="00CA67BD" w:rsidRPr="00AD7CE4">
        <w:rPr>
          <w:rFonts w:cstheme="minorHAnsi"/>
          <w:i/>
          <w:iCs/>
        </w:rPr>
        <w:t>1</w:t>
      </w:r>
      <w:r w:rsidR="00490092" w:rsidRPr="00AD7CE4">
        <w:rPr>
          <w:rFonts w:cstheme="minorHAnsi"/>
          <w:i/>
          <w:iCs/>
        </w:rPr>
        <w:t>6</w:t>
      </w:r>
      <w:r w:rsidR="00AF10AC" w:rsidRPr="00AD7CE4">
        <w:rPr>
          <w:rFonts w:cstheme="minorHAnsi"/>
          <w:i/>
          <w:iCs/>
        </w:rPr>
        <w:t xml:space="preserve"> : Exemple de découpage des objets dans Azure DevOps</w:t>
      </w:r>
      <w:r w:rsidR="00F679BE" w:rsidRPr="00AD7CE4">
        <w:rPr>
          <w:rFonts w:cstheme="minorHAnsi"/>
        </w:rPr>
        <w:t xml:space="preserve"> ci-dessous,</w:t>
      </w:r>
      <w:r w:rsidR="00AF10AC" w:rsidRPr="00AD7CE4">
        <w:rPr>
          <w:rFonts w:cstheme="minorHAnsi"/>
        </w:rPr>
        <w:t xml:space="preserve"> le découpage suive des règles en partant des domaines qui regroupent les applications par thèmes, les applications elles-mêmes « Apps » sur la figure. Puis les versions des appl</w:t>
      </w:r>
      <w:r w:rsidR="00F679BE" w:rsidRPr="00AD7CE4">
        <w:rPr>
          <w:rFonts w:cstheme="minorHAnsi"/>
        </w:rPr>
        <w:t>ic</w:t>
      </w:r>
      <w:r w:rsidR="00AF10AC" w:rsidRPr="00AD7CE4">
        <w:rPr>
          <w:rFonts w:cstheme="minorHAnsi"/>
        </w:rPr>
        <w:t>atio</w:t>
      </w:r>
      <w:r w:rsidR="00F679BE" w:rsidRPr="00AD7CE4">
        <w:rPr>
          <w:rFonts w:cstheme="minorHAnsi"/>
        </w:rPr>
        <w:t>ns qui regroupent les fonctionnalités à ajouter. C’est en divisant encore les fonctionnalités que l’on retrouve les US ou « mini fonctionnalités </w:t>
      </w:r>
      <w:r w:rsidR="00490092" w:rsidRPr="00AD7CE4">
        <w:rPr>
          <w:rFonts w:cstheme="minorHAnsi"/>
        </w:rPr>
        <w:t xml:space="preserve">». </w:t>
      </w:r>
      <w:ins w:id="781" w:author="FURNON Cyril" w:date="2023-08-18T00:11:00Z">
        <w:r w:rsidR="00490092">
          <w:t>On</w:t>
        </w:r>
        <w:r w:rsidR="00F679BE">
          <w:t xml:space="preserve"> trouve</w:t>
        </w:r>
      </w:ins>
      <w:del w:id="782" w:author="FURNON Cyril" w:date="2023-08-18T00:11:00Z">
        <w:r w:rsidR="00BB7C87">
          <w:rPr>
            <w:rFonts w:cstheme="minorHAnsi"/>
          </w:rPr>
          <w:delText>Nous pouvons noter</w:delText>
        </w:r>
      </w:del>
      <w:r w:rsidR="00F679BE" w:rsidRPr="00AD7CE4">
        <w:rPr>
          <w:rFonts w:cstheme="minorHAnsi"/>
        </w:rPr>
        <w:t xml:space="preserve"> ensuite </w:t>
      </w:r>
      <w:r w:rsidR="00985014" w:rsidRPr="00AD7CE4">
        <w:rPr>
          <w:rFonts w:cstheme="minorHAnsi"/>
        </w:rPr>
        <w:t xml:space="preserve">un premier </w:t>
      </w:r>
      <w:r w:rsidR="00AF10AC" w:rsidRPr="00AD7CE4">
        <w:rPr>
          <w:rFonts w:cstheme="minorHAnsi"/>
        </w:rPr>
        <w:t xml:space="preserve">« Macro-chiffrage » </w:t>
      </w:r>
      <w:r w:rsidR="00F679BE" w:rsidRPr="00AD7CE4">
        <w:rPr>
          <w:rFonts w:cstheme="minorHAnsi"/>
        </w:rPr>
        <w:t xml:space="preserve">qui </w:t>
      </w:r>
      <w:r w:rsidR="00AF10AC" w:rsidRPr="00AD7CE4">
        <w:rPr>
          <w:rFonts w:cstheme="minorHAnsi"/>
        </w:rPr>
        <w:t>détermine</w:t>
      </w:r>
      <w:r w:rsidR="00985014" w:rsidRPr="00AD7CE4">
        <w:rPr>
          <w:rFonts w:cstheme="minorHAnsi"/>
        </w:rPr>
        <w:t xml:space="preserve"> le temps nécessaire à une analyse détaillée du sujet.</w:t>
      </w:r>
    </w:p>
    <w:p w14:paraId="2BD5A8A0" w14:textId="77777777" w:rsidR="00490092" w:rsidRDefault="00000000" w:rsidP="00E13097">
      <w:pPr>
        <w:jc w:val="both"/>
        <w:rPr>
          <w:ins w:id="783" w:author="FURNON Cyril" w:date="2023-08-18T00:11:00Z"/>
          <w:sz w:val="24"/>
          <w:szCs w:val="24"/>
        </w:rPr>
      </w:pPr>
      <w:ins w:id="784" w:author="FURNON Cyril" w:date="2023-08-18T00:11:00Z">
        <w:r>
          <w:rPr>
            <w:noProof/>
          </w:rPr>
          <w:pict w14:anchorId="3511F958">
            <v:shape id="_x0000_s2268" type="#_x0000_t202" style="position:absolute;left:0;text-align:left;margin-left:.35pt;margin-top:223.3pt;width:453.6pt;height:12.8pt;z-index:251887104;mso-position-horizontal-relative:text;mso-position-vertical-relative:text" stroked="f">
              <v:textbox inset="0,0,0,0">
                <w:txbxContent>
                  <w:p w14:paraId="0D9762A3" w14:textId="77777777" w:rsidR="00490092" w:rsidRPr="007379AE" w:rsidRDefault="00490092" w:rsidP="00490092">
                    <w:pPr>
                      <w:pStyle w:val="Lgende"/>
                      <w:rPr>
                        <w:ins w:id="785" w:author="FURNON Cyril" w:date="2023-08-18T00:11:00Z"/>
                        <w:noProof/>
                      </w:rPr>
                    </w:pPr>
                    <w:bookmarkStart w:id="786" w:name="_Toc142560357"/>
                    <w:ins w:id="787" w:author="FURNON Cyril" w:date="2023-08-18T00:11:00Z">
                      <w:r>
                        <w:t xml:space="preserve">Figure </w:t>
                      </w:r>
                      <w:r w:rsidR="00000000">
                        <w:fldChar w:fldCharType="begin"/>
                      </w:r>
                      <w:r w:rsidR="00000000">
                        <w:instrText xml:space="preserve"> SEQ Figure \* ARABIC </w:instrText>
                      </w:r>
                      <w:r w:rsidR="00000000">
                        <w:fldChar w:fldCharType="separate"/>
                      </w:r>
                      <w:r w:rsidR="00F554E1">
                        <w:rPr>
                          <w:noProof/>
                        </w:rPr>
                        <w:t>16</w:t>
                      </w:r>
                      <w:r w:rsidR="00000000">
                        <w:rPr>
                          <w:noProof/>
                        </w:rPr>
                        <w:fldChar w:fldCharType="end"/>
                      </w:r>
                      <w:r w:rsidRPr="00594588">
                        <w:t xml:space="preserve"> : Exemple de découpage des objets dans Azure DevOps</w:t>
                      </w:r>
                      <w:bookmarkEnd w:id="786"/>
                    </w:ins>
                  </w:p>
                  <w:p w14:paraId="03AFCD80" w14:textId="77777777" w:rsidR="00490092" w:rsidRDefault="00490092">
                    <w:pPr>
                      <w:rPr>
                        <w:ins w:id="788" w:author="FURNON Cyril" w:date="2023-08-18T00:11:00Z"/>
                      </w:rPr>
                    </w:pPr>
                  </w:p>
                  <w:p w14:paraId="0A6B6984" w14:textId="77777777" w:rsidR="00490092" w:rsidRPr="007379AE" w:rsidRDefault="00B7482E" w:rsidP="00490092">
                    <w:pPr>
                      <w:pStyle w:val="Lgende"/>
                      <w:rPr>
                        <w:ins w:id="789" w:author="FURNON Cyril" w:date="2023-08-18T00:11:00Z"/>
                        <w:noProof/>
                      </w:rPr>
                    </w:pPr>
                    <w:bookmarkStart w:id="790" w:name="_Toc142560358"/>
                    <w:ins w:id="791" w:author="FURNON Cyril" w:date="2023-08-18T00:11:00Z">
                      <w:r>
                        <w:t xml:space="preserve">Figure </w:t>
                      </w:r>
                      <w:r w:rsidR="00000000">
                        <w:fldChar w:fldCharType="begin"/>
                      </w:r>
                      <w:r w:rsidR="00000000">
                        <w:instrText xml:space="preserve"> SEQ Figure \* ARABIC </w:instrText>
                      </w:r>
                      <w:r w:rsidR="00000000">
                        <w:fldChar w:fldCharType="separate"/>
                      </w:r>
                      <w:r w:rsidR="009B49BE">
                        <w:rPr>
                          <w:noProof/>
                        </w:rPr>
                        <w:t>33</w:t>
                      </w:r>
                      <w:r w:rsidR="00000000">
                        <w:rPr>
                          <w:noProof/>
                        </w:rPr>
                        <w:fldChar w:fldCharType="end"/>
                      </w:r>
                      <w:r>
                        <w:t xml:space="preserve"> : </w:t>
                      </w:r>
                      <w:r w:rsidRPr="00BC65EF">
                        <w:t>: ModelDvi du projet CRM (</w:t>
                      </w:r>
                      <w:r>
                        <w:t>2</w:t>
                      </w:r>
                      <w:r w:rsidRPr="00BC65EF">
                        <w:t>)</w:t>
                      </w:r>
                      <w:r w:rsidR="00490092">
                        <w:t xml:space="preserve">Figure </w:t>
                      </w:r>
                      <w:r w:rsidR="00000000">
                        <w:fldChar w:fldCharType="begin"/>
                      </w:r>
                      <w:r w:rsidR="00000000">
                        <w:instrText xml:space="preserve"> SEQ Figure \* ARABIC </w:instrText>
                      </w:r>
                      <w:r w:rsidR="00000000">
                        <w:fldChar w:fldCharType="separate"/>
                      </w:r>
                      <w:r w:rsidR="009B49BE">
                        <w:rPr>
                          <w:noProof/>
                        </w:rPr>
                        <w:t>34</w:t>
                      </w:r>
                      <w:r w:rsidR="00000000">
                        <w:rPr>
                          <w:noProof/>
                        </w:rPr>
                        <w:fldChar w:fldCharType="end"/>
                      </w:r>
                      <w:r w:rsidR="00490092" w:rsidRPr="00594588">
                        <w:t xml:space="preserve"> : Exemple de découpage des objets dans Azure DevOps</w:t>
                      </w:r>
                      <w:bookmarkEnd w:id="790"/>
                    </w:ins>
                  </w:p>
                  <w:p w14:paraId="55BBA167" w14:textId="77777777" w:rsidR="0080409F" w:rsidRDefault="0080409F">
                    <w:pPr>
                      <w:rPr>
                        <w:ins w:id="792" w:author="FURNON Cyril" w:date="2023-08-18T00:11:00Z"/>
                      </w:rPr>
                    </w:pPr>
                  </w:p>
                  <w:p w14:paraId="1A2BCBF4" w14:textId="77777777" w:rsidR="00490092" w:rsidRPr="007379AE" w:rsidRDefault="00490092" w:rsidP="00490092">
                    <w:pPr>
                      <w:pStyle w:val="Lgende"/>
                      <w:rPr>
                        <w:ins w:id="793" w:author="FURNON Cyril" w:date="2023-08-18T00:11:00Z"/>
                        <w:noProof/>
                      </w:rPr>
                    </w:pPr>
                    <w:bookmarkStart w:id="794" w:name="_Toc142560359"/>
                    <w:ins w:id="795" w:author="FURNON Cyril" w:date="2023-08-18T00:11:00Z">
                      <w:r>
                        <w:t xml:space="preserve">Figure </w:t>
                      </w:r>
                      <w:r w:rsidR="00000000">
                        <w:fldChar w:fldCharType="begin"/>
                      </w:r>
                      <w:r w:rsidR="00000000">
                        <w:instrText xml:space="preserve"> SEQ Figure \* ARABIC </w:instrText>
                      </w:r>
                      <w:r w:rsidR="00000000">
                        <w:fldChar w:fldCharType="separate"/>
                      </w:r>
                      <w:r w:rsidR="00F554E1">
                        <w:rPr>
                          <w:noProof/>
                        </w:rPr>
                        <w:t>16</w:t>
                      </w:r>
                      <w:r w:rsidR="00000000">
                        <w:rPr>
                          <w:noProof/>
                        </w:rPr>
                        <w:fldChar w:fldCharType="end"/>
                      </w:r>
                      <w:r w:rsidRPr="00594588">
                        <w:t xml:space="preserve"> : Exemple de découpage des objets dans Azure DevOps</w:t>
                      </w:r>
                      <w:bookmarkEnd w:id="794"/>
                    </w:ins>
                  </w:p>
                  <w:p w14:paraId="1D3C19D2" w14:textId="77777777" w:rsidR="00490092" w:rsidRDefault="00490092">
                    <w:pPr>
                      <w:rPr>
                        <w:ins w:id="796" w:author="FURNON Cyril" w:date="2023-08-18T00:11:00Z"/>
                      </w:rPr>
                    </w:pPr>
                  </w:p>
                  <w:p w14:paraId="25B76063" w14:textId="77777777" w:rsidR="00490092" w:rsidRPr="007379AE" w:rsidRDefault="00B7482E" w:rsidP="00490092">
                    <w:pPr>
                      <w:pStyle w:val="Lgende"/>
                      <w:rPr>
                        <w:ins w:id="797" w:author="FURNON Cyril" w:date="2023-08-18T00:11:00Z"/>
                        <w:noProof/>
                      </w:rPr>
                    </w:pPr>
                    <w:bookmarkStart w:id="798" w:name="_Toc142560360"/>
                    <w:ins w:id="799" w:author="FURNON Cyril" w:date="2023-08-18T00:11:00Z">
                      <w:r>
                        <w:t xml:space="preserve">Figure </w:t>
                      </w:r>
                      <w:r w:rsidR="00000000">
                        <w:fldChar w:fldCharType="begin"/>
                      </w:r>
                      <w:r w:rsidR="00000000">
                        <w:instrText xml:space="preserve"> SEQ Figure \* ARABIC </w:instrText>
                      </w:r>
                      <w:r w:rsidR="00000000">
                        <w:fldChar w:fldCharType="separate"/>
                      </w:r>
                      <w:r w:rsidR="009B49BE">
                        <w:rPr>
                          <w:noProof/>
                        </w:rPr>
                        <w:t>33</w:t>
                      </w:r>
                      <w:r w:rsidR="00000000">
                        <w:rPr>
                          <w:noProof/>
                        </w:rPr>
                        <w:fldChar w:fldCharType="end"/>
                      </w:r>
                      <w:r>
                        <w:t xml:space="preserve"> : </w:t>
                      </w:r>
                      <w:r w:rsidRPr="00BC65EF">
                        <w:t>: ModelDvi du projet CRM (</w:t>
                      </w:r>
                      <w:r>
                        <w:t>2</w:t>
                      </w:r>
                      <w:r w:rsidRPr="00BC65EF">
                        <w:t>)</w:t>
                      </w:r>
                      <w:r w:rsidR="00490092">
                        <w:t xml:space="preserve">Figure </w:t>
                      </w:r>
                      <w:r w:rsidR="00000000">
                        <w:fldChar w:fldCharType="begin"/>
                      </w:r>
                      <w:r w:rsidR="00000000">
                        <w:instrText xml:space="preserve"> SEQ Figure \* ARABIC </w:instrText>
                      </w:r>
                      <w:r w:rsidR="00000000">
                        <w:fldChar w:fldCharType="separate"/>
                      </w:r>
                      <w:r w:rsidR="009B49BE">
                        <w:rPr>
                          <w:noProof/>
                        </w:rPr>
                        <w:t>34</w:t>
                      </w:r>
                      <w:r w:rsidR="00000000">
                        <w:rPr>
                          <w:noProof/>
                        </w:rPr>
                        <w:fldChar w:fldCharType="end"/>
                      </w:r>
                      <w:r w:rsidR="00490092" w:rsidRPr="00594588">
                        <w:t xml:space="preserve"> : Exemple de découpage des objets dans Azure DevOps</w:t>
                      </w:r>
                      <w:bookmarkEnd w:id="798"/>
                    </w:ins>
                  </w:p>
                </w:txbxContent>
              </v:textbox>
              <w10:wrap type="topAndBottom"/>
            </v:shape>
          </w:pict>
        </w:r>
      </w:ins>
    </w:p>
    <w:p w14:paraId="3EB2D4FF" w14:textId="77777777" w:rsidR="00490092" w:rsidRDefault="00490092" w:rsidP="00E13097">
      <w:pPr>
        <w:jc w:val="both"/>
        <w:rPr>
          <w:ins w:id="800" w:author="FURNON Cyril" w:date="2023-08-18T00:11:00Z"/>
          <w:sz w:val="24"/>
          <w:szCs w:val="24"/>
        </w:rPr>
      </w:pPr>
    </w:p>
    <w:p w14:paraId="6DA2106D" w14:textId="77777777" w:rsidR="00490092" w:rsidRDefault="00490092" w:rsidP="00E13097">
      <w:pPr>
        <w:jc w:val="both"/>
        <w:rPr>
          <w:ins w:id="801" w:author="FURNON Cyril" w:date="2023-08-18T00:11:00Z"/>
          <w:sz w:val="24"/>
          <w:szCs w:val="24"/>
        </w:rPr>
      </w:pPr>
    </w:p>
    <w:p w14:paraId="2397A4BE" w14:textId="72E2ADB9" w:rsidR="00F96C5A" w:rsidRPr="00F96C5A" w:rsidRDefault="00000000" w:rsidP="00E13097">
      <w:pPr>
        <w:jc w:val="both"/>
        <w:rPr>
          <w:sz w:val="24"/>
          <w:rPrChange w:id="802" w:author="FURNON Cyril" w:date="2023-08-18T00:11:00Z">
            <w:rPr>
              <w:rStyle w:val="Accentuation"/>
              <w:i w:val="0"/>
              <w:color w:val="4472C4" w:themeColor="accent1"/>
              <w:sz w:val="24"/>
            </w:rPr>
          </w:rPrChange>
        </w:rPr>
        <w:pPrChange w:id="803" w:author="FURNON Cyril" w:date="2023-08-18T00:11:00Z">
          <w:pPr/>
        </w:pPrChange>
      </w:pPr>
      <w:del w:id="804" w:author="FURNON Cyril" w:date="2023-08-18T00:11:00Z">
        <w:r>
          <w:rPr>
            <w:rStyle w:val="Accentuation"/>
          </w:rPr>
          <w:pict w14:anchorId="0FC5708B">
            <v:shape id="_x0000_s2228" type="#_x0000_t202" style="position:absolute;left:0;text-align:left;margin-left:.95pt;margin-top:199.35pt;width:453.6pt;height:20.5pt;z-index:251708416;mso-position-horizontal-relative:text;mso-position-vertical-relative:text" stroked="f">
              <v:textbox inset="0,0,0,0">
                <w:txbxContent>
                  <w:p w14:paraId="247B34FA" w14:textId="3266EC95" w:rsidR="00490092" w:rsidRPr="007379AE" w:rsidRDefault="00490092" w:rsidP="00675B75">
                    <w:pPr>
                      <w:pStyle w:val="Lgende"/>
                      <w:rPr>
                        <w:del w:id="805" w:author="FURNON Cyril" w:date="2023-08-18T00:11:00Z"/>
                        <w:noProof/>
                      </w:rPr>
                    </w:pPr>
                    <w:bookmarkStart w:id="806" w:name="_Toc142528392"/>
                    <w:del w:id="807" w:author="FURNON Cyril" w:date="2023-08-18T00:11:00Z">
                      <w:r>
                        <w:delText xml:space="preserve">Figure </w:delText>
                      </w:r>
                      <w:r w:rsidR="00000000">
                        <w:fldChar w:fldCharType="begin"/>
                      </w:r>
                      <w:r w:rsidR="00000000">
                        <w:delInstrText xml:space="preserve"> SEQ Figure \* ARABIC </w:delInstrText>
                      </w:r>
                      <w:r w:rsidR="00000000">
                        <w:fldChar w:fldCharType="separate"/>
                      </w:r>
                      <w:r w:rsidR="00675B75">
                        <w:rPr>
                          <w:noProof/>
                        </w:rPr>
                        <w:delText>51</w:delText>
                      </w:r>
                      <w:r w:rsidR="00000000">
                        <w:rPr>
                          <w:noProof/>
                        </w:rPr>
                        <w:fldChar w:fldCharType="end"/>
                      </w:r>
                      <w:r w:rsidRPr="00594588">
                        <w:delText xml:space="preserve"> : Exemple de découpage des objets dans Azure DevOps</w:delText>
                      </w:r>
                      <w:bookmarkEnd w:id="806"/>
                    </w:del>
                  </w:p>
                </w:txbxContent>
              </v:textbox>
              <w10:wrap type="topAndBottom"/>
            </v:shape>
          </w:pict>
        </w:r>
        <w:r w:rsidR="00101428" w:rsidRPr="00101428">
          <w:rPr>
            <w:rStyle w:val="Accentuation"/>
            <w:noProof/>
          </w:rPr>
          <w:drawing>
            <wp:anchor distT="0" distB="0" distL="114300" distR="114300" simplePos="0" relativeHeight="251643904" behindDoc="0" locked="0" layoutInCell="1" allowOverlap="1" wp14:anchorId="2982314D" wp14:editId="76F3F316">
              <wp:simplePos x="0" y="0"/>
              <wp:positionH relativeFrom="column">
                <wp:posOffset>18473</wp:posOffset>
              </wp:positionH>
              <wp:positionV relativeFrom="paragraph">
                <wp:posOffset>10160</wp:posOffset>
              </wp:positionV>
              <wp:extent cx="5760720" cy="2439035"/>
              <wp:effectExtent l="19050" t="19050" r="0" b="0"/>
              <wp:wrapTopAndBottom/>
              <wp:docPr id="613534134" name="Image 61353413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53755" name="Image 1" descr="Une image contenant texte, capture d’écran, Police, nombre&#10;&#10;Description générée automatiquement"/>
                      <pic:cNvPicPr/>
                    </pic:nvPicPr>
                    <pic:blipFill>
                      <a:blip r:embed="rId40">
                        <a:extLst>
                          <a:ext uri="{28A0092B-C50C-407E-A947-70E740481C1C}">
                            <a14:useLocalDpi xmlns:a14="http://schemas.microsoft.com/office/drawing/2010/main" val="0"/>
                          </a:ext>
                        </a:extLst>
                      </a:blip>
                      <a:stretch>
                        <a:fillRect/>
                      </a:stretch>
                    </pic:blipFill>
                    <pic:spPr>
                      <a:xfrm>
                        <a:off x="0" y="0"/>
                        <a:ext cx="5760720" cy="24390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del>
      <w:r w:rsidR="00F96C5A" w:rsidRPr="00F96C5A">
        <w:rPr>
          <w:sz w:val="24"/>
          <w:rPrChange w:id="808" w:author="FURNON Cyril" w:date="2023-08-18T00:11:00Z">
            <w:rPr>
              <w:rStyle w:val="Accentuation"/>
            </w:rPr>
          </w:rPrChange>
        </w:rPr>
        <w:t>Réalisation</w:t>
      </w:r>
    </w:p>
    <w:p w14:paraId="431D7B41" w14:textId="79605C90" w:rsidR="00F679BE" w:rsidRPr="00AD7CE4" w:rsidRDefault="00F679BE" w:rsidP="00E13097">
      <w:pPr>
        <w:jc w:val="both"/>
        <w:rPr>
          <w:rFonts w:cstheme="minorHAnsi"/>
        </w:rPr>
        <w:pPrChange w:id="809" w:author="FURNON Cyril" w:date="2023-08-18T00:11:00Z">
          <w:pPr/>
        </w:pPrChange>
      </w:pPr>
      <w:r w:rsidRPr="00AD7CE4">
        <w:rPr>
          <w:rFonts w:cstheme="minorHAnsi"/>
        </w:rPr>
        <w:t xml:space="preserve">Après cette préparation, l’US d’analyse doit être placé dans un sprint pour sa réalisation. Cette étude doit permettre de mettre </w:t>
      </w:r>
      <w:r w:rsidR="00961249" w:rsidRPr="00AD7CE4">
        <w:rPr>
          <w:rFonts w:cstheme="minorHAnsi"/>
        </w:rPr>
        <w:t xml:space="preserve">en </w:t>
      </w:r>
      <w:ins w:id="810" w:author="FURNON Cyril" w:date="2023-08-18T00:11:00Z">
        <w:r w:rsidR="00466168">
          <w:rPr>
            <w:rFonts w:ascii="Calibri" w:hAnsi="Calibri" w:cs="Calibri"/>
            <w:color w:val="000000"/>
          </w:rPr>
          <w:t>perspective</w:t>
        </w:r>
      </w:ins>
      <w:del w:id="811" w:author="FURNON Cyril" w:date="2023-08-18T00:11:00Z">
        <w:r w:rsidR="00961249" w:rsidRPr="00AD7CE4">
          <w:rPr>
            <w:rFonts w:cstheme="minorHAnsi"/>
          </w:rPr>
          <w:delText>perceptive</w:delText>
        </w:r>
      </w:del>
      <w:r>
        <w:rPr>
          <w:rFonts w:ascii="Calibri" w:hAnsi="Calibri"/>
          <w:color w:val="000000"/>
          <w:rPrChange w:id="812" w:author="FURNON Cyril" w:date="2023-08-18T00:11:00Z">
            <w:rPr>
              <w:rFonts w:cstheme="minorHAnsi"/>
            </w:rPr>
          </w:rPrChange>
        </w:rPr>
        <w:t xml:space="preserve"> </w:t>
      </w:r>
      <w:r w:rsidRPr="00AD7CE4">
        <w:rPr>
          <w:rFonts w:cstheme="minorHAnsi"/>
        </w:rPr>
        <w:t xml:space="preserve">les modifications à venir, </w:t>
      </w:r>
      <w:r w:rsidR="00A3445E" w:rsidRPr="00AD7CE4">
        <w:rPr>
          <w:rFonts w:cstheme="minorHAnsi"/>
        </w:rPr>
        <w:t>les impacts potentiels</w:t>
      </w:r>
      <w:r w:rsidRPr="00AD7CE4">
        <w:rPr>
          <w:rFonts w:cstheme="minorHAnsi"/>
        </w:rPr>
        <w:t xml:space="preserve"> et </w:t>
      </w:r>
      <w:r w:rsidR="00961249" w:rsidRPr="00AD7CE4">
        <w:rPr>
          <w:rFonts w:cstheme="minorHAnsi"/>
        </w:rPr>
        <w:t>surtout</w:t>
      </w:r>
      <w:r w:rsidRPr="00AD7CE4">
        <w:rPr>
          <w:rFonts w:cstheme="minorHAnsi"/>
        </w:rPr>
        <w:t xml:space="preserve"> doit </w:t>
      </w:r>
      <w:ins w:id="813" w:author="FURNON Cyril" w:date="2023-08-18T00:11:00Z">
        <w:r w:rsidR="00466168">
          <w:rPr>
            <w:rFonts w:ascii="Calibri" w:hAnsi="Calibri" w:cs="Calibri"/>
            <w:color w:val="000000"/>
          </w:rPr>
          <w:t>être documentée</w:t>
        </w:r>
      </w:ins>
      <w:del w:id="814" w:author="FURNON Cyril" w:date="2023-08-18T00:11:00Z">
        <w:r w:rsidRPr="00AD7CE4">
          <w:rPr>
            <w:rFonts w:cstheme="minorHAnsi"/>
          </w:rPr>
          <w:delText>document</w:delText>
        </w:r>
        <w:r w:rsidR="00961249" w:rsidRPr="00AD7CE4">
          <w:rPr>
            <w:rFonts w:cstheme="minorHAnsi"/>
          </w:rPr>
          <w:delText>er</w:delText>
        </w:r>
      </w:del>
      <w:r w:rsidR="00961249" w:rsidRPr="00AD7CE4">
        <w:rPr>
          <w:rFonts w:cstheme="minorHAnsi"/>
        </w:rPr>
        <w:t xml:space="preserve"> par des maquettes, des schémas et des diagrammes de modèles de données afin de comprendre au mieux les enjeux de la fonctionnalité. Ensuite, vient une création des US permettant la réalisation de l’étude menée. Elle est suivie d’un chiffrage de chacune de ses US afin de pouvoir prévoir le temps de développement dans un prochain sprint.</w:t>
      </w:r>
    </w:p>
    <w:p w14:paraId="5F08691D" w14:textId="421CC7F6" w:rsidR="00576F6E" w:rsidRPr="00AD7CE4" w:rsidRDefault="00961249" w:rsidP="00E13097">
      <w:pPr>
        <w:jc w:val="both"/>
        <w:rPr>
          <w:rFonts w:cstheme="minorHAnsi"/>
        </w:rPr>
        <w:pPrChange w:id="815" w:author="FURNON Cyril" w:date="2023-08-18T00:11:00Z">
          <w:pPr/>
        </w:pPrChange>
      </w:pPr>
      <w:r w:rsidRPr="00AD7CE4">
        <w:rPr>
          <w:rFonts w:cstheme="minorHAnsi"/>
        </w:rPr>
        <w:t>Dans ce processus d’ajout de fonctionnalités se trouve un principe de statut des US</w:t>
      </w:r>
      <w:r w:rsidR="00AC7EE3" w:rsidRPr="00AD7CE4">
        <w:rPr>
          <w:rFonts w:cstheme="minorHAnsi"/>
        </w:rPr>
        <w:t xml:space="preserve"> qui permet le suivi de leurs avancements.</w:t>
      </w:r>
    </w:p>
    <w:p w14:paraId="00CC071D" w14:textId="77777777" w:rsidR="00576F6E" w:rsidRDefault="00576F6E" w:rsidP="00E13097">
      <w:pPr>
        <w:jc w:val="both"/>
        <w:rPr>
          <w:ins w:id="816" w:author="FURNON Cyril" w:date="2023-08-18T00:11:00Z"/>
        </w:rPr>
      </w:pPr>
    </w:p>
    <w:tbl>
      <w:tblPr>
        <w:tblStyle w:val="Grilledutableau"/>
        <w:tblW w:w="965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059"/>
        <w:gridCol w:w="6596"/>
      </w:tblGrid>
      <w:tr w:rsidR="004A2686" w:rsidRPr="00AD7CE4" w14:paraId="43E74175" w14:textId="77777777" w:rsidTr="001A4A7A">
        <w:trPr>
          <w:trHeight w:val="593"/>
        </w:trPr>
        <w:tc>
          <w:tcPr>
            <w:tcW w:w="3059" w:type="dxa"/>
            <w:shd w:val="clear" w:color="auto" w:fill="4472C4" w:themeFill="accent1"/>
            <w:vAlign w:val="center"/>
          </w:tcPr>
          <w:p w14:paraId="2E8025D2" w14:textId="55415E20" w:rsidR="004A2686" w:rsidRPr="00AD7CE4" w:rsidRDefault="004A2686" w:rsidP="00E13097">
            <w:pPr>
              <w:jc w:val="both"/>
              <w:rPr>
                <w:rFonts w:cstheme="minorHAnsi"/>
                <w:sz w:val="28"/>
                <w:szCs w:val="28"/>
              </w:rPr>
              <w:pPrChange w:id="817" w:author="FURNON Cyril" w:date="2023-08-18T00:11:00Z">
                <w:pPr/>
              </w:pPrChange>
            </w:pPr>
            <w:r w:rsidRPr="00AD7CE4">
              <w:rPr>
                <w:rFonts w:cstheme="minorHAnsi"/>
                <w:sz w:val="28"/>
                <w:szCs w:val="28"/>
              </w:rPr>
              <w:t>Statut de l’US</w:t>
            </w:r>
          </w:p>
        </w:tc>
        <w:tc>
          <w:tcPr>
            <w:tcW w:w="6596" w:type="dxa"/>
            <w:shd w:val="clear" w:color="auto" w:fill="4472C4" w:themeFill="accent1"/>
            <w:vAlign w:val="center"/>
          </w:tcPr>
          <w:p w14:paraId="0537ACA7" w14:textId="77777777" w:rsidR="004A2686" w:rsidRPr="00AD7CE4" w:rsidRDefault="004A2686" w:rsidP="00E13097">
            <w:pPr>
              <w:jc w:val="both"/>
              <w:rPr>
                <w:rFonts w:cstheme="minorHAnsi"/>
                <w:sz w:val="28"/>
                <w:szCs w:val="28"/>
              </w:rPr>
              <w:pPrChange w:id="818" w:author="FURNON Cyril" w:date="2023-08-18T00:11:00Z">
                <w:pPr/>
              </w:pPrChange>
            </w:pPr>
            <w:r w:rsidRPr="00AD7CE4">
              <w:rPr>
                <w:rFonts w:cstheme="minorHAnsi"/>
                <w:sz w:val="28"/>
                <w:szCs w:val="28"/>
              </w:rPr>
              <w:t>Étape du processus</w:t>
            </w:r>
          </w:p>
        </w:tc>
      </w:tr>
      <w:tr w:rsidR="004A2686" w:rsidRPr="00AD7CE4" w14:paraId="1A8080F1" w14:textId="77777777" w:rsidTr="001A4A7A">
        <w:trPr>
          <w:trHeight w:val="692"/>
        </w:trPr>
        <w:tc>
          <w:tcPr>
            <w:tcW w:w="3059" w:type="dxa"/>
            <w:shd w:val="clear" w:color="auto" w:fill="F2F2F2" w:themeFill="background1" w:themeFillShade="F2"/>
            <w:vAlign w:val="center"/>
          </w:tcPr>
          <w:p w14:paraId="19C70796" w14:textId="2D5F570B" w:rsidR="004A2686" w:rsidRPr="00AD7CE4" w:rsidRDefault="004A2686" w:rsidP="00E13097">
            <w:pPr>
              <w:jc w:val="both"/>
              <w:rPr>
                <w:rFonts w:cstheme="minorHAnsi"/>
                <w:sz w:val="20"/>
                <w:szCs w:val="20"/>
              </w:rPr>
              <w:pPrChange w:id="819" w:author="FURNON Cyril" w:date="2023-08-18T00:11:00Z">
                <w:pPr/>
              </w:pPrChange>
            </w:pPr>
            <w:r w:rsidRPr="00AD7CE4">
              <w:rPr>
                <w:rFonts w:cstheme="minorHAnsi"/>
                <w:sz w:val="20"/>
                <w:szCs w:val="20"/>
              </w:rPr>
              <w:t>New</w:t>
            </w:r>
          </w:p>
        </w:tc>
        <w:tc>
          <w:tcPr>
            <w:tcW w:w="6596" w:type="dxa"/>
            <w:shd w:val="clear" w:color="auto" w:fill="F2F2F2" w:themeFill="background1" w:themeFillShade="F2"/>
            <w:vAlign w:val="center"/>
          </w:tcPr>
          <w:p w14:paraId="037AD66B" w14:textId="77777777" w:rsidR="004A2686" w:rsidRPr="00AD7CE4" w:rsidRDefault="004A2686" w:rsidP="00E13097">
            <w:pPr>
              <w:jc w:val="both"/>
              <w:rPr>
                <w:rFonts w:cstheme="minorHAnsi"/>
                <w:sz w:val="20"/>
                <w:szCs w:val="20"/>
              </w:rPr>
              <w:pPrChange w:id="820" w:author="FURNON Cyril" w:date="2023-08-18T00:11:00Z">
                <w:pPr/>
              </w:pPrChange>
            </w:pPr>
            <w:r w:rsidRPr="00AD7CE4">
              <w:rPr>
                <w:rFonts w:cstheme="minorHAnsi"/>
                <w:sz w:val="20"/>
                <w:szCs w:val="20"/>
              </w:rPr>
              <w:t>US connue et placé dans le backlog</w:t>
            </w:r>
          </w:p>
        </w:tc>
      </w:tr>
      <w:tr w:rsidR="004A2686" w:rsidRPr="00AD7CE4" w14:paraId="5FDBB92E" w14:textId="77777777" w:rsidTr="001A4A7A">
        <w:trPr>
          <w:trHeight w:val="900"/>
        </w:trPr>
        <w:tc>
          <w:tcPr>
            <w:tcW w:w="3059" w:type="dxa"/>
            <w:shd w:val="clear" w:color="auto" w:fill="F2F2F2" w:themeFill="background1" w:themeFillShade="F2"/>
            <w:vAlign w:val="center"/>
          </w:tcPr>
          <w:p w14:paraId="4EDF6E9F" w14:textId="17FED869" w:rsidR="004A2686" w:rsidRPr="00AD7CE4" w:rsidRDefault="004A2686" w:rsidP="00E13097">
            <w:pPr>
              <w:jc w:val="both"/>
              <w:rPr>
                <w:rFonts w:cstheme="minorHAnsi"/>
                <w:sz w:val="20"/>
                <w:szCs w:val="20"/>
              </w:rPr>
              <w:pPrChange w:id="821" w:author="FURNON Cyril" w:date="2023-08-18T00:11:00Z">
                <w:pPr/>
              </w:pPrChange>
            </w:pPr>
            <w:r w:rsidRPr="00AD7CE4">
              <w:rPr>
                <w:rFonts w:cstheme="minorHAnsi"/>
                <w:sz w:val="20"/>
                <w:szCs w:val="20"/>
              </w:rPr>
              <w:t>En développement</w:t>
            </w:r>
          </w:p>
        </w:tc>
        <w:tc>
          <w:tcPr>
            <w:tcW w:w="6596" w:type="dxa"/>
            <w:shd w:val="clear" w:color="auto" w:fill="F2F2F2" w:themeFill="background1" w:themeFillShade="F2"/>
            <w:vAlign w:val="center"/>
          </w:tcPr>
          <w:p w14:paraId="6CA3B821" w14:textId="77777777" w:rsidR="004A2686" w:rsidRPr="00AD7CE4" w:rsidRDefault="004A2686" w:rsidP="00E13097">
            <w:pPr>
              <w:jc w:val="both"/>
              <w:rPr>
                <w:rFonts w:cstheme="minorHAnsi"/>
                <w:sz w:val="20"/>
                <w:szCs w:val="20"/>
              </w:rPr>
              <w:pPrChange w:id="822" w:author="FURNON Cyril" w:date="2023-08-18T00:11:00Z">
                <w:pPr/>
              </w:pPrChange>
            </w:pPr>
            <w:r w:rsidRPr="00AD7CE4">
              <w:rPr>
                <w:rFonts w:cstheme="minorHAnsi"/>
                <w:sz w:val="20"/>
                <w:szCs w:val="20"/>
              </w:rPr>
              <w:t>US assigné à un développeur en développement</w:t>
            </w:r>
          </w:p>
        </w:tc>
      </w:tr>
      <w:tr w:rsidR="004A2686" w:rsidRPr="00AD7CE4" w14:paraId="71265887" w14:textId="77777777" w:rsidTr="001A4A7A">
        <w:trPr>
          <w:trHeight w:val="893"/>
        </w:trPr>
        <w:tc>
          <w:tcPr>
            <w:tcW w:w="3059" w:type="dxa"/>
            <w:shd w:val="clear" w:color="auto" w:fill="F2F2F2" w:themeFill="background1" w:themeFillShade="F2"/>
            <w:vAlign w:val="center"/>
          </w:tcPr>
          <w:p w14:paraId="0B5C08D5" w14:textId="77777777" w:rsidR="004A2686" w:rsidRPr="00AD7CE4" w:rsidRDefault="004A2686" w:rsidP="00E13097">
            <w:pPr>
              <w:jc w:val="both"/>
              <w:rPr>
                <w:rFonts w:cstheme="minorHAnsi"/>
                <w:sz w:val="20"/>
                <w:szCs w:val="20"/>
              </w:rPr>
              <w:pPrChange w:id="823" w:author="FURNON Cyril" w:date="2023-08-18T00:11:00Z">
                <w:pPr/>
              </w:pPrChange>
            </w:pPr>
            <w:r w:rsidRPr="00AD7CE4">
              <w:rPr>
                <w:rFonts w:cstheme="minorHAnsi"/>
                <w:sz w:val="20"/>
                <w:szCs w:val="20"/>
              </w:rPr>
              <w:t>En Test DEV</w:t>
            </w:r>
          </w:p>
        </w:tc>
        <w:tc>
          <w:tcPr>
            <w:tcW w:w="6596" w:type="dxa"/>
            <w:shd w:val="clear" w:color="auto" w:fill="F2F2F2" w:themeFill="background1" w:themeFillShade="F2"/>
            <w:vAlign w:val="center"/>
          </w:tcPr>
          <w:p w14:paraId="64CB952A" w14:textId="77777777" w:rsidR="004A2686" w:rsidRPr="00AD7CE4" w:rsidRDefault="004A2686" w:rsidP="00E13097">
            <w:pPr>
              <w:jc w:val="both"/>
              <w:rPr>
                <w:rFonts w:cstheme="minorHAnsi"/>
                <w:sz w:val="20"/>
                <w:szCs w:val="20"/>
              </w:rPr>
              <w:pPrChange w:id="824" w:author="FURNON Cyril" w:date="2023-08-18T00:11:00Z">
                <w:pPr/>
              </w:pPrChange>
            </w:pPr>
            <w:r w:rsidRPr="00AD7CE4">
              <w:rPr>
                <w:rFonts w:cstheme="minorHAnsi"/>
                <w:sz w:val="20"/>
                <w:szCs w:val="20"/>
              </w:rPr>
              <w:t>Développement fini, en attente de revue de code et de validation technique et déployé sur l’environnement de Développement</w:t>
            </w:r>
          </w:p>
        </w:tc>
      </w:tr>
      <w:tr w:rsidR="004A2686" w:rsidRPr="00AD7CE4" w14:paraId="10A033F9" w14:textId="77777777" w:rsidTr="001A4A7A">
        <w:trPr>
          <w:trHeight w:val="693"/>
        </w:trPr>
        <w:tc>
          <w:tcPr>
            <w:tcW w:w="3059" w:type="dxa"/>
            <w:shd w:val="clear" w:color="auto" w:fill="F2F2F2" w:themeFill="background1" w:themeFillShade="F2"/>
            <w:vAlign w:val="center"/>
          </w:tcPr>
          <w:p w14:paraId="671F1EF0" w14:textId="77777777" w:rsidR="004A2686" w:rsidRPr="00AD7CE4" w:rsidRDefault="004A2686" w:rsidP="00E13097">
            <w:pPr>
              <w:jc w:val="both"/>
              <w:rPr>
                <w:rFonts w:cstheme="minorHAnsi"/>
                <w:sz w:val="20"/>
                <w:szCs w:val="20"/>
              </w:rPr>
              <w:pPrChange w:id="825" w:author="FURNON Cyril" w:date="2023-08-18T00:11:00Z">
                <w:pPr/>
              </w:pPrChange>
            </w:pPr>
            <w:r w:rsidRPr="00AD7CE4">
              <w:rPr>
                <w:rFonts w:cstheme="minorHAnsi"/>
                <w:sz w:val="20"/>
                <w:szCs w:val="20"/>
              </w:rPr>
              <w:t>Validé DEV</w:t>
            </w:r>
          </w:p>
        </w:tc>
        <w:tc>
          <w:tcPr>
            <w:tcW w:w="6596" w:type="dxa"/>
            <w:shd w:val="clear" w:color="auto" w:fill="F2F2F2" w:themeFill="background1" w:themeFillShade="F2"/>
            <w:vAlign w:val="center"/>
          </w:tcPr>
          <w:p w14:paraId="2FF2CC9B" w14:textId="77777777" w:rsidR="004A2686" w:rsidRPr="00AD7CE4" w:rsidRDefault="004A2686" w:rsidP="00E13097">
            <w:pPr>
              <w:jc w:val="both"/>
              <w:rPr>
                <w:rFonts w:cstheme="minorHAnsi"/>
                <w:sz w:val="20"/>
                <w:szCs w:val="20"/>
              </w:rPr>
              <w:pPrChange w:id="826" w:author="FURNON Cyril" w:date="2023-08-18T00:11:00Z">
                <w:pPr/>
              </w:pPrChange>
            </w:pPr>
            <w:r w:rsidRPr="00AD7CE4">
              <w:rPr>
                <w:rFonts w:cstheme="minorHAnsi"/>
                <w:sz w:val="20"/>
                <w:szCs w:val="20"/>
              </w:rPr>
              <w:t>Revue de code faite en attente de test fonctionnel et déployé sur l’environnement de Qualité</w:t>
            </w:r>
          </w:p>
        </w:tc>
      </w:tr>
      <w:tr w:rsidR="004A2686" w:rsidRPr="00AD7CE4" w14:paraId="6E71D6AE" w14:textId="77777777" w:rsidTr="001A4A7A">
        <w:trPr>
          <w:trHeight w:val="532"/>
        </w:trPr>
        <w:tc>
          <w:tcPr>
            <w:tcW w:w="3059" w:type="dxa"/>
            <w:shd w:val="clear" w:color="auto" w:fill="F2F2F2" w:themeFill="background1" w:themeFillShade="F2"/>
            <w:vAlign w:val="center"/>
          </w:tcPr>
          <w:p w14:paraId="6CF68CE1" w14:textId="77777777" w:rsidR="004A2686" w:rsidRPr="00AD7CE4" w:rsidRDefault="004A2686" w:rsidP="00E13097">
            <w:pPr>
              <w:jc w:val="both"/>
              <w:rPr>
                <w:rFonts w:cstheme="minorHAnsi"/>
                <w:sz w:val="20"/>
                <w:szCs w:val="20"/>
              </w:rPr>
              <w:pPrChange w:id="827" w:author="FURNON Cyril" w:date="2023-08-18T00:11:00Z">
                <w:pPr/>
              </w:pPrChange>
            </w:pPr>
            <w:r w:rsidRPr="00AD7CE4">
              <w:rPr>
                <w:rFonts w:cstheme="minorHAnsi"/>
                <w:sz w:val="20"/>
                <w:szCs w:val="20"/>
              </w:rPr>
              <w:t>Done</w:t>
            </w:r>
          </w:p>
        </w:tc>
        <w:tc>
          <w:tcPr>
            <w:tcW w:w="6596" w:type="dxa"/>
            <w:shd w:val="clear" w:color="auto" w:fill="F2F2F2" w:themeFill="background1" w:themeFillShade="F2"/>
            <w:vAlign w:val="center"/>
          </w:tcPr>
          <w:p w14:paraId="49878122" w14:textId="77777777" w:rsidR="004A2686" w:rsidRPr="00AD7CE4" w:rsidRDefault="004A2686" w:rsidP="00E13097">
            <w:pPr>
              <w:jc w:val="both"/>
              <w:rPr>
                <w:rFonts w:cstheme="minorHAnsi"/>
                <w:sz w:val="20"/>
                <w:szCs w:val="20"/>
              </w:rPr>
              <w:pPrChange w:id="828" w:author="FURNON Cyril" w:date="2023-08-18T00:11:00Z">
                <w:pPr/>
              </w:pPrChange>
            </w:pPr>
            <w:r w:rsidRPr="00AD7CE4">
              <w:rPr>
                <w:rFonts w:cstheme="minorHAnsi"/>
                <w:sz w:val="20"/>
                <w:szCs w:val="20"/>
              </w:rPr>
              <w:t>Validé par les tests fonctionnels</w:t>
            </w:r>
          </w:p>
        </w:tc>
      </w:tr>
      <w:tr w:rsidR="008D5640" w:rsidRPr="00AD7CE4" w14:paraId="38FD09EF" w14:textId="77777777" w:rsidTr="001A4A7A">
        <w:trPr>
          <w:trHeight w:val="532"/>
        </w:trPr>
        <w:tc>
          <w:tcPr>
            <w:tcW w:w="3059" w:type="dxa"/>
            <w:shd w:val="clear" w:color="auto" w:fill="F2F2F2" w:themeFill="background1" w:themeFillShade="F2"/>
            <w:vAlign w:val="center"/>
          </w:tcPr>
          <w:p w14:paraId="078F7E01" w14:textId="3D706C8C" w:rsidR="008D5640" w:rsidRPr="00AD7CE4" w:rsidRDefault="008D5640" w:rsidP="00E13097">
            <w:pPr>
              <w:jc w:val="both"/>
              <w:rPr>
                <w:rFonts w:cstheme="minorHAnsi"/>
                <w:sz w:val="20"/>
                <w:szCs w:val="20"/>
              </w:rPr>
              <w:pPrChange w:id="829" w:author="FURNON Cyril" w:date="2023-08-18T00:11:00Z">
                <w:pPr/>
              </w:pPrChange>
            </w:pPr>
            <w:r w:rsidRPr="00AD7CE4">
              <w:rPr>
                <w:rFonts w:cstheme="minorHAnsi"/>
                <w:sz w:val="20"/>
                <w:szCs w:val="20"/>
              </w:rPr>
              <w:t>Removed</w:t>
            </w:r>
          </w:p>
        </w:tc>
        <w:tc>
          <w:tcPr>
            <w:tcW w:w="6596" w:type="dxa"/>
            <w:shd w:val="clear" w:color="auto" w:fill="F2F2F2" w:themeFill="background1" w:themeFillShade="F2"/>
            <w:vAlign w:val="center"/>
          </w:tcPr>
          <w:p w14:paraId="26E1A17D" w14:textId="4873D398" w:rsidR="008D5640" w:rsidRPr="00AD7CE4" w:rsidRDefault="008D5640" w:rsidP="00E13097">
            <w:pPr>
              <w:jc w:val="both"/>
              <w:rPr>
                <w:rFonts w:cstheme="minorHAnsi"/>
                <w:sz w:val="20"/>
                <w:szCs w:val="20"/>
              </w:rPr>
              <w:pPrChange w:id="830" w:author="FURNON Cyril" w:date="2023-08-18T00:11:00Z">
                <w:pPr/>
              </w:pPrChange>
            </w:pPr>
            <w:r w:rsidRPr="00AD7CE4">
              <w:rPr>
                <w:rFonts w:cstheme="minorHAnsi"/>
                <w:sz w:val="20"/>
                <w:szCs w:val="20"/>
              </w:rPr>
              <w:t>US dont le besoin n’est plus à jour</w:t>
            </w:r>
          </w:p>
        </w:tc>
      </w:tr>
    </w:tbl>
    <w:p w14:paraId="64D3CCC9" w14:textId="1E9508FF" w:rsidR="004A2686" w:rsidRPr="00AD7CE4" w:rsidRDefault="004A2686" w:rsidP="00446AB1">
      <w:pPr>
        <w:pStyle w:val="Lgende"/>
        <w:rPr>
          <w:rFonts w:cstheme="minorHAnsi"/>
        </w:rPr>
      </w:pPr>
      <w:r w:rsidRPr="00AD7CE4">
        <w:rPr>
          <w:rFonts w:cstheme="minorHAnsi"/>
        </w:rPr>
        <w:t xml:space="preserve">Figure </w:t>
      </w:r>
      <w:r w:rsidR="00F554E1" w:rsidRPr="00AD7CE4">
        <w:rPr>
          <w:rFonts w:cstheme="minorHAnsi"/>
        </w:rPr>
        <w:t>17</w:t>
      </w:r>
      <w:r w:rsidRPr="00AD7CE4">
        <w:rPr>
          <w:rFonts w:cstheme="minorHAnsi"/>
        </w:rPr>
        <w:t xml:space="preserve"> : Tableau des statuts des US</w:t>
      </w:r>
    </w:p>
    <w:p w14:paraId="10CDB32B" w14:textId="4A02D2DA" w:rsidR="00F47FB8" w:rsidRPr="00AD7CE4" w:rsidRDefault="000D1C24" w:rsidP="00E13097">
      <w:pPr>
        <w:jc w:val="both"/>
        <w:rPr>
          <w:rFonts w:cstheme="minorHAnsi"/>
        </w:rPr>
        <w:pPrChange w:id="831" w:author="FURNON Cyril" w:date="2023-08-18T00:11:00Z">
          <w:pPr/>
        </w:pPrChange>
      </w:pPr>
      <w:r w:rsidRPr="00AD7CE4">
        <w:rPr>
          <w:rFonts w:cstheme="minorHAnsi"/>
        </w:rPr>
        <w:t xml:space="preserve">Comme le montre la </w:t>
      </w:r>
      <w:r w:rsidRPr="00AD7CE4">
        <w:rPr>
          <w:rFonts w:cstheme="minorHAnsi"/>
          <w:i/>
          <w:iCs/>
        </w:rPr>
        <w:t xml:space="preserve">Figure </w:t>
      </w:r>
      <w:r w:rsidR="00CA67BD" w:rsidRPr="00AD7CE4">
        <w:rPr>
          <w:rFonts w:cstheme="minorHAnsi"/>
          <w:i/>
          <w:iCs/>
        </w:rPr>
        <w:t>1</w:t>
      </w:r>
      <w:r w:rsidR="00490092" w:rsidRPr="00AD7CE4">
        <w:rPr>
          <w:rFonts w:cstheme="minorHAnsi"/>
          <w:i/>
          <w:iCs/>
        </w:rPr>
        <w:t>7</w:t>
      </w:r>
      <w:r w:rsidRPr="00AD7CE4">
        <w:rPr>
          <w:rFonts w:cstheme="minorHAnsi"/>
          <w:i/>
          <w:iCs/>
        </w:rPr>
        <w:t xml:space="preserve"> : Tableau des statuts des US </w:t>
      </w:r>
      <w:r w:rsidRPr="00AD7CE4">
        <w:rPr>
          <w:rFonts w:cstheme="minorHAnsi"/>
        </w:rPr>
        <w:t xml:space="preserve">ci-dessus, toutes les tâches passent par ces états : </w:t>
      </w:r>
    </w:p>
    <w:p w14:paraId="30725130" w14:textId="4791E9E2" w:rsidR="000D1C24" w:rsidRPr="00AD7CE4" w:rsidRDefault="000D1C24">
      <w:pPr>
        <w:pStyle w:val="Paragraphedeliste"/>
        <w:numPr>
          <w:ilvl w:val="0"/>
          <w:numId w:val="3"/>
        </w:numPr>
        <w:jc w:val="both"/>
        <w:rPr>
          <w:rFonts w:cstheme="minorHAnsi"/>
        </w:rPr>
        <w:pPrChange w:id="832" w:author="FURNON Cyril" w:date="2023-08-18T00:11:00Z">
          <w:pPr>
            <w:pStyle w:val="Paragraphedeliste"/>
            <w:numPr>
              <w:numId w:val="3"/>
            </w:numPr>
            <w:ind w:hanging="360"/>
          </w:pPr>
        </w:pPrChange>
      </w:pPr>
      <w:r w:rsidRPr="00AD7CE4">
        <w:rPr>
          <w:rFonts w:cstheme="minorHAnsi"/>
        </w:rPr>
        <w:t xml:space="preserve">« New » qui </w:t>
      </w:r>
      <w:r w:rsidR="00F47FB8" w:rsidRPr="00AD7CE4">
        <w:rPr>
          <w:rFonts w:cstheme="minorHAnsi"/>
        </w:rPr>
        <w:t>signifie que le besoin fonctionnel a été</w:t>
      </w:r>
      <w:r w:rsidR="00F14792" w:rsidRPr="00AD7CE4">
        <w:rPr>
          <w:rFonts w:cstheme="minorHAnsi"/>
        </w:rPr>
        <w:t xml:space="preserve"> formulé et</w:t>
      </w:r>
      <w:r w:rsidR="00F47FB8" w:rsidRPr="00AD7CE4">
        <w:rPr>
          <w:rFonts w:cstheme="minorHAnsi"/>
        </w:rPr>
        <w:t xml:space="preserve"> </w:t>
      </w:r>
      <w:r w:rsidR="00E81C69" w:rsidRPr="00AD7CE4">
        <w:rPr>
          <w:rFonts w:cstheme="minorHAnsi"/>
        </w:rPr>
        <w:t>documenté</w:t>
      </w:r>
      <w:r w:rsidR="00F47FB8" w:rsidRPr="00AD7CE4">
        <w:rPr>
          <w:rFonts w:cstheme="minorHAnsi"/>
        </w:rPr>
        <w:t xml:space="preserve">. </w:t>
      </w:r>
    </w:p>
    <w:p w14:paraId="52B360F9" w14:textId="43D58EF0" w:rsidR="00F47FB8" w:rsidRPr="00AD7CE4" w:rsidRDefault="00F47FB8">
      <w:pPr>
        <w:pStyle w:val="Paragraphedeliste"/>
        <w:numPr>
          <w:ilvl w:val="0"/>
          <w:numId w:val="3"/>
        </w:numPr>
        <w:jc w:val="both"/>
        <w:rPr>
          <w:rFonts w:cstheme="minorHAnsi"/>
        </w:rPr>
        <w:pPrChange w:id="833" w:author="FURNON Cyril" w:date="2023-08-18T00:11:00Z">
          <w:pPr>
            <w:pStyle w:val="Paragraphedeliste"/>
            <w:numPr>
              <w:numId w:val="3"/>
            </w:numPr>
            <w:ind w:hanging="360"/>
          </w:pPr>
        </w:pPrChange>
      </w:pPr>
      <w:r w:rsidRPr="00AD7CE4">
        <w:rPr>
          <w:rFonts w:cstheme="minorHAnsi"/>
        </w:rPr>
        <w:t xml:space="preserve">« En développement » comme son nom l’indique, </w:t>
      </w:r>
      <w:r w:rsidR="004707A8" w:rsidRPr="00AD7CE4">
        <w:rPr>
          <w:rFonts w:cstheme="minorHAnsi"/>
        </w:rPr>
        <w:t>la tâche</w:t>
      </w:r>
      <w:r w:rsidRPr="00AD7CE4">
        <w:rPr>
          <w:rFonts w:cstheme="minorHAnsi"/>
        </w:rPr>
        <w:t xml:space="preserve"> a été placé dans un sprint</w:t>
      </w:r>
      <w:r w:rsidR="004707A8" w:rsidRPr="00AD7CE4">
        <w:rPr>
          <w:rFonts w:cstheme="minorHAnsi"/>
        </w:rPr>
        <w:t>,</w:t>
      </w:r>
      <w:r w:rsidRPr="00AD7CE4">
        <w:rPr>
          <w:rFonts w:cstheme="minorHAnsi"/>
        </w:rPr>
        <w:t xml:space="preserve"> a été assigné et commencé par un développeur.</w:t>
      </w:r>
    </w:p>
    <w:p w14:paraId="68A79E87" w14:textId="3DD7C7F7" w:rsidR="00F47FB8" w:rsidRPr="00AD7CE4" w:rsidRDefault="00F47FB8">
      <w:pPr>
        <w:pStyle w:val="Paragraphedeliste"/>
        <w:numPr>
          <w:ilvl w:val="0"/>
          <w:numId w:val="3"/>
        </w:numPr>
        <w:jc w:val="both"/>
        <w:rPr>
          <w:rFonts w:cstheme="minorHAnsi"/>
        </w:rPr>
        <w:pPrChange w:id="834" w:author="FURNON Cyril" w:date="2023-08-18T00:11:00Z">
          <w:pPr>
            <w:pStyle w:val="Paragraphedeliste"/>
            <w:numPr>
              <w:numId w:val="3"/>
            </w:numPr>
            <w:ind w:hanging="360"/>
          </w:pPr>
        </w:pPrChange>
      </w:pPr>
      <w:r w:rsidRPr="00AD7CE4">
        <w:rPr>
          <w:rFonts w:cstheme="minorHAnsi"/>
        </w:rPr>
        <w:t xml:space="preserve">« En Test DEV » lorsque la personne en charge a terminé la tâche et qu’il </w:t>
      </w:r>
      <w:r w:rsidR="005479E4" w:rsidRPr="00AD7CE4">
        <w:rPr>
          <w:rFonts w:cstheme="minorHAnsi"/>
        </w:rPr>
        <w:t>l’</w:t>
      </w:r>
      <w:r w:rsidRPr="00AD7CE4">
        <w:rPr>
          <w:rFonts w:cstheme="minorHAnsi"/>
        </w:rPr>
        <w:t>a implémenté</w:t>
      </w:r>
      <w:r w:rsidR="005479E4" w:rsidRPr="00AD7CE4">
        <w:rPr>
          <w:rFonts w:cstheme="minorHAnsi"/>
        </w:rPr>
        <w:t>e</w:t>
      </w:r>
      <w:r w:rsidRPr="00AD7CE4">
        <w:rPr>
          <w:rFonts w:cstheme="minorHAnsi"/>
        </w:rPr>
        <w:t xml:space="preserve"> sur</w:t>
      </w:r>
      <w:r w:rsidR="00490092" w:rsidRPr="00AD7CE4">
        <w:rPr>
          <w:rFonts w:cstheme="minorHAnsi"/>
        </w:rPr>
        <w:t xml:space="preserve"> l’environnement de</w:t>
      </w:r>
      <w:r w:rsidRPr="00AD7CE4">
        <w:rPr>
          <w:rFonts w:cstheme="minorHAnsi"/>
        </w:rPr>
        <w:t xml:space="preserve"> </w:t>
      </w:r>
      <w:r w:rsidR="00490092" w:rsidRPr="00AD7CE4">
        <w:rPr>
          <w:rFonts w:cstheme="minorHAnsi"/>
        </w:rPr>
        <w:t>développement,</w:t>
      </w:r>
      <w:r w:rsidR="00490092" w:rsidRPr="00AD7CE4">
        <w:rPr>
          <w:rFonts w:cstheme="minorHAnsi"/>
          <w:color w:val="4472C4" w:themeColor="accent1"/>
        </w:rPr>
        <w:t xml:space="preserve"> </w:t>
      </w:r>
      <w:r w:rsidRPr="00AD7CE4">
        <w:rPr>
          <w:rFonts w:cstheme="minorHAnsi"/>
        </w:rPr>
        <w:t>il doit d’abord passer par un autre développeur afin qu’il valide les modifications</w:t>
      </w:r>
      <w:r w:rsidR="004707A8" w:rsidRPr="00AD7CE4">
        <w:rPr>
          <w:rFonts w:cstheme="minorHAnsi"/>
        </w:rPr>
        <w:t xml:space="preserve"> et qu’il test sur l’environnement.</w:t>
      </w:r>
    </w:p>
    <w:p w14:paraId="279CC5CD" w14:textId="2E97AE86" w:rsidR="004707A8" w:rsidRPr="00AD7CE4" w:rsidRDefault="004707A8">
      <w:pPr>
        <w:pStyle w:val="Paragraphedeliste"/>
        <w:numPr>
          <w:ilvl w:val="0"/>
          <w:numId w:val="3"/>
        </w:numPr>
        <w:jc w:val="both"/>
        <w:rPr>
          <w:rFonts w:cstheme="minorHAnsi"/>
        </w:rPr>
        <w:pPrChange w:id="835" w:author="FURNON Cyril" w:date="2023-08-18T00:11:00Z">
          <w:pPr>
            <w:pStyle w:val="Paragraphedeliste"/>
            <w:numPr>
              <w:numId w:val="3"/>
            </w:numPr>
            <w:ind w:hanging="360"/>
          </w:pPr>
        </w:pPrChange>
      </w:pPr>
      <w:r w:rsidRPr="00AD7CE4">
        <w:rPr>
          <w:rFonts w:cstheme="minorHAnsi"/>
        </w:rPr>
        <w:t>« Validé DEV » survient après la validation du second développeur. Les modifications doivent alors être déploy</w:t>
      </w:r>
      <w:r w:rsidR="005479E4" w:rsidRPr="00AD7CE4">
        <w:rPr>
          <w:rFonts w:cstheme="minorHAnsi"/>
        </w:rPr>
        <w:t>ées</w:t>
      </w:r>
      <w:r w:rsidRPr="00AD7CE4">
        <w:rPr>
          <w:rFonts w:cstheme="minorHAnsi"/>
        </w:rPr>
        <w:t xml:space="preserve"> sur la version de « Qualité »</w:t>
      </w:r>
      <w:r w:rsidR="005479E4" w:rsidRPr="00AD7CE4">
        <w:rPr>
          <w:rFonts w:cstheme="minorHAnsi"/>
        </w:rPr>
        <w:t xml:space="preserve">. C’est sur cet environnement que les tests fonctionnels vont être réalisés. </w:t>
      </w:r>
    </w:p>
    <w:p w14:paraId="2535B59E" w14:textId="7D8BB643" w:rsidR="005479E4" w:rsidRPr="00AD7CE4" w:rsidRDefault="005479E4">
      <w:pPr>
        <w:pStyle w:val="Paragraphedeliste"/>
        <w:numPr>
          <w:ilvl w:val="0"/>
          <w:numId w:val="3"/>
        </w:numPr>
        <w:jc w:val="both"/>
        <w:rPr>
          <w:rFonts w:cstheme="minorHAnsi"/>
        </w:rPr>
        <w:pPrChange w:id="836" w:author="FURNON Cyril" w:date="2023-08-18T00:11:00Z">
          <w:pPr>
            <w:pStyle w:val="Paragraphedeliste"/>
            <w:numPr>
              <w:numId w:val="3"/>
            </w:numPr>
            <w:ind w:hanging="360"/>
          </w:pPr>
        </w:pPrChange>
      </w:pPr>
      <w:r w:rsidRPr="00AD7CE4">
        <w:rPr>
          <w:rFonts w:cstheme="minorHAnsi"/>
        </w:rPr>
        <w:t xml:space="preserve">« Done ». Le statut « Done » d’une US est très important en agilité car elle fixe les attentes en matière de développement, de tests et d’organisation </w:t>
      </w:r>
      <w:r w:rsidR="00A3445E" w:rsidRPr="00AD7CE4">
        <w:rPr>
          <w:rFonts w:cstheme="minorHAnsi"/>
        </w:rPr>
        <w:t>d’une équipe</w:t>
      </w:r>
      <w:r w:rsidRPr="00AD7CE4">
        <w:rPr>
          <w:rFonts w:cstheme="minorHAnsi"/>
        </w:rPr>
        <w:t xml:space="preserve"> pour l’accomplissement d’une tâche. Dans notre cas, </w:t>
      </w:r>
      <w:r w:rsidR="00110A87" w:rsidRPr="00AD7CE4">
        <w:rPr>
          <w:rFonts w:cstheme="minorHAnsi"/>
        </w:rPr>
        <w:t xml:space="preserve">il faut passer par toutes les autres étapes et valider les tests </w:t>
      </w:r>
      <w:r w:rsidR="00153E02" w:rsidRPr="00AD7CE4">
        <w:rPr>
          <w:rFonts w:cstheme="minorHAnsi"/>
        </w:rPr>
        <w:t>fonctionnels</w:t>
      </w:r>
    </w:p>
    <w:p w14:paraId="45869EEA" w14:textId="346F88DF" w:rsidR="00101428" w:rsidRPr="00101428" w:rsidRDefault="00102DC9">
      <w:pPr>
        <w:pStyle w:val="Paragraphedeliste"/>
        <w:numPr>
          <w:ilvl w:val="0"/>
          <w:numId w:val="3"/>
        </w:numPr>
        <w:jc w:val="both"/>
        <w:rPr>
          <w:rFonts w:cstheme="minorHAnsi"/>
        </w:rPr>
        <w:pPrChange w:id="837" w:author="FURNON Cyril" w:date="2023-08-18T00:11:00Z">
          <w:pPr>
            <w:pStyle w:val="Paragraphedeliste"/>
            <w:numPr>
              <w:numId w:val="3"/>
            </w:numPr>
            <w:spacing w:before="240"/>
            <w:ind w:hanging="360"/>
          </w:pPr>
        </w:pPrChange>
      </w:pPr>
      <w:r w:rsidRPr="00AD7CE4">
        <w:rPr>
          <w:rFonts w:cstheme="minorHAnsi"/>
        </w:rPr>
        <w:t>« Removed » est utilisé lorsque l’objet de l’US a été redéfini ou n’est plus d’actualité.</w:t>
      </w:r>
    </w:p>
    <w:p w14:paraId="3C0D7DF1" w14:textId="45D41CF6" w:rsidR="00F96C5A" w:rsidRDefault="00F96C5A" w:rsidP="00E13097">
      <w:pPr>
        <w:jc w:val="both"/>
        <w:rPr>
          <w:sz w:val="24"/>
          <w:rPrChange w:id="838" w:author="FURNON Cyril" w:date="2023-08-18T00:11:00Z">
            <w:rPr>
              <w:rStyle w:val="Accentuation"/>
              <w:i w:val="0"/>
              <w:color w:val="4472C4" w:themeColor="accent1"/>
              <w:sz w:val="24"/>
            </w:rPr>
          </w:rPrChange>
        </w:rPr>
        <w:pPrChange w:id="839" w:author="FURNON Cyril" w:date="2023-08-18T00:11:00Z">
          <w:pPr>
            <w:spacing w:before="240"/>
          </w:pPr>
        </w:pPrChange>
      </w:pPr>
      <w:r w:rsidRPr="00F96C5A">
        <w:rPr>
          <w:sz w:val="24"/>
          <w:rPrChange w:id="840" w:author="FURNON Cyril" w:date="2023-08-18T00:11:00Z">
            <w:rPr>
              <w:rStyle w:val="Accentuation"/>
            </w:rPr>
          </w:rPrChange>
        </w:rPr>
        <w:t>Validation</w:t>
      </w:r>
    </w:p>
    <w:p w14:paraId="3238FE69" w14:textId="7115AEC3" w:rsidR="00101428" w:rsidRPr="00101428" w:rsidRDefault="00F96C5A" w:rsidP="00E13097">
      <w:pPr>
        <w:jc w:val="both"/>
        <w:rPr>
          <w:rFonts w:cstheme="minorHAnsi"/>
        </w:rPr>
        <w:pPrChange w:id="841" w:author="FURNON Cyril" w:date="2023-08-18T00:11:00Z">
          <w:pPr/>
        </w:pPrChange>
      </w:pPr>
      <w:r w:rsidRPr="00AD7CE4">
        <w:rPr>
          <w:rFonts w:cstheme="minorHAnsi"/>
        </w:rPr>
        <w:t>Dans l’étape de réalisation</w:t>
      </w:r>
      <w:ins w:id="842" w:author="FURNON Cyril" w:date="2023-08-18T00:11:00Z">
        <w:r w:rsidR="00466168">
          <w:t>,</w:t>
        </w:r>
      </w:ins>
      <w:r w:rsidRPr="00AD7CE4">
        <w:rPr>
          <w:rFonts w:cstheme="minorHAnsi"/>
        </w:rPr>
        <w:t xml:space="preserve"> il est demandé aux développeurs de créer eux-mêmes des cas de tests pour les étapes de tests</w:t>
      </w:r>
      <w:r w:rsidR="00146EAA" w:rsidRPr="00AD7CE4">
        <w:rPr>
          <w:rFonts w:cstheme="minorHAnsi"/>
        </w:rPr>
        <w:t xml:space="preserve"> avec </w:t>
      </w:r>
      <w:r w:rsidR="00A3445E" w:rsidRPr="00AD7CE4">
        <w:rPr>
          <w:rFonts w:cstheme="minorHAnsi"/>
        </w:rPr>
        <w:t>les comportements</w:t>
      </w:r>
      <w:r w:rsidR="00146EAA" w:rsidRPr="00AD7CE4">
        <w:rPr>
          <w:rFonts w:cstheme="minorHAnsi"/>
        </w:rPr>
        <w:t xml:space="preserve"> attendus pour l’ensemble des cas.</w:t>
      </w:r>
      <w:r w:rsidRPr="00AD7CE4">
        <w:rPr>
          <w:rFonts w:cstheme="minorHAnsi"/>
        </w:rPr>
        <w:t xml:space="preserve"> </w:t>
      </w:r>
      <w:r w:rsidR="00E81C69" w:rsidRPr="00AD7CE4">
        <w:rPr>
          <w:rFonts w:cstheme="minorHAnsi"/>
        </w:rPr>
        <w:t xml:space="preserve">On peut voir donc que ces statuts permettent également </w:t>
      </w:r>
      <w:ins w:id="843" w:author="FURNON Cyril" w:date="2023-08-18T00:11:00Z">
        <w:r w:rsidR="00466168">
          <w:t xml:space="preserve">de </w:t>
        </w:r>
      </w:ins>
      <w:r w:rsidR="00E81C69" w:rsidRPr="00AD7CE4">
        <w:rPr>
          <w:rFonts w:cstheme="minorHAnsi"/>
        </w:rPr>
        <w:t xml:space="preserve">faire état des étapes de validation des tâches. Lors de </w:t>
      </w:r>
      <w:r w:rsidRPr="00AD7CE4">
        <w:rPr>
          <w:rFonts w:cstheme="minorHAnsi"/>
        </w:rPr>
        <w:t>ces étapes</w:t>
      </w:r>
      <w:r w:rsidR="00E81C69" w:rsidRPr="00AD7CE4">
        <w:rPr>
          <w:rFonts w:cstheme="minorHAnsi"/>
        </w:rPr>
        <w:t xml:space="preserve">, tout manquement </w:t>
      </w:r>
      <w:r w:rsidRPr="00AD7CE4">
        <w:rPr>
          <w:rFonts w:cstheme="minorHAnsi"/>
        </w:rPr>
        <w:t>technique ou fonctionnel empêchera le passage au statut suivant et demandera de retourner aux étapes précédentes avec de nouveau un développement et des vérifications.</w:t>
      </w:r>
    </w:p>
    <w:p w14:paraId="67DE6569" w14:textId="77777777" w:rsidR="00576F6E" w:rsidRDefault="00576F6E" w:rsidP="00E13097">
      <w:pPr>
        <w:jc w:val="both"/>
        <w:rPr>
          <w:ins w:id="844" w:author="FURNON Cyril" w:date="2023-08-18T00:11:00Z"/>
        </w:rPr>
      </w:pPr>
    </w:p>
    <w:p w14:paraId="59E56B66" w14:textId="77777777" w:rsidR="00576F6E" w:rsidRDefault="00576F6E" w:rsidP="00E13097">
      <w:pPr>
        <w:jc w:val="both"/>
        <w:rPr>
          <w:ins w:id="845" w:author="FURNON Cyril" w:date="2023-08-18T00:11:00Z"/>
        </w:rPr>
      </w:pPr>
    </w:p>
    <w:p w14:paraId="7434EA4F" w14:textId="3D885531" w:rsidR="00F96C5A" w:rsidRDefault="00F96C5A" w:rsidP="00E13097">
      <w:pPr>
        <w:jc w:val="both"/>
        <w:rPr>
          <w:sz w:val="24"/>
          <w:rPrChange w:id="846" w:author="FURNON Cyril" w:date="2023-08-18T00:11:00Z">
            <w:rPr>
              <w:rStyle w:val="Accentuation"/>
              <w:i w:val="0"/>
              <w:color w:val="4472C4" w:themeColor="accent1"/>
              <w:sz w:val="24"/>
            </w:rPr>
          </w:rPrChange>
        </w:rPr>
        <w:pPrChange w:id="847" w:author="FURNON Cyril" w:date="2023-08-18T00:11:00Z">
          <w:pPr/>
        </w:pPrChange>
      </w:pPr>
      <w:r w:rsidRPr="00F96C5A">
        <w:rPr>
          <w:sz w:val="24"/>
          <w:rPrChange w:id="848" w:author="FURNON Cyril" w:date="2023-08-18T00:11:00Z">
            <w:rPr>
              <w:rStyle w:val="Accentuation"/>
            </w:rPr>
          </w:rPrChange>
        </w:rPr>
        <w:t>M</w:t>
      </w:r>
      <w:r>
        <w:rPr>
          <w:sz w:val="24"/>
          <w:rPrChange w:id="849" w:author="FURNON Cyril" w:date="2023-08-18T00:11:00Z">
            <w:rPr>
              <w:rStyle w:val="Accentuation"/>
            </w:rPr>
          </w:rPrChange>
        </w:rPr>
        <w:t xml:space="preserve">ise </w:t>
      </w:r>
      <w:r w:rsidRPr="00F96C5A">
        <w:rPr>
          <w:sz w:val="24"/>
          <w:rPrChange w:id="850" w:author="FURNON Cyril" w:date="2023-08-18T00:11:00Z">
            <w:rPr>
              <w:rStyle w:val="Accentuation"/>
            </w:rPr>
          </w:rPrChange>
        </w:rPr>
        <w:t>E</w:t>
      </w:r>
      <w:r>
        <w:rPr>
          <w:sz w:val="24"/>
          <w:rPrChange w:id="851" w:author="FURNON Cyril" w:date="2023-08-18T00:11:00Z">
            <w:rPr>
              <w:rStyle w:val="Accentuation"/>
            </w:rPr>
          </w:rPrChange>
        </w:rPr>
        <w:t xml:space="preserve">n </w:t>
      </w:r>
      <w:r w:rsidRPr="00F96C5A">
        <w:rPr>
          <w:sz w:val="24"/>
          <w:rPrChange w:id="852" w:author="FURNON Cyril" w:date="2023-08-18T00:11:00Z">
            <w:rPr>
              <w:rStyle w:val="Accentuation"/>
            </w:rPr>
          </w:rPrChange>
        </w:rPr>
        <w:t>P</w:t>
      </w:r>
      <w:r>
        <w:rPr>
          <w:sz w:val="24"/>
          <w:rPrChange w:id="853" w:author="FURNON Cyril" w:date="2023-08-18T00:11:00Z">
            <w:rPr>
              <w:rStyle w:val="Accentuation"/>
            </w:rPr>
          </w:rPrChange>
        </w:rPr>
        <w:t>roduction</w:t>
      </w:r>
    </w:p>
    <w:p w14:paraId="0F169EB8" w14:textId="7F15F570" w:rsidR="00220775" w:rsidRPr="00AD7CE4" w:rsidRDefault="00F96C5A" w:rsidP="00E13097">
      <w:pPr>
        <w:jc w:val="both"/>
        <w:rPr>
          <w:rFonts w:cstheme="minorHAnsi"/>
          <w:color w:val="FF0000"/>
        </w:rPr>
        <w:pPrChange w:id="854" w:author="FURNON Cyril" w:date="2023-08-18T00:11:00Z">
          <w:pPr/>
        </w:pPrChange>
      </w:pPr>
      <w:r w:rsidRPr="00AD7CE4">
        <w:rPr>
          <w:rFonts w:cstheme="minorHAnsi"/>
        </w:rPr>
        <w:t>Pour la mise en production, il est demandé de préparer un</w:t>
      </w:r>
      <w:r w:rsidR="00220775" w:rsidRPr="00AD7CE4">
        <w:rPr>
          <w:rFonts w:cstheme="minorHAnsi"/>
        </w:rPr>
        <w:t>e</w:t>
      </w:r>
      <w:r w:rsidRPr="00AD7CE4">
        <w:rPr>
          <w:rFonts w:cstheme="minorHAnsi"/>
        </w:rPr>
        <w:t xml:space="preserve"> « fiche MEP »</w:t>
      </w:r>
      <w:r w:rsidR="00220775" w:rsidRPr="00AD7CE4">
        <w:rPr>
          <w:rFonts w:cstheme="minorHAnsi"/>
        </w:rPr>
        <w:t xml:space="preserve"> qui sera disponible sur le site Azure DevOps. Le faire sur le site permet de rapidement faire des liens avec les versions des applications mises à jour, avec les US, les bugs en </w:t>
      </w:r>
      <w:r w:rsidR="008663E7" w:rsidRPr="00AD7CE4">
        <w:rPr>
          <w:rFonts w:cstheme="minorHAnsi"/>
        </w:rPr>
        <w:t>lien avec les modifications.</w:t>
      </w:r>
    </w:p>
    <w:p w14:paraId="2DFDB392" w14:textId="73C155B3" w:rsidR="00362525" w:rsidRPr="00AD7CE4" w:rsidRDefault="00000000" w:rsidP="00E13097">
      <w:pPr>
        <w:jc w:val="both"/>
        <w:rPr>
          <w:rFonts w:cstheme="minorHAnsi"/>
        </w:rPr>
        <w:pPrChange w:id="855" w:author="FURNON Cyril" w:date="2023-08-18T00:11:00Z">
          <w:pPr/>
        </w:pPrChange>
      </w:pPr>
      <w:ins w:id="856" w:author="FURNON Cyril" w:date="2023-08-18T00:11:00Z">
        <w:r>
          <w:rPr>
            <w:noProof/>
          </w:rPr>
          <w:pict w14:anchorId="5156045E">
            <v:shape id="_x0000_s2269" type="#_x0000_t202" style="position:absolute;left:0;text-align:left;margin-left:9.75pt;margin-top:323.9pt;width:434.5pt;height:22.2pt;z-index:251889152;mso-position-horizontal-relative:text;mso-position-vertical-relative:text" stroked="f">
              <v:textbox style="mso-next-textbox:#_x0000_s2269;mso-fit-shape-to-text:t" inset="0,0,0,0">
                <w:txbxContent>
                  <w:p w14:paraId="6BF25B98" w14:textId="77777777" w:rsidR="00220775" w:rsidRPr="00EC2079" w:rsidRDefault="00220775" w:rsidP="000A40C3">
                    <w:pPr>
                      <w:pStyle w:val="Lgende"/>
                      <w:rPr>
                        <w:ins w:id="857" w:author="FURNON Cyril" w:date="2023-08-18T00:11:00Z"/>
                        <w:noProof/>
                        <w:color w:val="44546A" w:themeColor="text2"/>
                        <w:sz w:val="28"/>
                      </w:rPr>
                    </w:pPr>
                    <w:ins w:id="858" w:author="FURNON Cyril" w:date="2023-08-18T00:11:00Z">
                      <w:r>
                        <w:t xml:space="preserve">Figure </w:t>
                      </w:r>
                      <w:r w:rsidR="00F554E1">
                        <w:t>18</w:t>
                      </w:r>
                      <w:r>
                        <w:t xml:space="preserve"> : Exemple de fiche de Mise En Production</w:t>
                      </w:r>
                    </w:ins>
                  </w:p>
                </w:txbxContent>
              </v:textbox>
              <w10:wrap type="topAndBottom"/>
            </v:shape>
          </w:pict>
        </w:r>
      </w:ins>
      <w:del w:id="859" w:author="FURNON Cyril" w:date="2023-08-18T00:11:00Z">
        <w:r>
          <w:rPr>
            <w:rFonts w:cstheme="minorHAnsi"/>
            <w:noProof/>
          </w:rPr>
          <w:pict w14:anchorId="018B16A1">
            <v:rect id="_x0000_s2140" style="position:absolute;left:0;text-align:left;margin-left:214.95pt;margin-top:152.95pt;width:148.95pt;height:124.9pt;z-index:251671552" filled="f" strokecolor="red" strokeweight="1pt">
              <w10:wrap type="topAndBottom"/>
            </v:rect>
          </w:pict>
        </w:r>
        <w:r w:rsidR="00101428" w:rsidRPr="00AD7CE4">
          <w:rPr>
            <w:rFonts w:cstheme="minorHAnsi"/>
            <w:noProof/>
          </w:rPr>
          <w:drawing>
            <wp:anchor distT="0" distB="0" distL="114300" distR="114300" simplePos="0" relativeHeight="251663360" behindDoc="0" locked="0" layoutInCell="1" allowOverlap="1" wp14:anchorId="08E34CDB" wp14:editId="1B1253BE">
              <wp:simplePos x="0" y="0"/>
              <wp:positionH relativeFrom="column">
                <wp:posOffset>131387</wp:posOffset>
              </wp:positionH>
              <wp:positionV relativeFrom="paragraph">
                <wp:posOffset>1502641</wp:posOffset>
              </wp:positionV>
              <wp:extent cx="5518150" cy="2228215"/>
              <wp:effectExtent l="19050" t="19050" r="6350" b="635"/>
              <wp:wrapTopAndBottom/>
              <wp:docPr id="581610223" name="Image 581610223" descr="Une image contenant texte, Police,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10223" name="Image 8" descr="Une image contenant texte, Police, nombre, logiciel&#10;&#10;Description générée automatiquemen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18150" cy="22282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del>
      <w:r w:rsidR="00220775" w:rsidRPr="00AD7CE4">
        <w:rPr>
          <w:rFonts w:cstheme="minorHAnsi"/>
        </w:rPr>
        <w:t xml:space="preserve">Comme le montre la </w:t>
      </w:r>
      <w:r w:rsidR="00220775" w:rsidRPr="00AD7CE4">
        <w:rPr>
          <w:rFonts w:cstheme="minorHAnsi"/>
          <w:i/>
          <w:iCs/>
        </w:rPr>
        <w:t xml:space="preserve">Figure </w:t>
      </w:r>
      <w:r w:rsidR="00CA67BD" w:rsidRPr="00AD7CE4">
        <w:rPr>
          <w:rFonts w:cstheme="minorHAnsi"/>
          <w:i/>
          <w:iCs/>
        </w:rPr>
        <w:t>1</w:t>
      </w:r>
      <w:r w:rsidR="00490092" w:rsidRPr="00AD7CE4">
        <w:rPr>
          <w:rFonts w:cstheme="minorHAnsi"/>
          <w:i/>
          <w:iCs/>
        </w:rPr>
        <w:t>8</w:t>
      </w:r>
      <w:r w:rsidR="00220775" w:rsidRPr="00AD7CE4">
        <w:rPr>
          <w:rFonts w:cstheme="minorHAnsi"/>
          <w:i/>
          <w:iCs/>
        </w:rPr>
        <w:t xml:space="preserve"> : Exemple de fiche de Mise En Production</w:t>
      </w:r>
      <w:r w:rsidR="00220775" w:rsidRPr="00AD7CE4">
        <w:rPr>
          <w:rFonts w:cstheme="minorHAnsi"/>
        </w:rPr>
        <w:t xml:space="preserve"> ci-dessous, une </w:t>
      </w:r>
      <w:r w:rsidR="00F96C5A" w:rsidRPr="00AD7CE4">
        <w:rPr>
          <w:rFonts w:cstheme="minorHAnsi"/>
        </w:rPr>
        <w:t xml:space="preserve">fiche de mise en production doit </w:t>
      </w:r>
      <w:r w:rsidR="00220775" w:rsidRPr="00AD7CE4">
        <w:rPr>
          <w:rFonts w:cstheme="minorHAnsi"/>
        </w:rPr>
        <w:t xml:space="preserve">permettre de tracer et de visualiser les modifications </w:t>
      </w:r>
      <w:ins w:id="860" w:author="FURNON Cyril" w:date="2023-08-18T00:11:00Z">
        <w:r w:rsidR="00466168">
          <w:rPr>
            <w:rFonts w:ascii="Calibri" w:hAnsi="Calibri" w:cs="Calibri"/>
            <w:color w:val="000000"/>
          </w:rPr>
          <w:t>apportées</w:t>
        </w:r>
      </w:ins>
      <w:del w:id="861" w:author="FURNON Cyril" w:date="2023-08-18T00:11:00Z">
        <w:r w:rsidR="00220775" w:rsidRPr="00AD7CE4">
          <w:rPr>
            <w:rFonts w:cstheme="minorHAnsi"/>
          </w:rPr>
          <w:delText>apporter</w:delText>
        </w:r>
      </w:del>
      <w:r w:rsidR="00220775" w:rsidRPr="00AD7CE4">
        <w:rPr>
          <w:rFonts w:cstheme="minorHAnsi"/>
        </w:rPr>
        <w:t xml:space="preserve">. Sur l’image, </w:t>
      </w:r>
      <w:ins w:id="862" w:author="FURNON Cyril" w:date="2023-08-18T00:11:00Z">
        <w:r w:rsidR="008663E7">
          <w:t>on retrouve</w:t>
        </w:r>
      </w:ins>
      <w:del w:id="863" w:author="FURNON Cyril" w:date="2023-08-18T00:11:00Z">
        <w:r w:rsidR="00BB7C87">
          <w:rPr>
            <w:rFonts w:cstheme="minorHAnsi"/>
          </w:rPr>
          <w:delText>nous pouvons observer</w:delText>
        </w:r>
      </w:del>
      <w:r w:rsidR="008663E7" w:rsidRPr="00AD7CE4">
        <w:rPr>
          <w:rFonts w:cstheme="minorHAnsi"/>
        </w:rPr>
        <w:t xml:space="preserve"> les applications concernées (colonne « CODE APP-version), les deuxième et troisième colonnes permettent de faire les liens vers les version, tâches et bugs. Les deux </w:t>
      </w:r>
      <w:r w:rsidR="00362525" w:rsidRPr="00AD7CE4">
        <w:rPr>
          <w:rFonts w:cstheme="minorHAnsi"/>
        </w:rPr>
        <w:t>colonnes encadrées en rouge sur l’image</w:t>
      </w:r>
      <w:r w:rsidR="008663E7" w:rsidRPr="00AD7CE4">
        <w:rPr>
          <w:rFonts w:cstheme="minorHAnsi"/>
        </w:rPr>
        <w:t xml:space="preserve"> signalent quels fichiers ont été modifiées </w:t>
      </w:r>
      <w:r w:rsidR="00362525" w:rsidRPr="00AD7CE4">
        <w:rPr>
          <w:rFonts w:cstheme="minorHAnsi"/>
        </w:rPr>
        <w:t>qu’ils proviennent</w:t>
      </w:r>
      <w:r w:rsidR="008663E7" w:rsidRPr="00AD7CE4">
        <w:rPr>
          <w:rFonts w:cstheme="minorHAnsi"/>
        </w:rPr>
        <w:t xml:space="preserve"> du système de données (SQL et BDD)</w:t>
      </w:r>
      <w:r w:rsidR="00362525" w:rsidRPr="00AD7CE4">
        <w:rPr>
          <w:rFonts w:cstheme="minorHAnsi"/>
        </w:rPr>
        <w:t xml:space="preserve">, </w:t>
      </w:r>
      <w:r w:rsidR="008663E7" w:rsidRPr="00AD7CE4">
        <w:rPr>
          <w:rFonts w:cstheme="minorHAnsi"/>
        </w:rPr>
        <w:t>des</w:t>
      </w:r>
      <w:r w:rsidR="00362525" w:rsidRPr="00AD7CE4">
        <w:rPr>
          <w:rFonts w:cstheme="minorHAnsi"/>
        </w:rPr>
        <w:t xml:space="preserve"> fichiers des</w:t>
      </w:r>
      <w:r w:rsidR="008663E7" w:rsidRPr="00AD7CE4">
        <w:rPr>
          <w:rFonts w:cstheme="minorHAnsi"/>
        </w:rPr>
        <w:t xml:space="preserve"> </w:t>
      </w:r>
      <w:r w:rsidR="00362525" w:rsidRPr="00AD7CE4">
        <w:rPr>
          <w:rFonts w:cstheme="minorHAnsi"/>
        </w:rPr>
        <w:t xml:space="preserve">codes, des fichiers de paramétrages… Enfin il y a </w:t>
      </w:r>
      <w:r w:rsidR="00A3445E" w:rsidRPr="00AD7CE4">
        <w:rPr>
          <w:rFonts w:cstheme="minorHAnsi"/>
        </w:rPr>
        <w:t>une colonne</w:t>
      </w:r>
      <w:r w:rsidR="00362525" w:rsidRPr="00AD7CE4">
        <w:rPr>
          <w:rFonts w:cstheme="minorHAnsi"/>
        </w:rPr>
        <w:t xml:space="preserve"> permet de connaître la personne « en charge de préparation » qui est responsable d’effectuer cette mise en production.</w:t>
      </w:r>
    </w:p>
    <w:p w14:paraId="6A5AF964" w14:textId="77777777" w:rsidR="007570DC" w:rsidRDefault="00000000" w:rsidP="00E13097">
      <w:pPr>
        <w:jc w:val="both"/>
        <w:rPr>
          <w:ins w:id="864" w:author="FURNON Cyril" w:date="2023-08-18T00:11:00Z"/>
          <w:lang w:eastAsia="fr-FR"/>
        </w:rPr>
      </w:pPr>
      <w:ins w:id="865" w:author="FURNON Cyril" w:date="2023-08-18T00:11:00Z">
        <w:r>
          <w:rPr>
            <w:noProof/>
          </w:rPr>
          <w:pict w14:anchorId="5B01AD1C">
            <v:rect id="_x0000_s2270" style="position:absolute;left:0;text-align:left;margin-left:214.95pt;margin-top:53.9pt;width:148.95pt;height:124.9pt;z-index:251892224" filled="f" strokecolor="red" strokeweight="1pt">
              <w10:wrap type="topAndBottom"/>
            </v:rect>
          </w:pict>
        </w:r>
        <w:r w:rsidR="00E00FB2">
          <w:rPr>
            <w:noProof/>
          </w:rPr>
          <w:drawing>
            <wp:anchor distT="0" distB="0" distL="114300" distR="114300" simplePos="0" relativeHeight="251891200" behindDoc="0" locked="0" layoutInCell="1" allowOverlap="1" wp14:anchorId="3F1E5296" wp14:editId="0953157E">
              <wp:simplePos x="0" y="0"/>
              <wp:positionH relativeFrom="column">
                <wp:posOffset>125326</wp:posOffset>
              </wp:positionH>
              <wp:positionV relativeFrom="paragraph">
                <wp:posOffset>221961</wp:posOffset>
              </wp:positionV>
              <wp:extent cx="5518150" cy="2228215"/>
              <wp:effectExtent l="19050" t="19050" r="6350" b="635"/>
              <wp:wrapTopAndBottom/>
              <wp:docPr id="417858202" name="Image 417858202" descr="Une image contenant texte, Police,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10223" name="Image 8" descr="Une image contenant texte, Police, nombre, logiciel&#10;&#10;Description générée automatiquemen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18150" cy="22282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ins>
    </w:p>
    <w:p w14:paraId="0BDCD436" w14:textId="60671940" w:rsidR="007570DC" w:rsidRPr="00AD7CE4" w:rsidRDefault="00000000" w:rsidP="00E13097">
      <w:pPr>
        <w:rPr>
          <w:del w:id="866" w:author="FURNON Cyril" w:date="2023-08-18T00:11:00Z"/>
          <w:rFonts w:cstheme="minorHAnsi"/>
          <w:lang w:eastAsia="fr-FR"/>
        </w:rPr>
      </w:pPr>
      <w:del w:id="867" w:author="FURNON Cyril" w:date="2023-08-18T00:11:00Z">
        <w:r>
          <w:rPr>
            <w:rFonts w:cstheme="minorHAnsi"/>
            <w:noProof/>
          </w:rPr>
          <w:pict w14:anchorId="5A35D1CE">
            <v:shape id="_x0000_s2139" type="#_x0000_t202" style="position:absolute;margin-left:12.5pt;margin-top:181.25pt;width:434.5pt;height:22.2pt;z-index:251670528;mso-position-horizontal-relative:text;mso-position-vertical-relative:text" stroked="f">
              <v:textbox style="mso-next-textbox:#_x0000_s2139;mso-fit-shape-to-text:t" inset="0,0,0,0">
                <w:txbxContent>
                  <w:p w14:paraId="5DBEA42D" w14:textId="7A9560E2" w:rsidR="00220775" w:rsidRPr="00EC2079" w:rsidRDefault="00220775" w:rsidP="000A40C3">
                    <w:pPr>
                      <w:pStyle w:val="Lgende"/>
                      <w:rPr>
                        <w:del w:id="868" w:author="FURNON Cyril" w:date="2023-08-18T00:11:00Z"/>
                        <w:noProof/>
                        <w:color w:val="44546A" w:themeColor="text2"/>
                        <w:sz w:val="28"/>
                      </w:rPr>
                    </w:pPr>
                    <w:del w:id="869" w:author="FURNON Cyril" w:date="2023-08-18T00:11:00Z">
                      <w:r>
                        <w:delText xml:space="preserve">Figure </w:delText>
                      </w:r>
                      <w:r w:rsidR="00F554E1">
                        <w:delText>18</w:delText>
                      </w:r>
                      <w:r>
                        <w:delText xml:space="preserve"> : Exemple de fiche de Mise En Production</w:delText>
                      </w:r>
                    </w:del>
                  </w:p>
                </w:txbxContent>
              </v:textbox>
            </v:shape>
          </w:pict>
        </w:r>
      </w:del>
    </w:p>
    <w:p w14:paraId="0174BD01" w14:textId="536C43CF" w:rsidR="007570DC" w:rsidRPr="00AD7CE4" w:rsidRDefault="00362525" w:rsidP="00E13097">
      <w:pPr>
        <w:jc w:val="both"/>
        <w:rPr>
          <w:rFonts w:cstheme="minorHAnsi"/>
          <w:lang w:eastAsia="fr-FR"/>
        </w:rPr>
        <w:pPrChange w:id="870" w:author="FURNON Cyril" w:date="2023-08-18T00:11:00Z">
          <w:pPr>
            <w:spacing w:after="0"/>
          </w:pPr>
        </w:pPrChange>
      </w:pPr>
      <w:r w:rsidRPr="00AD7CE4">
        <w:rPr>
          <w:rFonts w:cstheme="minorHAnsi"/>
          <w:lang w:eastAsia="fr-FR"/>
        </w:rPr>
        <w:t xml:space="preserve">Concernant la MEP en elle-même, </w:t>
      </w:r>
      <w:r w:rsidR="007570DC" w:rsidRPr="00AD7CE4">
        <w:rPr>
          <w:rFonts w:cstheme="minorHAnsi"/>
          <w:lang w:eastAsia="fr-FR"/>
        </w:rPr>
        <w:t xml:space="preserve">prévoit donc la mise à jour de l’environnement de production, il a été convenu de toujours faire ces dernières en début de soirée lorsque </w:t>
      </w:r>
      <w:r w:rsidR="00D93DC2" w:rsidRPr="00AD7CE4">
        <w:rPr>
          <w:rFonts w:cstheme="minorHAnsi"/>
          <w:lang w:eastAsia="fr-FR"/>
        </w:rPr>
        <w:t xml:space="preserve">normalement plus aucun utilisateur n’est censé apporter des modifications et il est aussi convenu de ne jamais en faire le vendredi soir pour éviter de laisser plusieurs jours sans surveillance et sans support au cas où des bugs ou problèmes </w:t>
      </w:r>
      <w:ins w:id="871" w:author="FURNON Cyril" w:date="2023-08-18T00:11:00Z">
        <w:r w:rsidR="00466168">
          <w:rPr>
            <w:rFonts w:ascii="Calibri" w:hAnsi="Calibri" w:cs="Calibri"/>
            <w:color w:val="000000"/>
          </w:rPr>
          <w:t>apparaîtraient</w:t>
        </w:r>
      </w:ins>
      <w:del w:id="872" w:author="FURNON Cyril" w:date="2023-08-18T00:11:00Z">
        <w:r w:rsidR="00D93DC2" w:rsidRPr="00AD7CE4">
          <w:rPr>
            <w:rFonts w:cstheme="minorHAnsi"/>
            <w:lang w:eastAsia="fr-FR"/>
          </w:rPr>
          <w:delText>apparaitraient</w:delText>
        </w:r>
      </w:del>
      <w:r w:rsidR="00D93DC2">
        <w:rPr>
          <w:rFonts w:ascii="Calibri" w:hAnsi="Calibri"/>
          <w:color w:val="000000"/>
          <w:rPrChange w:id="873" w:author="FURNON Cyril" w:date="2023-08-18T00:11:00Z">
            <w:rPr>
              <w:rFonts w:cstheme="minorHAnsi"/>
              <w:lang w:eastAsia="fr-FR"/>
            </w:rPr>
          </w:rPrChange>
        </w:rPr>
        <w:t xml:space="preserve"> </w:t>
      </w:r>
      <w:r w:rsidR="00D93DC2" w:rsidRPr="00AD7CE4">
        <w:rPr>
          <w:rFonts w:cstheme="minorHAnsi"/>
          <w:lang w:eastAsia="fr-FR"/>
        </w:rPr>
        <w:t>sur le site.</w:t>
      </w:r>
    </w:p>
    <w:p w14:paraId="3E4B31C9" w14:textId="78E5F8E3" w:rsidR="00815E58" w:rsidRDefault="00D93DC2" w:rsidP="00E13097">
      <w:pPr>
        <w:jc w:val="both"/>
        <w:rPr>
          <w:rPrChange w:id="874" w:author="FURNON Cyril" w:date="2023-08-18T00:11:00Z">
            <w:rPr>
              <w:rStyle w:val="Accentuationlgre"/>
              <w:i w:val="0"/>
              <w:iCs w:val="0"/>
              <w:color w:val="5A5A5A" w:themeColor="text1" w:themeTint="A5"/>
            </w:rPr>
          </w:rPrChange>
        </w:rPr>
        <w:pPrChange w:id="875" w:author="FURNON Cyril" w:date="2023-08-18T00:11:00Z">
          <w:pPr>
            <w:spacing w:before="240"/>
          </w:pPr>
        </w:pPrChange>
      </w:pPr>
      <w:r w:rsidRPr="00AD7CE4">
        <w:rPr>
          <w:rFonts w:cstheme="minorHAnsi"/>
          <w:lang w:eastAsia="fr-FR"/>
        </w:rPr>
        <w:t xml:space="preserve">Le déroulé d’une mise en production prévoit </w:t>
      </w:r>
      <w:r w:rsidR="007570DC" w:rsidRPr="00AD7CE4">
        <w:rPr>
          <w:rFonts w:cstheme="minorHAnsi"/>
          <w:lang w:eastAsia="fr-FR"/>
        </w:rPr>
        <w:t>une sauvegarde</w:t>
      </w:r>
      <w:r w:rsidRPr="00AD7CE4">
        <w:rPr>
          <w:rFonts w:cstheme="minorHAnsi"/>
          <w:lang w:eastAsia="fr-FR"/>
        </w:rPr>
        <w:t xml:space="preserve"> de tous les fichiers qui vont être mise à jour. De plus, </w:t>
      </w:r>
      <w:r w:rsidR="00362525" w:rsidRPr="00AD7CE4">
        <w:rPr>
          <w:rFonts w:cstheme="minorHAnsi"/>
          <w:lang w:eastAsia="fr-FR"/>
        </w:rPr>
        <w:t>elle peut être précédée d’une mise en « </w:t>
      </w:r>
      <w:r w:rsidR="007570DC" w:rsidRPr="00AD7CE4">
        <w:rPr>
          <w:rFonts w:cstheme="minorHAnsi"/>
          <w:lang w:eastAsia="fr-FR"/>
        </w:rPr>
        <w:t>pré</w:t>
      </w:r>
      <w:r w:rsidR="002160F9" w:rsidRPr="00AD7CE4">
        <w:rPr>
          <w:rFonts w:cstheme="minorHAnsi"/>
          <w:lang w:eastAsia="fr-FR"/>
        </w:rPr>
        <w:t>-</w:t>
      </w:r>
      <w:r w:rsidR="007570DC" w:rsidRPr="00AD7CE4">
        <w:rPr>
          <w:rFonts w:cstheme="minorHAnsi"/>
          <w:lang w:eastAsia="fr-FR"/>
        </w:rPr>
        <w:t>production</w:t>
      </w:r>
      <w:r w:rsidR="00362525" w:rsidRPr="00AD7CE4">
        <w:rPr>
          <w:rFonts w:cstheme="minorHAnsi"/>
          <w:lang w:eastAsia="fr-FR"/>
        </w:rPr>
        <w:t xml:space="preserve"> » </w:t>
      </w:r>
      <w:r w:rsidRPr="00AD7CE4">
        <w:rPr>
          <w:rFonts w:cstheme="minorHAnsi"/>
          <w:lang w:eastAsia="fr-FR"/>
        </w:rPr>
        <w:t>afin de s’assurer de la validité des modifications.</w:t>
      </w:r>
      <w:del w:id="876" w:author="FURNON Cyril" w:date="2023-08-18T00:11:00Z">
        <w:r w:rsidR="00D5752B" w:rsidRPr="00101428">
          <w:rPr>
            <w:rStyle w:val="Accentuationlgre"/>
            <w:i w:val="0"/>
            <w:iCs w:val="0"/>
            <w:color w:val="auto"/>
          </w:rPr>
          <w:delText xml:space="preserve"> </w:delText>
        </w:r>
      </w:del>
    </w:p>
    <w:p w14:paraId="0B15EA48" w14:textId="6B614355" w:rsidR="00101428" w:rsidRPr="00227179" w:rsidRDefault="00101428" w:rsidP="00E13097">
      <w:pPr>
        <w:jc w:val="both"/>
        <w:rPr>
          <w:rStyle w:val="Accentuationlgre"/>
          <w:rFonts w:asciiTheme="majorHAnsi" w:hAnsiTheme="majorHAnsi"/>
          <w:sz w:val="28"/>
          <w:rPrChange w:id="877" w:author="FURNON Cyril" w:date="2023-08-18T00:11:00Z">
            <w:rPr/>
          </w:rPrChange>
        </w:rPr>
        <w:pPrChange w:id="878" w:author="FURNON Cyril" w:date="2023-08-18T00:11:00Z">
          <w:pPr>
            <w:pStyle w:val="Sous-titre"/>
            <w:spacing w:before="240"/>
          </w:pPr>
        </w:pPrChange>
      </w:pPr>
      <w:r w:rsidRPr="00227179">
        <w:rPr>
          <w:rStyle w:val="Accentuationlgre"/>
          <w:rFonts w:asciiTheme="majorHAnsi" w:hAnsiTheme="majorHAnsi"/>
          <w:sz w:val="28"/>
          <w:rPrChange w:id="879" w:author="FURNON Cyril" w:date="2023-08-18T00:11:00Z">
            <w:rPr/>
          </w:rPrChange>
        </w:rPr>
        <w:t xml:space="preserve">La </w:t>
      </w:r>
      <w:ins w:id="880" w:author="FURNON Cyril" w:date="2023-08-18T00:11:00Z">
        <w:r w:rsidR="00815E58" w:rsidRPr="00227179">
          <w:rPr>
            <w:rStyle w:val="Accentuationlgre"/>
            <w:rFonts w:asciiTheme="majorHAnsi" w:hAnsiTheme="majorHAnsi" w:cstheme="majorHAnsi"/>
            <w:sz w:val="28"/>
            <w:szCs w:val="28"/>
          </w:rPr>
          <w:t>gestion</w:t>
        </w:r>
      </w:ins>
      <w:del w:id="881" w:author="FURNON Cyril" w:date="2023-08-18T00:11:00Z">
        <w:r>
          <w:delText>Gestion</w:delText>
        </w:r>
      </w:del>
      <w:r w:rsidRPr="00227179">
        <w:rPr>
          <w:rStyle w:val="Accentuationlgre"/>
          <w:rFonts w:asciiTheme="majorHAnsi" w:hAnsiTheme="majorHAnsi"/>
          <w:sz w:val="28"/>
          <w:rPrChange w:id="882" w:author="FURNON Cyril" w:date="2023-08-18T00:11:00Z">
            <w:rPr/>
          </w:rPrChange>
        </w:rPr>
        <w:t xml:space="preserve"> des TMA</w:t>
      </w:r>
      <w:ins w:id="883" w:author="FURNON Cyril" w:date="2023-08-18T00:11:00Z">
        <w:r w:rsidR="00D5752B" w:rsidRPr="00227179">
          <w:rPr>
            <w:rStyle w:val="Accentuationlgre"/>
            <w:rFonts w:asciiTheme="majorHAnsi" w:hAnsiTheme="majorHAnsi" w:cstheme="majorHAnsi"/>
            <w:sz w:val="28"/>
            <w:szCs w:val="28"/>
          </w:rPr>
          <w:t xml:space="preserve"> </w:t>
        </w:r>
      </w:ins>
    </w:p>
    <w:p w14:paraId="603CBC27" w14:textId="619FC5D2" w:rsidR="00A732FF" w:rsidRPr="00AD7CE4" w:rsidRDefault="00815E58" w:rsidP="00E13097">
      <w:pPr>
        <w:jc w:val="both"/>
        <w:rPr>
          <w:rFonts w:cstheme="minorHAnsi"/>
          <w:lang w:eastAsia="fr-FR"/>
        </w:rPr>
        <w:pPrChange w:id="884" w:author="FURNON Cyril" w:date="2023-08-18T00:11:00Z">
          <w:pPr/>
        </w:pPrChange>
      </w:pPr>
      <w:r w:rsidRPr="00AD7CE4">
        <w:rPr>
          <w:rFonts w:cstheme="minorHAnsi"/>
          <w:lang w:eastAsia="fr-FR"/>
        </w:rPr>
        <w:t xml:space="preserve">Les TMA (Tierce Maintenance Application) relèvent de toutes ce qu’on pourrait qualifier de « bugs ». </w:t>
      </w:r>
      <w:r w:rsidR="00A732FF" w:rsidRPr="00AD7CE4">
        <w:rPr>
          <w:rFonts w:cstheme="minorHAnsi"/>
          <w:lang w:eastAsia="fr-FR"/>
        </w:rPr>
        <w:t>Cela peut amener</w:t>
      </w:r>
      <w:r w:rsidR="00770C2A" w:rsidRPr="00AD7CE4">
        <w:rPr>
          <w:rFonts w:cstheme="minorHAnsi"/>
          <w:lang w:eastAsia="fr-FR"/>
        </w:rPr>
        <w:t xml:space="preserve"> </w:t>
      </w:r>
      <w:r w:rsidRPr="00AD7CE4">
        <w:rPr>
          <w:rFonts w:cstheme="minorHAnsi"/>
          <w:lang w:eastAsia="fr-FR"/>
        </w:rPr>
        <w:t>à l’arrêt d’une fonctionnalité, des problèmes de build, de compilation, des références d’url inconnues ou inexistantes. Mais il est question aussi des données, lorsque des données sont incohérentes, fausses ou absentes.</w:t>
      </w:r>
      <w:r w:rsidR="00A732FF" w:rsidRPr="00AD7CE4">
        <w:rPr>
          <w:rFonts w:cstheme="minorHAnsi"/>
          <w:lang w:eastAsia="fr-FR"/>
        </w:rPr>
        <w:t xml:space="preserve"> </w:t>
      </w:r>
      <w:r w:rsidRPr="00AD7CE4">
        <w:rPr>
          <w:rFonts w:cstheme="minorHAnsi"/>
          <w:lang w:eastAsia="fr-FR"/>
        </w:rPr>
        <w:t>A partir des causes que j’ai citées au-dessus, nous pouvons découper les TMA en 3 types : les Evolutions, Exploitations et les Bugs.</w:t>
      </w:r>
    </w:p>
    <w:p w14:paraId="05D75995" w14:textId="7BB9D40D" w:rsidR="00815E58" w:rsidRPr="00AD7CE4" w:rsidRDefault="00815E58" w:rsidP="00E13097">
      <w:pPr>
        <w:jc w:val="both"/>
        <w:rPr>
          <w:rFonts w:cstheme="minorHAnsi"/>
          <w:lang w:eastAsia="fr-FR"/>
        </w:rPr>
        <w:pPrChange w:id="885" w:author="FURNON Cyril" w:date="2023-08-18T00:11:00Z">
          <w:pPr/>
        </w:pPrChange>
      </w:pPr>
      <w:r w:rsidRPr="00AD7CE4">
        <w:rPr>
          <w:rFonts w:cstheme="minorHAnsi"/>
          <w:lang w:eastAsia="fr-FR"/>
        </w:rPr>
        <w:t>La première catégorie regroupe toutes les TMA dont les modifications sont assez critiques et importantes pour créer une nouvelle version de l’application ou de la fonctionnalité. Elles sont souvent repriorisées et ajoutées dans un sprint avec d’autres évolutions sur le sujet.</w:t>
      </w:r>
      <w:r w:rsidRPr="00AD7CE4">
        <w:rPr>
          <w:rFonts w:cstheme="minorHAnsi"/>
          <w:lang w:eastAsia="fr-FR"/>
        </w:rPr>
        <w:br/>
        <w:t xml:space="preserve">Les Exploitations sont des TMA ne touchant souvent qu’aux données :  il y a eu une mauvaise entré par </w:t>
      </w:r>
      <w:r w:rsidR="00A3445E" w:rsidRPr="00AD7CE4">
        <w:rPr>
          <w:rFonts w:cstheme="minorHAnsi"/>
          <w:lang w:eastAsia="fr-FR"/>
        </w:rPr>
        <w:t>un utilisateur</w:t>
      </w:r>
      <w:r w:rsidRPr="00AD7CE4">
        <w:rPr>
          <w:rFonts w:cstheme="minorHAnsi"/>
          <w:lang w:eastAsia="fr-FR"/>
        </w:rPr>
        <w:t xml:space="preserve"> et il ne pas peut résoudre le problème lui-même. Souvent le cas vient de </w:t>
      </w:r>
      <w:r w:rsidR="00A3445E" w:rsidRPr="00AD7CE4">
        <w:rPr>
          <w:rFonts w:cstheme="minorHAnsi"/>
          <w:lang w:eastAsia="fr-FR"/>
        </w:rPr>
        <w:t>donner</w:t>
      </w:r>
      <w:r w:rsidRPr="00AD7CE4">
        <w:rPr>
          <w:rFonts w:cstheme="minorHAnsi"/>
          <w:lang w:eastAsia="fr-FR"/>
        </w:rPr>
        <w:t xml:space="preserve"> incohérentes, manquantes ou fausses qui nécessite une intervention au niveau de la Base De Données (BDD).</w:t>
      </w:r>
      <w:r w:rsidR="00D5752B" w:rsidRPr="00AD7CE4">
        <w:rPr>
          <w:rFonts w:cstheme="minorHAnsi"/>
          <w:lang w:eastAsia="fr-FR"/>
        </w:rPr>
        <w:t xml:space="preserve"> </w:t>
      </w:r>
      <w:r w:rsidRPr="00AD7CE4">
        <w:rPr>
          <w:rFonts w:cstheme="minorHAnsi"/>
          <w:lang w:eastAsia="fr-FR"/>
        </w:rPr>
        <w:t xml:space="preserve">Enfin, les autres TMA rentrés dans la catégorie des bugs et nécessite une certaine attention afin de connaître leur impacte et </w:t>
      </w:r>
      <w:r w:rsidR="00A3445E" w:rsidRPr="00AD7CE4">
        <w:rPr>
          <w:rFonts w:cstheme="minorHAnsi"/>
          <w:lang w:eastAsia="fr-FR"/>
        </w:rPr>
        <w:t>les criticités</w:t>
      </w:r>
      <w:r w:rsidRPr="00AD7CE4">
        <w:rPr>
          <w:rFonts w:cstheme="minorHAnsi"/>
          <w:lang w:eastAsia="fr-FR"/>
        </w:rPr>
        <w:t>.</w:t>
      </w:r>
      <w:r w:rsidR="00D5752B" w:rsidRPr="00AD7CE4">
        <w:rPr>
          <w:rFonts w:cstheme="minorHAnsi"/>
          <w:lang w:eastAsia="fr-FR"/>
        </w:rPr>
        <w:t xml:space="preserve"> </w:t>
      </w:r>
    </w:p>
    <w:p w14:paraId="3194623A" w14:textId="252CBD0A" w:rsidR="00815E58" w:rsidRPr="00AD7CE4" w:rsidRDefault="00815E58" w:rsidP="00E13097">
      <w:pPr>
        <w:jc w:val="both"/>
        <w:rPr>
          <w:rFonts w:cstheme="minorHAnsi"/>
          <w:lang w:eastAsia="fr-FR"/>
        </w:rPr>
        <w:pPrChange w:id="886" w:author="FURNON Cyril" w:date="2023-08-18T00:11:00Z">
          <w:pPr/>
        </w:pPrChange>
      </w:pPr>
      <w:r w:rsidRPr="00AD7CE4">
        <w:rPr>
          <w:rFonts w:cstheme="minorHAnsi"/>
          <w:lang w:eastAsia="fr-FR"/>
        </w:rPr>
        <w:t xml:space="preserve">Après découverte de la TMA part un utilisateur ou un testeur Métier, elle doit être analysée pour connaître son impact fonctionnel et doit être priorisée : c’est à dire avoir </w:t>
      </w:r>
      <w:r w:rsidR="00A3445E" w:rsidRPr="00AD7CE4">
        <w:rPr>
          <w:rFonts w:cstheme="minorHAnsi"/>
          <w:lang w:eastAsia="fr-FR"/>
        </w:rPr>
        <w:t>une note</w:t>
      </w:r>
      <w:r w:rsidRPr="00AD7CE4">
        <w:rPr>
          <w:rFonts w:cstheme="minorHAnsi"/>
          <w:lang w:eastAsia="fr-FR"/>
        </w:rPr>
        <w:t xml:space="preserve"> de 1 à 4 sur sa sévérité et sa priorité. </w:t>
      </w:r>
      <w:r w:rsidR="00D5752B" w:rsidRPr="00AD7CE4">
        <w:rPr>
          <w:rFonts w:cstheme="minorHAnsi"/>
          <w:lang w:eastAsia="fr-FR"/>
        </w:rPr>
        <w:t xml:space="preserve">C’est à partir de cette notation que TMA peuvent être prises en compte et résolues. Tout comme les US, les TMA suivent un schéma de </w:t>
      </w:r>
      <w:r w:rsidR="00E81C69" w:rsidRPr="00AD7CE4">
        <w:rPr>
          <w:rFonts w:cstheme="minorHAnsi"/>
          <w:lang w:eastAsia="fr-FR"/>
        </w:rPr>
        <w:t>s</w:t>
      </w:r>
      <w:r w:rsidR="00D5752B" w:rsidRPr="00AD7CE4">
        <w:rPr>
          <w:rFonts w:cstheme="minorHAnsi"/>
          <w:lang w:eastAsia="fr-FR"/>
        </w:rPr>
        <w:t>tatut pour pouvoir faire état à tout moment de leurs nombres, de leurs importances et de leurs avancements.</w:t>
      </w:r>
    </w:p>
    <w:p w14:paraId="5D228F8D" w14:textId="2B177465" w:rsidR="00E81C69" w:rsidRPr="00AD7CE4" w:rsidRDefault="00E81C69" w:rsidP="00E13097">
      <w:pPr>
        <w:jc w:val="both"/>
        <w:rPr>
          <w:rFonts w:cstheme="minorHAnsi"/>
          <w:lang w:eastAsia="fr-FR"/>
        </w:rPr>
        <w:pPrChange w:id="887" w:author="FURNON Cyril" w:date="2023-08-18T00:11:00Z">
          <w:pPr/>
        </w:pPrChange>
      </w:pPr>
      <w:r w:rsidRPr="00AD7CE4">
        <w:rPr>
          <w:rFonts w:cstheme="minorHAnsi"/>
          <w:lang w:eastAsia="fr-FR"/>
        </w:rPr>
        <w:t xml:space="preserve">D’après </w:t>
      </w:r>
      <w:r w:rsidR="00845E29" w:rsidRPr="00AD7CE4">
        <w:rPr>
          <w:rFonts w:cstheme="minorHAnsi"/>
          <w:lang w:eastAsia="fr-FR"/>
        </w:rPr>
        <w:t xml:space="preserve">la </w:t>
      </w:r>
      <w:r w:rsidR="00845E29" w:rsidRPr="00AD7CE4">
        <w:rPr>
          <w:rFonts w:cstheme="minorHAnsi"/>
          <w:i/>
          <w:iCs/>
          <w:lang w:eastAsia="fr-FR"/>
        </w:rPr>
        <w:t xml:space="preserve">Figure </w:t>
      </w:r>
      <w:r w:rsidR="00CA67BD" w:rsidRPr="00AD7CE4">
        <w:rPr>
          <w:rFonts w:cstheme="minorHAnsi"/>
          <w:i/>
          <w:iCs/>
          <w:lang w:eastAsia="fr-FR"/>
        </w:rPr>
        <w:t>1</w:t>
      </w:r>
      <w:r w:rsidR="00490092" w:rsidRPr="00AD7CE4">
        <w:rPr>
          <w:rFonts w:cstheme="minorHAnsi"/>
          <w:i/>
          <w:iCs/>
          <w:lang w:eastAsia="fr-FR"/>
        </w:rPr>
        <w:t>9</w:t>
      </w:r>
      <w:r w:rsidR="00845E29" w:rsidRPr="00AD7CE4">
        <w:rPr>
          <w:rFonts w:cstheme="minorHAnsi"/>
          <w:i/>
          <w:iCs/>
          <w:lang w:eastAsia="fr-FR"/>
        </w:rPr>
        <w:t xml:space="preserve"> : Tableau des statuts des TMA</w:t>
      </w:r>
      <w:r w:rsidR="00845E29" w:rsidRPr="00AD7CE4">
        <w:rPr>
          <w:rFonts w:cstheme="minorHAnsi"/>
          <w:lang w:eastAsia="fr-FR"/>
        </w:rPr>
        <w:t xml:space="preserve">, les statuts suivent également un processus pour pouvoir avoir une visibilité. </w:t>
      </w:r>
    </w:p>
    <w:tbl>
      <w:tblPr>
        <w:tblStyle w:val="Grilledutableau"/>
        <w:tblpPr w:leftFromText="141" w:rightFromText="141" w:vertAnchor="text" w:horzAnchor="margin" w:tblpY="22"/>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943"/>
        <w:gridCol w:w="6345"/>
      </w:tblGrid>
      <w:tr w:rsidR="00845E29" w:rsidRPr="00AD7CE4" w14:paraId="6C24D182" w14:textId="77777777" w:rsidTr="00845E29">
        <w:trPr>
          <w:trHeight w:val="444"/>
        </w:trPr>
        <w:tc>
          <w:tcPr>
            <w:tcW w:w="2943" w:type="dxa"/>
            <w:shd w:val="clear" w:color="auto" w:fill="4472C4" w:themeFill="accent1"/>
            <w:vAlign w:val="center"/>
          </w:tcPr>
          <w:p w14:paraId="1444AE34" w14:textId="77777777" w:rsidR="00845E29" w:rsidRPr="00AD7CE4" w:rsidRDefault="00845E29" w:rsidP="00E13097">
            <w:pPr>
              <w:jc w:val="both"/>
              <w:rPr>
                <w:rFonts w:cstheme="minorHAnsi"/>
                <w:sz w:val="20"/>
                <w:szCs w:val="20"/>
              </w:rPr>
              <w:pPrChange w:id="888" w:author="FURNON Cyril" w:date="2023-08-18T00:11:00Z">
                <w:pPr>
                  <w:framePr w:hSpace="141" w:wrap="around" w:vAnchor="text" w:hAnchor="margin" w:y="22"/>
                </w:pPr>
              </w:pPrChange>
            </w:pPr>
            <w:r w:rsidRPr="00AD7CE4">
              <w:rPr>
                <w:rFonts w:cstheme="minorHAnsi"/>
                <w:sz w:val="28"/>
                <w:szCs w:val="28"/>
              </w:rPr>
              <w:t>Statut de la TMA</w:t>
            </w:r>
          </w:p>
        </w:tc>
        <w:tc>
          <w:tcPr>
            <w:tcW w:w="6345" w:type="dxa"/>
            <w:shd w:val="clear" w:color="auto" w:fill="4472C4" w:themeFill="accent1"/>
            <w:vAlign w:val="center"/>
          </w:tcPr>
          <w:p w14:paraId="29DBB112" w14:textId="77777777" w:rsidR="00845E29" w:rsidRPr="00AD7CE4" w:rsidRDefault="00845E29" w:rsidP="00E13097">
            <w:pPr>
              <w:jc w:val="both"/>
              <w:rPr>
                <w:rFonts w:cstheme="minorHAnsi"/>
                <w:sz w:val="20"/>
                <w:szCs w:val="20"/>
              </w:rPr>
              <w:pPrChange w:id="889" w:author="FURNON Cyril" w:date="2023-08-18T00:11:00Z">
                <w:pPr>
                  <w:framePr w:hSpace="141" w:wrap="around" w:vAnchor="text" w:hAnchor="margin" w:y="22"/>
                </w:pPr>
              </w:pPrChange>
            </w:pPr>
            <w:r w:rsidRPr="00AD7CE4">
              <w:rPr>
                <w:rFonts w:cstheme="minorHAnsi"/>
                <w:sz w:val="28"/>
                <w:szCs w:val="28"/>
              </w:rPr>
              <w:t>Étape du processus</w:t>
            </w:r>
          </w:p>
        </w:tc>
      </w:tr>
      <w:tr w:rsidR="00845E29" w:rsidRPr="00AD7CE4" w14:paraId="19623D14" w14:textId="77777777" w:rsidTr="00845E29">
        <w:trPr>
          <w:trHeight w:val="444"/>
        </w:trPr>
        <w:tc>
          <w:tcPr>
            <w:tcW w:w="2943" w:type="dxa"/>
            <w:shd w:val="clear" w:color="auto" w:fill="F2F2F2" w:themeFill="background1" w:themeFillShade="F2"/>
            <w:vAlign w:val="center"/>
          </w:tcPr>
          <w:p w14:paraId="5B865D7D" w14:textId="77777777" w:rsidR="00845E29" w:rsidRPr="00AD7CE4" w:rsidRDefault="00845E29" w:rsidP="00E13097">
            <w:pPr>
              <w:jc w:val="both"/>
              <w:rPr>
                <w:rFonts w:cstheme="minorHAnsi"/>
                <w:sz w:val="20"/>
                <w:szCs w:val="20"/>
              </w:rPr>
              <w:pPrChange w:id="890" w:author="FURNON Cyril" w:date="2023-08-18T00:11:00Z">
                <w:pPr>
                  <w:framePr w:hSpace="141" w:wrap="around" w:vAnchor="text" w:hAnchor="margin" w:y="22"/>
                </w:pPr>
              </w:pPrChange>
            </w:pPr>
            <w:r w:rsidRPr="00AD7CE4">
              <w:rPr>
                <w:rFonts w:cstheme="minorHAnsi"/>
                <w:sz w:val="20"/>
                <w:szCs w:val="20"/>
              </w:rPr>
              <w:t>New</w:t>
            </w:r>
          </w:p>
        </w:tc>
        <w:tc>
          <w:tcPr>
            <w:tcW w:w="6345" w:type="dxa"/>
            <w:shd w:val="clear" w:color="auto" w:fill="F2F2F2" w:themeFill="background1" w:themeFillShade="F2"/>
            <w:vAlign w:val="center"/>
          </w:tcPr>
          <w:p w14:paraId="4CBD6897" w14:textId="77777777" w:rsidR="00845E29" w:rsidRPr="00AD7CE4" w:rsidRDefault="00845E29" w:rsidP="00E13097">
            <w:pPr>
              <w:jc w:val="both"/>
              <w:rPr>
                <w:rFonts w:cstheme="minorHAnsi"/>
                <w:sz w:val="20"/>
                <w:szCs w:val="20"/>
              </w:rPr>
              <w:pPrChange w:id="891" w:author="FURNON Cyril" w:date="2023-08-18T00:11:00Z">
                <w:pPr>
                  <w:framePr w:hSpace="141" w:wrap="around" w:vAnchor="text" w:hAnchor="margin" w:y="22"/>
                </w:pPr>
              </w:pPrChange>
            </w:pPr>
            <w:r w:rsidRPr="00AD7CE4">
              <w:rPr>
                <w:rFonts w:cstheme="minorHAnsi"/>
                <w:sz w:val="20"/>
                <w:szCs w:val="20"/>
              </w:rPr>
              <w:t>TMA connue dont la priorité a été détaillée</w:t>
            </w:r>
          </w:p>
        </w:tc>
      </w:tr>
      <w:tr w:rsidR="00845E29" w:rsidRPr="00AD7CE4" w14:paraId="728E19DE" w14:textId="77777777" w:rsidTr="00845E29">
        <w:trPr>
          <w:trHeight w:val="550"/>
        </w:trPr>
        <w:tc>
          <w:tcPr>
            <w:tcW w:w="2943" w:type="dxa"/>
            <w:shd w:val="clear" w:color="auto" w:fill="F2F2F2" w:themeFill="background1" w:themeFillShade="F2"/>
            <w:vAlign w:val="center"/>
          </w:tcPr>
          <w:p w14:paraId="68CDE208" w14:textId="77777777" w:rsidR="00845E29" w:rsidRPr="00AD7CE4" w:rsidRDefault="00845E29" w:rsidP="00E13097">
            <w:pPr>
              <w:jc w:val="both"/>
              <w:rPr>
                <w:rFonts w:cstheme="minorHAnsi"/>
                <w:sz w:val="20"/>
                <w:szCs w:val="20"/>
              </w:rPr>
              <w:pPrChange w:id="892" w:author="FURNON Cyril" w:date="2023-08-18T00:11:00Z">
                <w:pPr>
                  <w:framePr w:hSpace="141" w:wrap="around" w:vAnchor="text" w:hAnchor="margin" w:y="22"/>
                </w:pPr>
              </w:pPrChange>
            </w:pPr>
            <w:bookmarkStart w:id="893" w:name="_Hlk141026264"/>
            <w:r w:rsidRPr="00AD7CE4">
              <w:rPr>
                <w:rFonts w:cstheme="minorHAnsi"/>
                <w:sz w:val="20"/>
                <w:szCs w:val="20"/>
              </w:rPr>
              <w:t>A préciser</w:t>
            </w:r>
            <w:bookmarkEnd w:id="893"/>
          </w:p>
        </w:tc>
        <w:tc>
          <w:tcPr>
            <w:tcW w:w="6345" w:type="dxa"/>
            <w:shd w:val="clear" w:color="auto" w:fill="F2F2F2" w:themeFill="background1" w:themeFillShade="F2"/>
            <w:vAlign w:val="center"/>
          </w:tcPr>
          <w:p w14:paraId="3D654ED5" w14:textId="77777777" w:rsidR="00845E29" w:rsidRPr="00AD7CE4" w:rsidRDefault="00845E29" w:rsidP="00E13097">
            <w:pPr>
              <w:jc w:val="both"/>
              <w:rPr>
                <w:rFonts w:cstheme="minorHAnsi"/>
                <w:sz w:val="20"/>
                <w:szCs w:val="20"/>
              </w:rPr>
              <w:pPrChange w:id="894" w:author="FURNON Cyril" w:date="2023-08-18T00:11:00Z">
                <w:pPr>
                  <w:framePr w:hSpace="141" w:wrap="around" w:vAnchor="text" w:hAnchor="margin" w:y="22"/>
                </w:pPr>
              </w:pPrChange>
            </w:pPr>
            <w:r w:rsidRPr="00AD7CE4">
              <w:rPr>
                <w:rFonts w:cstheme="minorHAnsi"/>
                <w:sz w:val="20"/>
                <w:szCs w:val="20"/>
              </w:rPr>
              <w:t>Après analyse, manque de donnée pour la correction de la TMA</w:t>
            </w:r>
          </w:p>
        </w:tc>
      </w:tr>
      <w:tr w:rsidR="00845E29" w:rsidRPr="00AD7CE4" w14:paraId="6C01E00B" w14:textId="77777777" w:rsidTr="00845E29">
        <w:trPr>
          <w:trHeight w:val="558"/>
        </w:trPr>
        <w:tc>
          <w:tcPr>
            <w:tcW w:w="2943" w:type="dxa"/>
            <w:shd w:val="clear" w:color="auto" w:fill="F2F2F2" w:themeFill="background1" w:themeFillShade="F2"/>
            <w:vAlign w:val="center"/>
          </w:tcPr>
          <w:p w14:paraId="50834758" w14:textId="77777777" w:rsidR="00845E29" w:rsidRPr="00AD7CE4" w:rsidRDefault="00845E29" w:rsidP="00E13097">
            <w:pPr>
              <w:jc w:val="both"/>
              <w:rPr>
                <w:rFonts w:cstheme="minorHAnsi"/>
                <w:sz w:val="20"/>
                <w:szCs w:val="20"/>
              </w:rPr>
              <w:pPrChange w:id="895" w:author="FURNON Cyril" w:date="2023-08-18T00:11:00Z">
                <w:pPr>
                  <w:framePr w:hSpace="141" w:wrap="around" w:vAnchor="text" w:hAnchor="margin" w:y="22"/>
                </w:pPr>
              </w:pPrChange>
            </w:pPr>
            <w:r w:rsidRPr="00AD7CE4">
              <w:rPr>
                <w:rFonts w:cstheme="minorHAnsi"/>
                <w:sz w:val="20"/>
                <w:szCs w:val="20"/>
              </w:rPr>
              <w:t>En Test DEV</w:t>
            </w:r>
          </w:p>
        </w:tc>
        <w:tc>
          <w:tcPr>
            <w:tcW w:w="6345" w:type="dxa"/>
            <w:shd w:val="clear" w:color="auto" w:fill="F2F2F2" w:themeFill="background1" w:themeFillShade="F2"/>
            <w:vAlign w:val="center"/>
          </w:tcPr>
          <w:p w14:paraId="5754D1CF" w14:textId="77777777" w:rsidR="00845E29" w:rsidRPr="00AD7CE4" w:rsidRDefault="00845E29" w:rsidP="00E13097">
            <w:pPr>
              <w:jc w:val="both"/>
              <w:rPr>
                <w:rFonts w:cstheme="minorHAnsi"/>
                <w:sz w:val="20"/>
                <w:szCs w:val="20"/>
              </w:rPr>
              <w:pPrChange w:id="896" w:author="FURNON Cyril" w:date="2023-08-18T00:11:00Z">
                <w:pPr>
                  <w:framePr w:hSpace="141" w:wrap="around" w:vAnchor="text" w:hAnchor="margin" w:y="22"/>
                </w:pPr>
              </w:pPrChange>
            </w:pPr>
            <w:r w:rsidRPr="00AD7CE4">
              <w:rPr>
                <w:rFonts w:cstheme="minorHAnsi"/>
                <w:sz w:val="20"/>
                <w:szCs w:val="20"/>
              </w:rPr>
              <w:t xml:space="preserve">Correction apportée à la TMA en attente de validation </w:t>
            </w:r>
          </w:p>
        </w:tc>
      </w:tr>
      <w:tr w:rsidR="00845E29" w:rsidRPr="00AD7CE4" w14:paraId="6E768DCD" w14:textId="77777777" w:rsidTr="00845E29">
        <w:trPr>
          <w:trHeight w:val="565"/>
        </w:trPr>
        <w:tc>
          <w:tcPr>
            <w:tcW w:w="2943" w:type="dxa"/>
            <w:shd w:val="clear" w:color="auto" w:fill="F2F2F2" w:themeFill="background1" w:themeFillShade="F2"/>
            <w:vAlign w:val="center"/>
          </w:tcPr>
          <w:p w14:paraId="1EFCEAC7" w14:textId="77777777" w:rsidR="00845E29" w:rsidRPr="00AD7CE4" w:rsidRDefault="00845E29" w:rsidP="00E13097">
            <w:pPr>
              <w:jc w:val="both"/>
              <w:rPr>
                <w:rFonts w:cstheme="minorHAnsi"/>
                <w:sz w:val="20"/>
                <w:szCs w:val="20"/>
              </w:rPr>
              <w:pPrChange w:id="897" w:author="FURNON Cyril" w:date="2023-08-18T00:11:00Z">
                <w:pPr>
                  <w:framePr w:hSpace="141" w:wrap="around" w:vAnchor="text" w:hAnchor="margin" w:y="22"/>
                </w:pPr>
              </w:pPrChange>
            </w:pPr>
            <w:bookmarkStart w:id="898" w:name="_Hlk141026536"/>
            <w:r w:rsidRPr="00AD7CE4">
              <w:rPr>
                <w:rFonts w:cstheme="minorHAnsi"/>
                <w:sz w:val="20"/>
                <w:szCs w:val="20"/>
              </w:rPr>
              <w:t>Recette</w:t>
            </w:r>
            <w:bookmarkEnd w:id="898"/>
          </w:p>
        </w:tc>
        <w:tc>
          <w:tcPr>
            <w:tcW w:w="6345" w:type="dxa"/>
            <w:shd w:val="clear" w:color="auto" w:fill="F2F2F2" w:themeFill="background1" w:themeFillShade="F2"/>
            <w:vAlign w:val="center"/>
          </w:tcPr>
          <w:p w14:paraId="67C7939B" w14:textId="77777777" w:rsidR="00845E29" w:rsidRPr="00AD7CE4" w:rsidRDefault="00845E29" w:rsidP="00E13097">
            <w:pPr>
              <w:jc w:val="both"/>
              <w:rPr>
                <w:rFonts w:cstheme="minorHAnsi"/>
                <w:sz w:val="20"/>
                <w:szCs w:val="20"/>
              </w:rPr>
              <w:pPrChange w:id="899" w:author="FURNON Cyril" w:date="2023-08-18T00:11:00Z">
                <w:pPr>
                  <w:framePr w:hSpace="141" w:wrap="around" w:vAnchor="text" w:hAnchor="margin" w:y="22"/>
                </w:pPr>
              </w:pPrChange>
            </w:pPr>
            <w:r w:rsidRPr="00AD7CE4">
              <w:rPr>
                <w:rFonts w:cstheme="minorHAnsi"/>
                <w:sz w:val="20"/>
                <w:szCs w:val="20"/>
              </w:rPr>
              <w:t xml:space="preserve">TMA en attente de validation déployée sur l’environnement de Qualité </w:t>
            </w:r>
          </w:p>
        </w:tc>
      </w:tr>
      <w:tr w:rsidR="00845E29" w:rsidRPr="00AD7CE4" w14:paraId="0C4235B5" w14:textId="77777777" w:rsidTr="00845E29">
        <w:trPr>
          <w:trHeight w:val="546"/>
        </w:trPr>
        <w:tc>
          <w:tcPr>
            <w:tcW w:w="2943" w:type="dxa"/>
            <w:shd w:val="clear" w:color="auto" w:fill="F2F2F2" w:themeFill="background1" w:themeFillShade="F2"/>
            <w:vAlign w:val="center"/>
          </w:tcPr>
          <w:p w14:paraId="552AF246" w14:textId="77777777" w:rsidR="00845E29" w:rsidRPr="00AD7CE4" w:rsidRDefault="00845E29" w:rsidP="00E13097">
            <w:pPr>
              <w:jc w:val="both"/>
              <w:rPr>
                <w:rFonts w:cstheme="minorHAnsi"/>
                <w:sz w:val="20"/>
                <w:szCs w:val="20"/>
              </w:rPr>
              <w:pPrChange w:id="900" w:author="FURNON Cyril" w:date="2023-08-18T00:11:00Z">
                <w:pPr>
                  <w:framePr w:hSpace="141" w:wrap="around" w:vAnchor="text" w:hAnchor="margin" w:y="22"/>
                </w:pPr>
              </w:pPrChange>
            </w:pPr>
            <w:r w:rsidRPr="00AD7CE4">
              <w:rPr>
                <w:rFonts w:cstheme="minorHAnsi"/>
                <w:sz w:val="20"/>
                <w:szCs w:val="20"/>
              </w:rPr>
              <w:t>Validé Métier</w:t>
            </w:r>
          </w:p>
        </w:tc>
        <w:tc>
          <w:tcPr>
            <w:tcW w:w="6345" w:type="dxa"/>
            <w:shd w:val="clear" w:color="auto" w:fill="F2F2F2" w:themeFill="background1" w:themeFillShade="F2"/>
            <w:vAlign w:val="center"/>
          </w:tcPr>
          <w:p w14:paraId="6B9D4A8F" w14:textId="77777777" w:rsidR="00845E29" w:rsidRPr="00AD7CE4" w:rsidRDefault="00845E29" w:rsidP="00E13097">
            <w:pPr>
              <w:jc w:val="both"/>
              <w:rPr>
                <w:rFonts w:cstheme="minorHAnsi"/>
                <w:sz w:val="20"/>
                <w:szCs w:val="20"/>
              </w:rPr>
              <w:pPrChange w:id="901" w:author="FURNON Cyril" w:date="2023-08-18T00:11:00Z">
                <w:pPr>
                  <w:framePr w:hSpace="141" w:wrap="around" w:vAnchor="text" w:hAnchor="margin" w:y="22"/>
                </w:pPr>
              </w:pPrChange>
            </w:pPr>
            <w:r w:rsidRPr="00AD7CE4">
              <w:rPr>
                <w:rFonts w:cstheme="minorHAnsi"/>
                <w:sz w:val="20"/>
                <w:szCs w:val="20"/>
              </w:rPr>
              <w:t>TMA validé par les personnes Métier en attente de Mise en Production</w:t>
            </w:r>
          </w:p>
        </w:tc>
      </w:tr>
      <w:tr w:rsidR="00845E29" w:rsidRPr="00AD7CE4" w14:paraId="168E8092" w14:textId="77777777" w:rsidTr="00845E29">
        <w:trPr>
          <w:trHeight w:val="567"/>
        </w:trPr>
        <w:tc>
          <w:tcPr>
            <w:tcW w:w="2943" w:type="dxa"/>
            <w:shd w:val="clear" w:color="auto" w:fill="F2F2F2" w:themeFill="background1" w:themeFillShade="F2"/>
            <w:vAlign w:val="center"/>
          </w:tcPr>
          <w:p w14:paraId="631307A4" w14:textId="77777777" w:rsidR="00845E29" w:rsidRPr="00AD7CE4" w:rsidRDefault="00845E29" w:rsidP="00E13097">
            <w:pPr>
              <w:jc w:val="both"/>
              <w:rPr>
                <w:rFonts w:cstheme="minorHAnsi"/>
                <w:sz w:val="20"/>
                <w:szCs w:val="20"/>
              </w:rPr>
              <w:pPrChange w:id="902" w:author="FURNON Cyril" w:date="2023-08-18T00:11:00Z">
                <w:pPr>
                  <w:framePr w:hSpace="141" w:wrap="around" w:vAnchor="text" w:hAnchor="margin" w:y="22"/>
                </w:pPr>
              </w:pPrChange>
            </w:pPr>
            <w:r w:rsidRPr="00AD7CE4">
              <w:rPr>
                <w:rFonts w:cstheme="minorHAnsi"/>
                <w:sz w:val="20"/>
                <w:szCs w:val="20"/>
              </w:rPr>
              <w:t>Done</w:t>
            </w:r>
          </w:p>
        </w:tc>
        <w:tc>
          <w:tcPr>
            <w:tcW w:w="6345" w:type="dxa"/>
            <w:shd w:val="clear" w:color="auto" w:fill="F2F2F2" w:themeFill="background1" w:themeFillShade="F2"/>
            <w:vAlign w:val="center"/>
          </w:tcPr>
          <w:p w14:paraId="6C1902D4" w14:textId="77777777" w:rsidR="00845E29" w:rsidRPr="00AD7CE4" w:rsidRDefault="00845E29" w:rsidP="00E13097">
            <w:pPr>
              <w:jc w:val="both"/>
              <w:rPr>
                <w:rFonts w:cstheme="minorHAnsi"/>
                <w:sz w:val="20"/>
                <w:szCs w:val="20"/>
              </w:rPr>
              <w:pPrChange w:id="903" w:author="FURNON Cyril" w:date="2023-08-18T00:11:00Z">
                <w:pPr>
                  <w:framePr w:hSpace="141" w:wrap="around" w:vAnchor="text" w:hAnchor="margin" w:y="22"/>
                </w:pPr>
              </w:pPrChange>
            </w:pPr>
            <w:r w:rsidRPr="00AD7CE4">
              <w:rPr>
                <w:rFonts w:cstheme="minorHAnsi"/>
                <w:sz w:val="20"/>
                <w:szCs w:val="20"/>
              </w:rPr>
              <w:t>TMA déployé sur l’environnement de production</w:t>
            </w:r>
          </w:p>
        </w:tc>
      </w:tr>
      <w:tr w:rsidR="00845E29" w:rsidRPr="00AD7CE4" w14:paraId="3F25853C" w14:textId="77777777" w:rsidTr="00845E29">
        <w:trPr>
          <w:trHeight w:val="531"/>
        </w:trPr>
        <w:tc>
          <w:tcPr>
            <w:tcW w:w="2943" w:type="dxa"/>
            <w:shd w:val="clear" w:color="auto" w:fill="F2F2F2" w:themeFill="background1" w:themeFillShade="F2"/>
            <w:vAlign w:val="center"/>
          </w:tcPr>
          <w:p w14:paraId="73E716C3" w14:textId="77777777" w:rsidR="00845E29" w:rsidRPr="00AD7CE4" w:rsidRDefault="00845E29" w:rsidP="00E13097">
            <w:pPr>
              <w:jc w:val="both"/>
              <w:rPr>
                <w:rFonts w:cstheme="minorHAnsi"/>
                <w:sz w:val="20"/>
                <w:szCs w:val="20"/>
              </w:rPr>
              <w:pPrChange w:id="904" w:author="FURNON Cyril" w:date="2023-08-18T00:11:00Z">
                <w:pPr>
                  <w:framePr w:hSpace="141" w:wrap="around" w:vAnchor="text" w:hAnchor="margin" w:y="22"/>
                </w:pPr>
              </w:pPrChange>
            </w:pPr>
            <w:r w:rsidRPr="00AD7CE4">
              <w:rPr>
                <w:rFonts w:cstheme="minorHAnsi"/>
                <w:sz w:val="20"/>
                <w:szCs w:val="20"/>
              </w:rPr>
              <w:t>Removed</w:t>
            </w:r>
          </w:p>
        </w:tc>
        <w:tc>
          <w:tcPr>
            <w:tcW w:w="6345" w:type="dxa"/>
            <w:shd w:val="clear" w:color="auto" w:fill="F2F2F2" w:themeFill="background1" w:themeFillShade="F2"/>
            <w:vAlign w:val="center"/>
          </w:tcPr>
          <w:p w14:paraId="036119C0" w14:textId="77777777" w:rsidR="00845E29" w:rsidRPr="00AD7CE4" w:rsidRDefault="00845E29" w:rsidP="00E13097">
            <w:pPr>
              <w:keepNext/>
              <w:jc w:val="both"/>
              <w:rPr>
                <w:rFonts w:cstheme="minorHAnsi"/>
                <w:sz w:val="20"/>
                <w:szCs w:val="20"/>
              </w:rPr>
              <w:pPrChange w:id="905" w:author="FURNON Cyril" w:date="2023-08-18T00:11:00Z">
                <w:pPr>
                  <w:keepNext/>
                  <w:framePr w:hSpace="141" w:wrap="around" w:vAnchor="text" w:hAnchor="margin" w:y="22"/>
                </w:pPr>
              </w:pPrChange>
            </w:pPr>
            <w:r w:rsidRPr="00AD7CE4">
              <w:rPr>
                <w:rFonts w:cstheme="minorHAnsi"/>
                <w:sz w:val="20"/>
                <w:szCs w:val="20"/>
              </w:rPr>
              <w:t>TMA dont le besoin n’est plus à jour</w:t>
            </w:r>
          </w:p>
        </w:tc>
      </w:tr>
    </w:tbl>
    <w:p w14:paraId="32966789" w14:textId="63FDAE99" w:rsidR="00845E29" w:rsidRPr="00AD7CE4" w:rsidRDefault="00845E29" w:rsidP="00490092">
      <w:pPr>
        <w:pStyle w:val="Lgende"/>
        <w:framePr w:w="9315" w:h="344" w:hRule="exact" w:hSpace="141" w:wrap="around" w:vAnchor="text" w:hAnchor="page" w:x="1323" w:y="4446"/>
        <w:rPr>
          <w:rFonts w:cstheme="minorHAnsi"/>
        </w:rPr>
      </w:pPr>
      <w:r w:rsidRPr="00AD7CE4">
        <w:rPr>
          <w:rFonts w:cstheme="minorHAnsi"/>
        </w:rPr>
        <w:t xml:space="preserve">Figure </w:t>
      </w:r>
      <w:r w:rsidR="00F554E1" w:rsidRPr="00AD7CE4">
        <w:rPr>
          <w:rFonts w:cstheme="minorHAnsi"/>
        </w:rPr>
        <w:t>19</w:t>
      </w:r>
      <w:r w:rsidRPr="00AD7CE4">
        <w:rPr>
          <w:rFonts w:cstheme="minorHAnsi"/>
        </w:rPr>
        <w:t xml:space="preserve"> : Tableau des statuts des TMA</w:t>
      </w:r>
    </w:p>
    <w:p w14:paraId="0311CDC6" w14:textId="1196214A" w:rsidR="00845E29" w:rsidRPr="00AD7CE4" w:rsidRDefault="00845E29" w:rsidP="00E13097">
      <w:pPr>
        <w:jc w:val="both"/>
        <w:rPr>
          <w:rFonts w:cstheme="minorHAnsi"/>
          <w:color w:val="000000" w:themeColor="text1"/>
        </w:rPr>
        <w:pPrChange w:id="906" w:author="FURNON Cyril" w:date="2023-08-18T00:11:00Z">
          <w:pPr/>
        </w:pPrChange>
      </w:pPr>
      <w:r w:rsidRPr="00AD7CE4">
        <w:rPr>
          <w:rFonts w:cstheme="minorHAnsi"/>
          <w:color w:val="000000" w:themeColor="text1"/>
        </w:rPr>
        <w:t>On retrouve les statuts :</w:t>
      </w:r>
    </w:p>
    <w:p w14:paraId="5A53E5E4" w14:textId="4F0EBA66" w:rsidR="00E81C69" w:rsidRPr="00AD7CE4" w:rsidRDefault="00845E29">
      <w:pPr>
        <w:pStyle w:val="Paragraphedeliste"/>
        <w:numPr>
          <w:ilvl w:val="0"/>
          <w:numId w:val="3"/>
        </w:numPr>
        <w:jc w:val="both"/>
        <w:rPr>
          <w:rFonts w:cstheme="minorHAnsi"/>
          <w:color w:val="000000" w:themeColor="text1"/>
        </w:rPr>
        <w:pPrChange w:id="907" w:author="FURNON Cyril" w:date="2023-08-18T00:11:00Z">
          <w:pPr>
            <w:pStyle w:val="Paragraphedeliste"/>
            <w:numPr>
              <w:numId w:val="3"/>
            </w:numPr>
            <w:ind w:hanging="360"/>
          </w:pPr>
        </w:pPrChange>
      </w:pPr>
      <w:r w:rsidRPr="00AD7CE4">
        <w:rPr>
          <w:rFonts w:cstheme="minorHAnsi"/>
          <w:color w:val="000000" w:themeColor="text1"/>
        </w:rPr>
        <w:t xml:space="preserve"> </w:t>
      </w:r>
      <w:r w:rsidR="00E81C69" w:rsidRPr="00AD7CE4">
        <w:rPr>
          <w:rFonts w:cstheme="minorHAnsi"/>
          <w:color w:val="000000" w:themeColor="text1"/>
        </w:rPr>
        <w:t>« New » qui signifie que l</w:t>
      </w:r>
      <w:r w:rsidR="00F14792" w:rsidRPr="00AD7CE4">
        <w:rPr>
          <w:rFonts w:cstheme="minorHAnsi"/>
          <w:color w:val="000000" w:themeColor="text1"/>
        </w:rPr>
        <w:t>a</w:t>
      </w:r>
      <w:r w:rsidR="00E81C69" w:rsidRPr="00AD7CE4">
        <w:rPr>
          <w:rFonts w:cstheme="minorHAnsi"/>
          <w:color w:val="000000" w:themeColor="text1"/>
        </w:rPr>
        <w:t xml:space="preserve"> </w:t>
      </w:r>
      <w:r w:rsidR="00F14792" w:rsidRPr="00AD7CE4">
        <w:rPr>
          <w:rFonts w:cstheme="minorHAnsi"/>
          <w:color w:val="000000" w:themeColor="text1"/>
        </w:rPr>
        <w:t>TMA a été produite et qu’elle a été priorisé (principe de notation)</w:t>
      </w:r>
      <w:r w:rsidR="00E81C69" w:rsidRPr="00AD7CE4">
        <w:rPr>
          <w:rFonts w:cstheme="minorHAnsi"/>
          <w:color w:val="000000" w:themeColor="text1"/>
        </w:rPr>
        <w:t xml:space="preserve">. </w:t>
      </w:r>
    </w:p>
    <w:p w14:paraId="5FA737B0" w14:textId="3D161ECE" w:rsidR="00E81C69" w:rsidRPr="00AD7CE4" w:rsidRDefault="00E81C69">
      <w:pPr>
        <w:pStyle w:val="Paragraphedeliste"/>
        <w:numPr>
          <w:ilvl w:val="0"/>
          <w:numId w:val="3"/>
        </w:numPr>
        <w:jc w:val="both"/>
        <w:rPr>
          <w:rFonts w:cstheme="minorHAnsi"/>
        </w:rPr>
        <w:pPrChange w:id="908" w:author="FURNON Cyril" w:date="2023-08-18T00:11:00Z">
          <w:pPr>
            <w:pStyle w:val="Paragraphedeliste"/>
            <w:numPr>
              <w:numId w:val="3"/>
            </w:numPr>
            <w:ind w:hanging="360"/>
          </w:pPr>
        </w:pPrChange>
      </w:pPr>
      <w:r w:rsidRPr="00AD7CE4">
        <w:rPr>
          <w:rFonts w:cstheme="minorHAnsi"/>
          <w:color w:val="000000" w:themeColor="text1"/>
        </w:rPr>
        <w:t>« </w:t>
      </w:r>
      <w:r w:rsidR="00F14792" w:rsidRPr="00AD7CE4">
        <w:rPr>
          <w:rFonts w:cstheme="minorHAnsi"/>
          <w:color w:val="000000" w:themeColor="text1"/>
        </w:rPr>
        <w:t xml:space="preserve">A </w:t>
      </w:r>
      <w:r w:rsidR="00845E29" w:rsidRPr="00AD7CE4">
        <w:rPr>
          <w:rFonts w:cstheme="minorHAnsi"/>
          <w:color w:val="000000" w:themeColor="text1"/>
        </w:rPr>
        <w:t>préciser »</w:t>
      </w:r>
      <w:r w:rsidRPr="00AD7CE4">
        <w:rPr>
          <w:rFonts w:cstheme="minorHAnsi"/>
          <w:color w:val="000000" w:themeColor="text1"/>
        </w:rPr>
        <w:t xml:space="preserve"> comme son nom l’indique, </w:t>
      </w:r>
      <w:r w:rsidR="00845E29" w:rsidRPr="00AD7CE4">
        <w:rPr>
          <w:rFonts w:cstheme="minorHAnsi"/>
          <w:color w:val="000000" w:themeColor="text1"/>
        </w:rPr>
        <w:t>ce statut traduit une</w:t>
      </w:r>
      <w:r w:rsidRPr="00AD7CE4">
        <w:rPr>
          <w:rFonts w:cstheme="minorHAnsi"/>
          <w:color w:val="000000" w:themeColor="text1"/>
        </w:rPr>
        <w:t xml:space="preserve"> </w:t>
      </w:r>
      <w:r w:rsidR="00F14792" w:rsidRPr="00AD7CE4">
        <w:rPr>
          <w:rFonts w:cstheme="minorHAnsi"/>
          <w:color w:val="000000" w:themeColor="text1"/>
        </w:rPr>
        <w:t>demande de précisions</w:t>
      </w:r>
      <w:r w:rsidR="00845E29" w:rsidRPr="00AD7CE4">
        <w:rPr>
          <w:rFonts w:cstheme="minorHAnsi"/>
          <w:color w:val="000000" w:themeColor="text1"/>
        </w:rPr>
        <w:t xml:space="preserve"> de la TMA</w:t>
      </w:r>
      <w:r w:rsidR="00F14792" w:rsidRPr="00AD7CE4">
        <w:rPr>
          <w:rFonts w:cstheme="minorHAnsi"/>
          <w:color w:val="000000" w:themeColor="text1"/>
        </w:rPr>
        <w:t xml:space="preserve"> si elle n’est pas assez claire</w:t>
      </w:r>
      <w:r w:rsidR="00845E29" w:rsidRPr="00AD7CE4">
        <w:rPr>
          <w:rFonts w:cstheme="minorHAnsi"/>
          <w:color w:val="000000" w:themeColor="text1"/>
        </w:rPr>
        <w:t xml:space="preserve">, qu’il </w:t>
      </w:r>
      <w:r w:rsidR="00845E29" w:rsidRPr="00AD7CE4">
        <w:rPr>
          <w:rFonts w:cstheme="minorHAnsi"/>
        </w:rPr>
        <w:t>manque des informations ou des documents</w:t>
      </w:r>
      <w:r w:rsidRPr="00AD7CE4">
        <w:rPr>
          <w:rFonts w:cstheme="minorHAnsi"/>
        </w:rPr>
        <w:t>.</w:t>
      </w:r>
    </w:p>
    <w:p w14:paraId="2D104F4D" w14:textId="30DFA347" w:rsidR="00E81C69" w:rsidRPr="00AD7CE4" w:rsidRDefault="00E81C69">
      <w:pPr>
        <w:pStyle w:val="Paragraphedeliste"/>
        <w:numPr>
          <w:ilvl w:val="0"/>
          <w:numId w:val="3"/>
        </w:numPr>
        <w:jc w:val="both"/>
        <w:rPr>
          <w:rFonts w:cstheme="minorHAnsi"/>
          <w:color w:val="000000" w:themeColor="text1"/>
        </w:rPr>
        <w:pPrChange w:id="909" w:author="FURNON Cyril" w:date="2023-08-18T00:11:00Z">
          <w:pPr>
            <w:pStyle w:val="Paragraphedeliste"/>
            <w:numPr>
              <w:numId w:val="3"/>
            </w:numPr>
            <w:ind w:hanging="360"/>
          </w:pPr>
        </w:pPrChange>
      </w:pPr>
      <w:r w:rsidRPr="00AD7CE4">
        <w:rPr>
          <w:rFonts w:cstheme="minorHAnsi"/>
        </w:rPr>
        <w:t>« En Test DEV » lorsque la personne en charge</w:t>
      </w:r>
      <w:r w:rsidR="00F14792" w:rsidRPr="00AD7CE4">
        <w:rPr>
          <w:rFonts w:cstheme="minorHAnsi"/>
        </w:rPr>
        <w:t xml:space="preserve"> de la TMA</w:t>
      </w:r>
      <w:r w:rsidRPr="00AD7CE4">
        <w:rPr>
          <w:rFonts w:cstheme="minorHAnsi"/>
        </w:rPr>
        <w:t xml:space="preserve"> a </w:t>
      </w:r>
      <w:r w:rsidR="00F14792" w:rsidRPr="00AD7CE4">
        <w:rPr>
          <w:rFonts w:cstheme="minorHAnsi"/>
        </w:rPr>
        <w:t>corrigé</w:t>
      </w:r>
      <w:r w:rsidRPr="00AD7CE4">
        <w:rPr>
          <w:rFonts w:cstheme="minorHAnsi"/>
        </w:rPr>
        <w:t xml:space="preserve"> et </w:t>
      </w:r>
      <w:r w:rsidR="00F14792" w:rsidRPr="00AD7CE4">
        <w:rPr>
          <w:rFonts w:cstheme="minorHAnsi"/>
        </w:rPr>
        <w:t xml:space="preserve">dont les modifications ont été ajoutés sur </w:t>
      </w:r>
      <w:r w:rsidRPr="00AD7CE4">
        <w:rPr>
          <w:rFonts w:cstheme="minorHAnsi"/>
        </w:rPr>
        <w:t xml:space="preserve">l’environnement de </w:t>
      </w:r>
      <w:r w:rsidR="00F14792" w:rsidRPr="00AD7CE4">
        <w:rPr>
          <w:rFonts w:cstheme="minorHAnsi"/>
        </w:rPr>
        <w:t>Qualité</w:t>
      </w:r>
      <w:r w:rsidRPr="00AD7CE4">
        <w:rPr>
          <w:rFonts w:cstheme="minorHAnsi"/>
        </w:rPr>
        <w:t xml:space="preserve"> un</w:t>
      </w:r>
      <w:r w:rsidRPr="00AD7CE4">
        <w:rPr>
          <w:rFonts w:cstheme="minorHAnsi"/>
          <w:color w:val="000000" w:themeColor="text1"/>
        </w:rPr>
        <w:t xml:space="preserve"> autre développeur valide les modifications et test sur l’environnement.</w:t>
      </w:r>
      <w:r w:rsidR="00F14792" w:rsidRPr="00AD7CE4">
        <w:rPr>
          <w:rFonts w:cstheme="minorHAnsi"/>
          <w:color w:val="000000" w:themeColor="text1"/>
        </w:rPr>
        <w:t xml:space="preserve"> Cette étape n’est pas toujours présente sur le problème est minime (simple erreur sur une donnée, légère modification du code…)</w:t>
      </w:r>
    </w:p>
    <w:p w14:paraId="65BF1A2E" w14:textId="62415890" w:rsidR="00E81C69" w:rsidRPr="00AD7CE4" w:rsidRDefault="00E81C69">
      <w:pPr>
        <w:pStyle w:val="Paragraphedeliste"/>
        <w:numPr>
          <w:ilvl w:val="0"/>
          <w:numId w:val="3"/>
        </w:numPr>
        <w:jc w:val="both"/>
        <w:rPr>
          <w:rFonts w:cstheme="minorHAnsi"/>
          <w:color w:val="000000" w:themeColor="text1"/>
        </w:rPr>
        <w:pPrChange w:id="910" w:author="FURNON Cyril" w:date="2023-08-18T00:11:00Z">
          <w:pPr>
            <w:pStyle w:val="Paragraphedeliste"/>
            <w:numPr>
              <w:numId w:val="3"/>
            </w:numPr>
            <w:ind w:hanging="360"/>
          </w:pPr>
        </w:pPrChange>
      </w:pPr>
      <w:r w:rsidRPr="00AD7CE4">
        <w:rPr>
          <w:rFonts w:cstheme="minorHAnsi"/>
          <w:color w:val="000000" w:themeColor="text1"/>
        </w:rPr>
        <w:t>« </w:t>
      </w:r>
      <w:r w:rsidR="00F14792" w:rsidRPr="00AD7CE4">
        <w:rPr>
          <w:rFonts w:cstheme="minorHAnsi"/>
          <w:color w:val="000000" w:themeColor="text1"/>
        </w:rPr>
        <w:t>Recette » : ce statut demande à un testeur fonctionnel de vérifier les modifications. En cas de refus, la TMA repasse au statut new et la boucle recommence.</w:t>
      </w:r>
    </w:p>
    <w:p w14:paraId="22B820C1" w14:textId="1E05D8CF" w:rsidR="004A760A" w:rsidRPr="00AD7CE4" w:rsidRDefault="004A760A">
      <w:pPr>
        <w:pStyle w:val="Paragraphedeliste"/>
        <w:numPr>
          <w:ilvl w:val="0"/>
          <w:numId w:val="3"/>
        </w:numPr>
        <w:jc w:val="both"/>
        <w:rPr>
          <w:rFonts w:cstheme="minorHAnsi"/>
          <w:color w:val="000000" w:themeColor="text1"/>
          <w:sz w:val="24"/>
          <w:szCs w:val="24"/>
        </w:rPr>
        <w:pPrChange w:id="911" w:author="FURNON Cyril" w:date="2023-08-18T00:11:00Z">
          <w:pPr>
            <w:pStyle w:val="Paragraphedeliste"/>
            <w:numPr>
              <w:numId w:val="3"/>
            </w:numPr>
            <w:ind w:hanging="360"/>
          </w:pPr>
        </w:pPrChange>
      </w:pPr>
      <w:r w:rsidRPr="00AD7CE4">
        <w:rPr>
          <w:rFonts w:cstheme="minorHAnsi"/>
        </w:rPr>
        <w:t>« Validé Métier » survient juste après la validation d’une personne Métier et sera donc en attente de mise en production.</w:t>
      </w:r>
    </w:p>
    <w:p w14:paraId="6F5C556A" w14:textId="0441792F" w:rsidR="00E81C69" w:rsidRPr="00AD7CE4" w:rsidRDefault="00E81C69">
      <w:pPr>
        <w:pStyle w:val="Paragraphedeliste"/>
        <w:numPr>
          <w:ilvl w:val="0"/>
          <w:numId w:val="3"/>
        </w:numPr>
        <w:jc w:val="both"/>
        <w:rPr>
          <w:rFonts w:cstheme="minorHAnsi"/>
          <w:color w:val="000000" w:themeColor="text1"/>
        </w:rPr>
        <w:pPrChange w:id="912" w:author="FURNON Cyril" w:date="2023-08-18T00:11:00Z">
          <w:pPr>
            <w:pStyle w:val="Paragraphedeliste"/>
            <w:numPr>
              <w:numId w:val="3"/>
            </w:numPr>
            <w:ind w:hanging="360"/>
          </w:pPr>
        </w:pPrChange>
      </w:pPr>
      <w:r w:rsidRPr="00AD7CE4">
        <w:rPr>
          <w:rFonts w:cstheme="minorHAnsi"/>
          <w:color w:val="000000" w:themeColor="text1"/>
        </w:rPr>
        <w:t>« Done »</w:t>
      </w:r>
      <w:r w:rsidR="00845E29" w:rsidRPr="00AD7CE4">
        <w:rPr>
          <w:rFonts w:cstheme="minorHAnsi"/>
          <w:color w:val="000000" w:themeColor="text1"/>
        </w:rPr>
        <w:t> :</w:t>
      </w:r>
      <w:r w:rsidRPr="00AD7CE4">
        <w:rPr>
          <w:rFonts w:cstheme="minorHAnsi"/>
          <w:color w:val="000000" w:themeColor="text1"/>
        </w:rPr>
        <w:t xml:space="preserve"> </w:t>
      </w:r>
      <w:r w:rsidR="00845E29" w:rsidRPr="00AD7CE4">
        <w:rPr>
          <w:rFonts w:cstheme="minorHAnsi"/>
          <w:color w:val="000000" w:themeColor="text1"/>
        </w:rPr>
        <w:t>Une TMA</w:t>
      </w:r>
      <w:r w:rsidRPr="00AD7CE4">
        <w:rPr>
          <w:rFonts w:cstheme="minorHAnsi"/>
          <w:color w:val="000000" w:themeColor="text1"/>
        </w:rPr>
        <w:t xml:space="preserve"> « Done » </w:t>
      </w:r>
      <w:r w:rsidR="00845E29" w:rsidRPr="00AD7CE4">
        <w:rPr>
          <w:rFonts w:cstheme="minorHAnsi"/>
          <w:color w:val="000000" w:themeColor="text1"/>
        </w:rPr>
        <w:t>signifie qu’elle a été résolue et que les modifications sont présentes sur l’environnement de production</w:t>
      </w:r>
      <w:r w:rsidR="004A760A" w:rsidRPr="00AD7CE4">
        <w:rPr>
          <w:rFonts w:cstheme="minorHAnsi"/>
          <w:color w:val="000000" w:themeColor="text1"/>
        </w:rPr>
        <w:t>.</w:t>
      </w:r>
    </w:p>
    <w:p w14:paraId="2E9AEA04" w14:textId="24ED62A4" w:rsidR="00CA67BD" w:rsidRPr="00AD7CE4" w:rsidRDefault="00E81C69">
      <w:pPr>
        <w:pStyle w:val="Paragraphedeliste"/>
        <w:numPr>
          <w:ilvl w:val="0"/>
          <w:numId w:val="3"/>
        </w:numPr>
        <w:jc w:val="both"/>
        <w:rPr>
          <w:rFonts w:cstheme="minorHAnsi"/>
          <w:color w:val="000000" w:themeColor="text1"/>
          <w:lang w:eastAsia="fr-FR"/>
        </w:rPr>
        <w:pPrChange w:id="913" w:author="FURNON Cyril" w:date="2023-08-18T00:11:00Z">
          <w:pPr>
            <w:pStyle w:val="Paragraphedeliste"/>
            <w:numPr>
              <w:numId w:val="3"/>
            </w:numPr>
            <w:ind w:hanging="360"/>
          </w:pPr>
        </w:pPrChange>
      </w:pPr>
      <w:r w:rsidRPr="00AD7CE4">
        <w:rPr>
          <w:rFonts w:cstheme="minorHAnsi"/>
          <w:color w:val="000000" w:themeColor="text1"/>
        </w:rPr>
        <w:t xml:space="preserve">« Removed » est utilisé lorsque </w:t>
      </w:r>
      <w:r w:rsidR="00845E29" w:rsidRPr="00AD7CE4">
        <w:rPr>
          <w:rFonts w:cstheme="minorHAnsi"/>
          <w:color w:val="000000" w:themeColor="text1"/>
        </w:rPr>
        <w:t xml:space="preserve">la TMA n’a pas été reproduite ou n’est plus d’actualité. Il est également possible qu’elle ait été </w:t>
      </w:r>
      <w:r w:rsidR="00CA67BD" w:rsidRPr="00AD7CE4">
        <w:rPr>
          <w:rFonts w:cstheme="minorHAnsi"/>
          <w:color w:val="000000" w:themeColor="text1"/>
        </w:rPr>
        <w:t>résolue</w:t>
      </w:r>
      <w:r w:rsidR="00845E29" w:rsidRPr="00AD7CE4">
        <w:rPr>
          <w:rFonts w:cstheme="minorHAnsi"/>
          <w:color w:val="000000" w:themeColor="text1"/>
        </w:rPr>
        <w:t xml:space="preserve"> par une version d’application</w:t>
      </w:r>
      <w:r w:rsidRPr="00AD7CE4">
        <w:rPr>
          <w:rFonts w:cstheme="minorHAnsi"/>
          <w:color w:val="000000" w:themeColor="text1"/>
        </w:rPr>
        <w:t>.</w:t>
      </w:r>
    </w:p>
    <w:p w14:paraId="623AF594" w14:textId="77777777" w:rsidR="00CA67BD" w:rsidRPr="00AD7CE4" w:rsidRDefault="00CA67BD" w:rsidP="00E13097">
      <w:pPr>
        <w:jc w:val="both"/>
        <w:rPr>
          <w:rFonts w:cstheme="minorHAnsi"/>
          <w:color w:val="000000" w:themeColor="text1"/>
          <w:lang w:eastAsia="fr-FR"/>
        </w:rPr>
        <w:pPrChange w:id="914" w:author="FURNON Cyril" w:date="2023-08-18T00:11:00Z">
          <w:pPr/>
        </w:pPrChange>
      </w:pPr>
    </w:p>
    <w:p w14:paraId="24890E48" w14:textId="0D60FFB4" w:rsidR="00815E58" w:rsidRPr="00AD7CE4" w:rsidRDefault="00000000" w:rsidP="00E13097">
      <w:pPr>
        <w:jc w:val="both"/>
        <w:rPr>
          <w:rFonts w:cstheme="minorHAnsi"/>
          <w:color w:val="000000" w:themeColor="text1"/>
          <w:lang w:eastAsia="fr-FR"/>
        </w:rPr>
        <w:pPrChange w:id="915" w:author="FURNON Cyril" w:date="2023-08-18T00:11:00Z">
          <w:pPr/>
        </w:pPrChange>
      </w:pPr>
      <w:r>
        <w:rPr>
          <w:rFonts w:cstheme="minorHAnsi"/>
          <w:noProof/>
        </w:rPr>
        <w:pict w14:anchorId="54250DB2">
          <v:shape id="_x0000_s2132" type="#_x0000_t202" style="position:absolute;left:0;text-align:left;margin-left:-8.25pt;margin-top:398.75pt;width:461.55pt;height:18.85pt;z-index:251667456;mso-position-horizontal-relative:text;mso-position-vertical-relative:text" stroked="f">
            <v:textbox style="mso-next-textbox:#_x0000_s2132" inset="0,0,0,0">
              <w:txbxContent>
                <w:p w14:paraId="2C8B4280" w14:textId="719BCAB4" w:rsidR="00815E58" w:rsidRPr="009539C9" w:rsidRDefault="00815E58" w:rsidP="000A40C3">
                  <w:pPr>
                    <w:pStyle w:val="Lgende"/>
                    <w:rPr>
                      <w:noProof/>
                    </w:rPr>
                  </w:pPr>
                  <w:r>
                    <w:t xml:space="preserve">Figure </w:t>
                  </w:r>
                  <w:r w:rsidR="00F554E1">
                    <w:t>20</w:t>
                  </w:r>
                  <w:r>
                    <w:t xml:space="preserve"> : Dashboard du suivi des TMA</w:t>
                  </w:r>
                </w:p>
              </w:txbxContent>
            </v:textbox>
            <w10:wrap type="topAndBottom"/>
          </v:shape>
        </w:pict>
      </w:r>
      <w:r>
        <w:rPr>
          <w:rFonts w:cstheme="minorHAnsi"/>
          <w:noProof/>
        </w:rPr>
        <w:pict w14:anchorId="2517D0DA">
          <v:rect id="_x0000_s2154" style="position:absolute;left:0;text-align:left;margin-left:-6.05pt;margin-top:227.95pt;width:55.2pt;height:164.7pt;z-index:251678720" filled="f" strokecolor="red" strokeweight="2.25pt"/>
        </w:pict>
      </w:r>
      <w:r>
        <w:rPr>
          <w:rFonts w:cstheme="minorHAnsi"/>
          <w:noProof/>
        </w:rPr>
        <w:pict w14:anchorId="2517D0DA">
          <v:rect id="_x0000_s2153" style="position:absolute;left:0;text-align:left;margin-left:52.15pt;margin-top:115.15pt;width:284.4pt;height:61.2pt;z-index:251677696" filled="f" strokecolor="black [3213]" strokeweight="2.25pt"/>
        </w:pict>
      </w:r>
      <w:ins w:id="916" w:author="FURNON Cyril" w:date="2023-08-18T00:11:00Z">
        <w:r w:rsidR="009E0A55" w:rsidRPr="00845E29">
          <w:rPr>
            <w:noProof/>
            <w:highlight w:val="yellow"/>
          </w:rPr>
          <w:drawing>
            <wp:anchor distT="0" distB="0" distL="114300" distR="114300" simplePos="0" relativeHeight="251894272" behindDoc="0" locked="0" layoutInCell="1" allowOverlap="1" wp14:anchorId="5D3E5E8D" wp14:editId="3CBE2FF9">
              <wp:simplePos x="0" y="0"/>
              <wp:positionH relativeFrom="column">
                <wp:posOffset>-107950</wp:posOffset>
              </wp:positionH>
              <wp:positionV relativeFrom="paragraph">
                <wp:posOffset>796290</wp:posOffset>
              </wp:positionV>
              <wp:extent cx="5861685" cy="4226560"/>
              <wp:effectExtent l="19050" t="19050" r="5715" b="2540"/>
              <wp:wrapTopAndBottom/>
              <wp:docPr id="917601009" name="Image 917601009" descr="Une image contenant texte, capture d’écran, Caractère coloré,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28637" name="Image 1" descr="Une image contenant texte, capture d’écran, Caractère coloré, carré&#10;&#10;Description générée automatiquement"/>
                      <pic:cNvPicPr/>
                    </pic:nvPicPr>
                    <pic:blipFill rotWithShape="1">
                      <a:blip r:embed="rId42">
                        <a:extLst>
                          <a:ext uri="{28A0092B-C50C-407E-A947-70E740481C1C}">
                            <a14:useLocalDpi xmlns:a14="http://schemas.microsoft.com/office/drawing/2010/main" val="0"/>
                          </a:ext>
                        </a:extLst>
                      </a:blip>
                      <a:srcRect t="-567"/>
                      <a:stretch/>
                    </pic:blipFill>
                    <pic:spPr bwMode="auto">
                      <a:xfrm>
                        <a:off x="0" y="0"/>
                        <a:ext cx="5861685" cy="42265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del w:id="917" w:author="FURNON Cyril" w:date="2023-08-18T00:11:00Z">
        <w:r w:rsidR="009E0A55" w:rsidRPr="00AD7CE4">
          <w:rPr>
            <w:rFonts w:cstheme="minorHAnsi"/>
            <w:noProof/>
            <w:highlight w:val="yellow"/>
          </w:rPr>
          <w:drawing>
            <wp:anchor distT="0" distB="0" distL="114300" distR="114300" simplePos="0" relativeHeight="251624448" behindDoc="0" locked="0" layoutInCell="1" allowOverlap="1" wp14:anchorId="6D7DD7AE" wp14:editId="6F7EDCF1">
              <wp:simplePos x="0" y="0"/>
              <wp:positionH relativeFrom="column">
                <wp:posOffset>-107950</wp:posOffset>
              </wp:positionH>
              <wp:positionV relativeFrom="paragraph">
                <wp:posOffset>796290</wp:posOffset>
              </wp:positionV>
              <wp:extent cx="5861685" cy="4226560"/>
              <wp:effectExtent l="19050" t="19050" r="5715" b="2540"/>
              <wp:wrapTopAndBottom/>
              <wp:docPr id="722228637" name="Image 722228637" descr="Une image contenant texte, capture d’écran, Caractère coloré,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28637" name="Image 1" descr="Une image contenant texte, capture d’écran, Caractère coloré, carré&#10;&#10;Description générée automatiquement"/>
                      <pic:cNvPicPr/>
                    </pic:nvPicPr>
                    <pic:blipFill rotWithShape="1">
                      <a:blip r:embed="rId42">
                        <a:extLst>
                          <a:ext uri="{28A0092B-C50C-407E-A947-70E740481C1C}">
                            <a14:useLocalDpi xmlns:a14="http://schemas.microsoft.com/office/drawing/2010/main" val="0"/>
                          </a:ext>
                        </a:extLst>
                      </a:blip>
                      <a:srcRect t="-567"/>
                      <a:stretch/>
                    </pic:blipFill>
                    <pic:spPr bwMode="auto">
                      <a:xfrm>
                        <a:off x="0" y="0"/>
                        <a:ext cx="5861685" cy="42265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r w:rsidR="00CA67BD" w:rsidRPr="00AD7CE4">
        <w:rPr>
          <w:rFonts w:cstheme="minorHAnsi"/>
          <w:color w:val="000000" w:themeColor="text1"/>
          <w:lang w:eastAsia="fr-FR"/>
        </w:rPr>
        <w:t xml:space="preserve">Ces statuts sont également visibles depuis </w:t>
      </w:r>
      <w:r w:rsidR="005666D6" w:rsidRPr="00AD7CE4">
        <w:rPr>
          <w:rFonts w:cstheme="minorHAnsi"/>
          <w:color w:val="000000" w:themeColor="text1"/>
          <w:lang w:eastAsia="fr-FR"/>
        </w:rPr>
        <w:t>notre outil</w:t>
      </w:r>
      <w:r w:rsidR="00CA67BD" w:rsidRPr="00AD7CE4">
        <w:rPr>
          <w:rFonts w:cstheme="minorHAnsi"/>
          <w:color w:val="000000" w:themeColor="text1"/>
          <w:lang w:eastAsia="fr-FR"/>
        </w:rPr>
        <w:t xml:space="preserve"> Azure DevOps</w:t>
      </w:r>
      <w:r w:rsidR="009E0A55" w:rsidRPr="00AD7CE4">
        <w:rPr>
          <w:rFonts w:cstheme="minorHAnsi"/>
          <w:color w:val="000000" w:themeColor="text1"/>
          <w:lang w:eastAsia="fr-FR"/>
        </w:rPr>
        <w:t>, il permet de regrouper l’ensemble des TMA et de les classer suivant plusieurs catégories. On peut voir un exemple sur la</w:t>
      </w:r>
      <w:r w:rsidR="009E0A55" w:rsidRPr="00AD7CE4">
        <w:rPr>
          <w:rFonts w:cstheme="minorHAnsi"/>
        </w:rPr>
        <w:t xml:space="preserve"> </w:t>
      </w:r>
      <w:r w:rsidR="009E0A55" w:rsidRPr="00AD7CE4">
        <w:rPr>
          <w:rFonts w:cstheme="minorHAnsi"/>
          <w:i/>
          <w:iCs/>
          <w:color w:val="000000" w:themeColor="text1"/>
          <w:lang w:eastAsia="fr-FR"/>
        </w:rPr>
        <w:t xml:space="preserve">Figure </w:t>
      </w:r>
      <w:r w:rsidR="00490092" w:rsidRPr="00AD7CE4">
        <w:rPr>
          <w:rFonts w:cstheme="minorHAnsi"/>
          <w:i/>
          <w:iCs/>
          <w:color w:val="000000" w:themeColor="text1"/>
          <w:lang w:eastAsia="fr-FR"/>
        </w:rPr>
        <w:t>20</w:t>
      </w:r>
      <w:r w:rsidR="009E0A55" w:rsidRPr="00AD7CE4">
        <w:rPr>
          <w:rFonts w:cstheme="minorHAnsi"/>
          <w:i/>
          <w:iCs/>
          <w:color w:val="000000" w:themeColor="text1"/>
          <w:lang w:eastAsia="fr-FR"/>
        </w:rPr>
        <w:t xml:space="preserve"> : Dashboard du suivi des TMA</w:t>
      </w:r>
      <w:r w:rsidR="009E0A55" w:rsidRPr="00AD7CE4">
        <w:rPr>
          <w:rFonts w:cstheme="minorHAnsi"/>
          <w:color w:val="000000" w:themeColor="text1"/>
          <w:lang w:eastAsia="fr-FR"/>
        </w:rPr>
        <w:t>.</w:t>
      </w:r>
    </w:p>
    <w:p w14:paraId="31BF5246" w14:textId="285B6537" w:rsidR="00815E58" w:rsidRPr="00AD7CE4" w:rsidRDefault="009E0A55" w:rsidP="00E13097">
      <w:pPr>
        <w:jc w:val="both"/>
        <w:rPr>
          <w:rFonts w:cstheme="minorHAnsi"/>
        </w:rPr>
        <w:pPrChange w:id="918" w:author="FURNON Cyril" w:date="2023-08-18T00:11:00Z">
          <w:pPr/>
        </w:pPrChange>
      </w:pPr>
      <w:r w:rsidRPr="00AD7CE4">
        <w:rPr>
          <w:rFonts w:cstheme="minorHAnsi"/>
        </w:rPr>
        <w:t>Nous pouvons observer un découpage</w:t>
      </w:r>
      <w:r w:rsidR="004A760A" w:rsidRPr="00AD7CE4">
        <w:rPr>
          <w:rFonts w:cstheme="minorHAnsi"/>
        </w:rPr>
        <w:t xml:space="preserve"> vertical</w:t>
      </w:r>
      <w:r w:rsidRPr="00AD7CE4">
        <w:rPr>
          <w:rFonts w:cstheme="minorHAnsi"/>
        </w:rPr>
        <w:t xml:space="preserve"> en fonction des statuts dont nous avons parlé plus haut </w:t>
      </w:r>
      <w:r w:rsidR="004A760A" w:rsidRPr="00AD7CE4">
        <w:rPr>
          <w:rFonts w:cstheme="minorHAnsi"/>
        </w:rPr>
        <w:t>(</w:t>
      </w:r>
      <w:r w:rsidRPr="00AD7CE4">
        <w:rPr>
          <w:rFonts w:cstheme="minorHAnsi"/>
        </w:rPr>
        <w:t xml:space="preserve">encadré en </w:t>
      </w:r>
      <w:r w:rsidR="00490092" w:rsidRPr="00AD7CE4">
        <w:rPr>
          <w:rFonts w:cstheme="minorHAnsi"/>
        </w:rPr>
        <w:t>noir</w:t>
      </w:r>
      <w:r w:rsidR="004A760A" w:rsidRPr="00AD7CE4">
        <w:rPr>
          <w:rFonts w:cstheme="minorHAnsi"/>
        </w:rPr>
        <w:t>) : New, En Test Dev, En Recette et A Livrer correspondant à Validé Métier. Et un découpage horizontal (encadré en rouge) en fonction du type de la TMA aussi expliqué plus haut : Evolution, Exploitation et Bug.</w:t>
      </w:r>
    </w:p>
    <w:p w14:paraId="1B117822" w14:textId="07E22732" w:rsidR="00D5779A" w:rsidRPr="00AD7CE4" w:rsidRDefault="004A760A" w:rsidP="00E13097">
      <w:pPr>
        <w:jc w:val="both"/>
        <w:rPr>
          <w:rFonts w:cstheme="minorHAnsi"/>
        </w:rPr>
        <w:pPrChange w:id="919" w:author="FURNON Cyril" w:date="2023-08-18T00:11:00Z">
          <w:pPr/>
        </w:pPrChange>
      </w:pPr>
      <w:r w:rsidRPr="00AD7CE4">
        <w:rPr>
          <w:rFonts w:cstheme="minorHAnsi"/>
        </w:rPr>
        <w:t xml:space="preserve">Ce tableau de bord permet de visualiser facilement l’avancement et le nombre de TMA présentes sur le projet. C’est un de point d’attention de l’équipe qui peut nécessiter une réquisition de ressources si besoin. C’est un autre point de la méthode agile : savoir rediriger les ressources sur besoin client. Il n’y a pas de règle explicite mais l’attention du scrum master et du product owner est aussi </w:t>
      </w:r>
      <w:ins w:id="920" w:author="FURNON Cyril" w:date="2023-08-18T00:11:00Z">
        <w:r>
          <w:t>dirigé</w:t>
        </w:r>
        <w:r w:rsidR="00466168">
          <w:t>e</w:t>
        </w:r>
      </w:ins>
      <w:del w:id="921" w:author="FURNON Cyril" w:date="2023-08-18T00:11:00Z">
        <w:r w:rsidRPr="00AD7CE4">
          <w:rPr>
            <w:rFonts w:cstheme="minorHAnsi"/>
          </w:rPr>
          <w:delText>dirigé</w:delText>
        </w:r>
      </w:del>
      <w:r w:rsidRPr="00AD7CE4">
        <w:rPr>
          <w:rFonts w:cstheme="minorHAnsi"/>
        </w:rPr>
        <w:t xml:space="preserve"> sur cette gestion des TMA. D’une part, une personne minimum par sprint est </w:t>
      </w:r>
      <w:r w:rsidR="00C167A7" w:rsidRPr="00AD7CE4">
        <w:rPr>
          <w:rFonts w:cstheme="minorHAnsi"/>
        </w:rPr>
        <w:t>réquisitionnée</w:t>
      </w:r>
      <w:r w:rsidRPr="00AD7CE4">
        <w:rPr>
          <w:rFonts w:cstheme="minorHAnsi"/>
        </w:rPr>
        <w:t xml:space="preserve"> pour la gestion des TMA</w:t>
      </w:r>
      <w:r w:rsidR="00C167A7" w:rsidRPr="00AD7CE4">
        <w:rPr>
          <w:rFonts w:cstheme="minorHAnsi"/>
        </w:rPr>
        <w:t xml:space="preserve">, cette personne change de sprints en sprints. </w:t>
      </w:r>
      <w:ins w:id="922" w:author="FURNON Cyril" w:date="2023-08-18T00:11:00Z">
        <w:r w:rsidR="00C167A7">
          <w:t>D’autres</w:t>
        </w:r>
      </w:ins>
      <w:del w:id="923" w:author="FURNON Cyril" w:date="2023-08-18T00:11:00Z">
        <w:r w:rsidR="00C167A7" w:rsidRPr="00AD7CE4">
          <w:rPr>
            <w:rFonts w:cstheme="minorHAnsi"/>
          </w:rPr>
          <w:delText>D’autre</w:delText>
        </w:r>
      </w:del>
      <w:r w:rsidR="00C167A7" w:rsidRPr="00AD7CE4">
        <w:rPr>
          <w:rFonts w:cstheme="minorHAnsi"/>
        </w:rPr>
        <w:t xml:space="preserve"> part il n’est pas rare d’avoir plusieurs personnes sur ce sujet, lorsque le nombre est jugé trop important que ce soit sur </w:t>
      </w:r>
      <w:ins w:id="924" w:author="FURNON Cyril" w:date="2023-08-18T00:11:00Z">
        <w:r w:rsidR="00C167A7">
          <w:t>l’arrivé</w:t>
        </w:r>
        <w:r w:rsidR="00466168">
          <w:t>e</w:t>
        </w:r>
      </w:ins>
      <w:del w:id="925" w:author="FURNON Cyril" w:date="2023-08-18T00:11:00Z">
        <w:r w:rsidR="00C167A7" w:rsidRPr="00AD7CE4">
          <w:rPr>
            <w:rFonts w:cstheme="minorHAnsi"/>
          </w:rPr>
          <w:delText>l’arrivé</w:delText>
        </w:r>
      </w:del>
      <w:r w:rsidR="00C167A7" w:rsidRPr="00AD7CE4">
        <w:rPr>
          <w:rFonts w:cstheme="minorHAnsi"/>
        </w:rPr>
        <w:t xml:space="preserve"> de nouveaux incidents (statut New) ou sur la validation technique (statut En Test Dev) car nous avons aussi cette charge de test à faire. Enfin, l’un </w:t>
      </w:r>
      <w:r w:rsidR="00446AB1" w:rsidRPr="00AD7CE4">
        <w:rPr>
          <w:rFonts w:cstheme="minorHAnsi"/>
        </w:rPr>
        <w:t>des derniers cas possibles</w:t>
      </w:r>
      <w:r w:rsidR="00C167A7" w:rsidRPr="00AD7CE4">
        <w:rPr>
          <w:rFonts w:cstheme="minorHAnsi"/>
        </w:rPr>
        <w:t xml:space="preserve"> est lors de fin de sprints, lorsque tous les sujets ont été traités ou sont en traitement par une personne</w:t>
      </w:r>
      <w:ins w:id="926" w:author="FURNON Cyril" w:date="2023-08-18T00:11:00Z">
        <w:r w:rsidR="00466168">
          <w:t>,</w:t>
        </w:r>
      </w:ins>
      <w:r w:rsidR="00C167A7" w:rsidRPr="00AD7CE4">
        <w:rPr>
          <w:rFonts w:cstheme="minorHAnsi"/>
        </w:rPr>
        <w:t xml:space="preserve"> le développeur ayant </w:t>
      </w:r>
      <w:r w:rsidR="00446AB1" w:rsidRPr="00AD7CE4">
        <w:rPr>
          <w:rFonts w:cstheme="minorHAnsi"/>
        </w:rPr>
        <w:t>terminé</w:t>
      </w:r>
      <w:r w:rsidR="00C167A7" w:rsidRPr="00AD7CE4">
        <w:rPr>
          <w:rFonts w:cstheme="minorHAnsi"/>
        </w:rPr>
        <w:t xml:space="preserve"> sa tâche précédente va se diriger vers la maintenance du site et sur la résolution de ses bugs.</w:t>
      </w:r>
    </w:p>
    <w:p w14:paraId="4B954582" w14:textId="77777777" w:rsidR="00446AB1" w:rsidRPr="00AD7CE4" w:rsidRDefault="00446AB1" w:rsidP="00E13097">
      <w:pPr>
        <w:jc w:val="both"/>
        <w:rPr>
          <w:rFonts w:cstheme="minorHAnsi"/>
        </w:rPr>
        <w:pPrChange w:id="927" w:author="FURNON Cyril" w:date="2023-08-18T00:11:00Z">
          <w:pPr/>
        </w:pPrChange>
      </w:pPr>
    </w:p>
    <w:p w14:paraId="4265CD78" w14:textId="093C3667" w:rsidR="00832D65" w:rsidRDefault="006C7B6E" w:rsidP="00BB7232">
      <w:pPr>
        <w:pStyle w:val="Titre3"/>
        <w:numPr>
          <w:ilvl w:val="1"/>
          <w:numId w:val="25"/>
        </w:numPr>
        <w:jc w:val="both"/>
        <w:rPr>
          <w:color w:val="auto"/>
          <w:rPrChange w:id="928" w:author="FURNON Cyril" w:date="2023-08-18T00:11:00Z">
            <w:rPr>
              <w:rFonts w:asciiTheme="minorHAnsi" w:hAnsiTheme="minorHAnsi" w:cstheme="minorHAnsi"/>
              <w:color w:val="auto"/>
            </w:rPr>
          </w:rPrChange>
        </w:rPr>
        <w:pPrChange w:id="929" w:author="FURNON Cyril" w:date="2023-08-18T00:11:00Z">
          <w:pPr>
            <w:pStyle w:val="Titre3"/>
            <w:numPr>
              <w:ilvl w:val="1"/>
              <w:numId w:val="25"/>
            </w:numPr>
            <w:ind w:left="720" w:hanging="360"/>
          </w:pPr>
        </w:pPrChange>
      </w:pPr>
      <w:bookmarkStart w:id="930" w:name="_Toc143202691"/>
      <w:bookmarkStart w:id="931" w:name="_Toc142561271"/>
      <w:r w:rsidRPr="00D02F9E">
        <w:rPr>
          <w:color w:val="auto"/>
          <w:rPrChange w:id="932" w:author="FURNON Cyril" w:date="2023-08-18T00:11:00Z">
            <w:rPr>
              <w:rFonts w:asciiTheme="minorHAnsi" w:hAnsiTheme="minorHAnsi" w:cstheme="minorHAnsi"/>
              <w:color w:val="auto"/>
            </w:rPr>
          </w:rPrChange>
        </w:rPr>
        <w:t>E</w:t>
      </w:r>
      <w:r w:rsidR="008A5F76">
        <w:rPr>
          <w:color w:val="auto"/>
          <w:rPrChange w:id="933" w:author="FURNON Cyril" w:date="2023-08-18T00:11:00Z">
            <w:rPr>
              <w:rFonts w:asciiTheme="minorHAnsi" w:hAnsiTheme="minorHAnsi" w:cstheme="minorHAnsi"/>
              <w:color w:val="auto"/>
            </w:rPr>
          </w:rPrChange>
        </w:rPr>
        <w:t>nvironnement de travail</w:t>
      </w:r>
      <w:bookmarkEnd w:id="930"/>
      <w:bookmarkEnd w:id="931"/>
    </w:p>
    <w:p w14:paraId="52935136" w14:textId="77777777" w:rsidR="00B7482E" w:rsidRPr="00AD7CE4" w:rsidRDefault="00B7482E" w:rsidP="00B7482E">
      <w:pPr>
        <w:rPr>
          <w:rFonts w:cstheme="minorHAnsi"/>
        </w:rPr>
      </w:pPr>
    </w:p>
    <w:p w14:paraId="65A0FAE5" w14:textId="6A472092" w:rsidR="008A5F76" w:rsidRPr="008A5F76" w:rsidRDefault="008A5F76" w:rsidP="00E13097">
      <w:pPr>
        <w:jc w:val="both"/>
        <w:rPr>
          <w:rFonts w:asciiTheme="majorHAnsi" w:hAnsiTheme="majorHAnsi"/>
          <w:i/>
          <w:color w:val="000000" w:themeColor="text1"/>
          <w:sz w:val="28"/>
          <w:rPrChange w:id="934" w:author="FURNON Cyril" w:date="2023-08-18T00:11:00Z">
            <w:rPr>
              <w:rFonts w:cstheme="minorHAnsi"/>
              <w:i/>
              <w:iCs/>
              <w:color w:val="404040" w:themeColor="text1" w:themeTint="BF"/>
              <w:sz w:val="28"/>
              <w:szCs w:val="28"/>
            </w:rPr>
          </w:rPrChange>
        </w:rPr>
        <w:pPrChange w:id="935" w:author="FURNON Cyril" w:date="2023-08-18T00:11:00Z">
          <w:pPr/>
        </w:pPrChange>
      </w:pPr>
      <w:r>
        <w:rPr>
          <w:rStyle w:val="Accentuationlgre"/>
          <w:rFonts w:asciiTheme="majorHAnsi" w:hAnsiTheme="majorHAnsi"/>
          <w:sz w:val="28"/>
          <w:rPrChange w:id="936" w:author="FURNON Cyril" w:date="2023-08-18T00:11:00Z">
            <w:rPr>
              <w:rStyle w:val="Accentuationlgre"/>
              <w:rFonts w:cstheme="minorHAnsi"/>
              <w:sz w:val="28"/>
              <w:szCs w:val="28"/>
            </w:rPr>
          </w:rPrChange>
        </w:rPr>
        <w:t>Architecture technique de la mission Portail</w:t>
      </w:r>
    </w:p>
    <w:p w14:paraId="5F2562AF" w14:textId="0A065334" w:rsidR="00096DF6" w:rsidRDefault="0076481D" w:rsidP="00096DF6">
      <w:pPr>
        <w:jc w:val="both"/>
        <w:rPr>
          <w:rFonts w:cstheme="minorHAnsi"/>
        </w:rPr>
        <w:pPrChange w:id="937" w:author="FURNON Cyril" w:date="2023-08-18T00:11:00Z">
          <w:pPr/>
        </w:pPrChange>
      </w:pPr>
      <w:r w:rsidRPr="00AD7CE4">
        <w:rPr>
          <w:rFonts w:cstheme="minorHAnsi"/>
        </w:rPr>
        <w:t>Comme vu plus haut, l</w:t>
      </w:r>
      <w:r w:rsidR="001800AC" w:rsidRPr="00AD7CE4">
        <w:rPr>
          <w:rFonts w:cstheme="minorHAnsi"/>
        </w:rPr>
        <w:t xml:space="preserve">e Portail Domusvi </w:t>
      </w:r>
      <w:r w:rsidR="00C0308F" w:rsidRPr="00AD7CE4">
        <w:rPr>
          <w:rFonts w:cstheme="minorHAnsi"/>
        </w:rPr>
        <w:t>est un ensemble d’application</w:t>
      </w:r>
      <w:r w:rsidRPr="00AD7CE4">
        <w:rPr>
          <w:rFonts w:cstheme="minorHAnsi"/>
        </w:rPr>
        <w:t xml:space="preserve">s développées en C# et en Javascript. </w:t>
      </w:r>
      <w:r w:rsidR="006304F0" w:rsidRPr="00AD7CE4">
        <w:rPr>
          <w:rFonts w:cstheme="minorHAnsi"/>
        </w:rPr>
        <w:t xml:space="preserve">L’ensemble des applications ont été migrées en .NET Framework 4.8 </w:t>
      </w:r>
      <w:r w:rsidR="00AE18F2" w:rsidRPr="00AD7CE4">
        <w:rPr>
          <w:rFonts w:cstheme="minorHAnsi"/>
        </w:rPr>
        <w:t xml:space="preserve">pour la partie back-end </w:t>
      </w:r>
      <w:r w:rsidR="006304F0" w:rsidRPr="00AD7CE4">
        <w:rPr>
          <w:rFonts w:cstheme="minorHAnsi"/>
        </w:rPr>
        <w:t>avec une architecture Repository.</w:t>
      </w:r>
      <w:r w:rsidR="001A7A86" w:rsidRPr="00AD7CE4">
        <w:rPr>
          <w:rFonts w:cstheme="minorHAnsi"/>
        </w:rPr>
        <w:t xml:space="preserve"> </w:t>
      </w:r>
      <w:r w:rsidR="00B57EA0" w:rsidRPr="00AD7CE4">
        <w:rPr>
          <w:rFonts w:cstheme="minorHAnsi"/>
        </w:rPr>
        <w:t>Le front-end quant à lui</w:t>
      </w:r>
      <w:r w:rsidR="001A7A86" w:rsidRPr="00AD7CE4">
        <w:rPr>
          <w:rFonts w:cstheme="minorHAnsi"/>
        </w:rPr>
        <w:t>, se structure également par une application .NET Framework 4.8</w:t>
      </w:r>
      <w:r w:rsidR="00D412A2" w:rsidRPr="00AD7CE4">
        <w:rPr>
          <w:rFonts w:cstheme="minorHAnsi"/>
        </w:rPr>
        <w:t xml:space="preserve"> pour faciliter les également entres les logiciels. Cependant, il est complété par un affichage en Javascript qui</w:t>
      </w:r>
      <w:r w:rsidR="00B57EA0" w:rsidRPr="00AD7CE4">
        <w:rPr>
          <w:rFonts w:cstheme="minorHAnsi"/>
        </w:rPr>
        <w:t xml:space="preserve"> varie suivant les applications</w:t>
      </w:r>
      <w:r w:rsidR="00D412A2" w:rsidRPr="00AD7CE4">
        <w:rPr>
          <w:rFonts w:cstheme="minorHAnsi"/>
        </w:rPr>
        <w:t>. L</w:t>
      </w:r>
      <w:r w:rsidR="00B57EA0" w:rsidRPr="00AD7CE4">
        <w:rPr>
          <w:rFonts w:cstheme="minorHAnsi"/>
        </w:rPr>
        <w:t xml:space="preserve">e « React-Js » concerne les applications les plus récentes ou celles qui ont été migrées récemment. Pour </w:t>
      </w:r>
      <w:r w:rsidR="009630D8" w:rsidRPr="00AD7CE4">
        <w:rPr>
          <w:rFonts w:cstheme="minorHAnsi"/>
        </w:rPr>
        <w:t xml:space="preserve">les </w:t>
      </w:r>
      <w:r w:rsidR="00B57EA0" w:rsidRPr="00AD7CE4">
        <w:rPr>
          <w:rFonts w:cstheme="minorHAnsi"/>
        </w:rPr>
        <w:t xml:space="preserve">autres, le front-end </w:t>
      </w:r>
      <w:r w:rsidR="00490092" w:rsidRPr="00AD7CE4">
        <w:rPr>
          <w:rFonts w:cstheme="minorHAnsi"/>
        </w:rPr>
        <w:t>peut être</w:t>
      </w:r>
      <w:r w:rsidR="009630D8" w:rsidRPr="00AD7CE4">
        <w:rPr>
          <w:rFonts w:cstheme="minorHAnsi"/>
        </w:rPr>
        <w:t xml:space="preserve"> </w:t>
      </w:r>
      <w:r w:rsidR="00943E21" w:rsidRPr="00AD7CE4">
        <w:rPr>
          <w:rFonts w:cstheme="minorHAnsi"/>
        </w:rPr>
        <w:t xml:space="preserve">en </w:t>
      </w:r>
      <w:r w:rsidR="00D412A2" w:rsidRPr="00AD7CE4">
        <w:rPr>
          <w:rFonts w:cstheme="minorHAnsi"/>
        </w:rPr>
        <w:t>J</w:t>
      </w:r>
      <w:r w:rsidR="00943E21" w:rsidRPr="00AD7CE4">
        <w:rPr>
          <w:rFonts w:cstheme="minorHAnsi"/>
        </w:rPr>
        <w:t xml:space="preserve">avascript </w:t>
      </w:r>
      <w:r w:rsidR="00490092" w:rsidRPr="00AD7CE4">
        <w:rPr>
          <w:rFonts w:cstheme="minorHAnsi"/>
        </w:rPr>
        <w:t xml:space="preserve">ou </w:t>
      </w:r>
      <w:r w:rsidR="00FC7D90" w:rsidRPr="00AD7CE4">
        <w:rPr>
          <w:rFonts w:cstheme="minorHAnsi"/>
        </w:rPr>
        <w:t>en ASP.NET</w:t>
      </w:r>
      <w:r w:rsidR="00490092" w:rsidRPr="00AD7CE4">
        <w:rPr>
          <w:rFonts w:cstheme="minorHAnsi"/>
        </w:rPr>
        <w:t>.</w:t>
      </w:r>
      <w:r w:rsidR="00490092" w:rsidRPr="00AD7CE4">
        <w:rPr>
          <w:rFonts w:cstheme="minorHAnsi"/>
          <w:color w:val="FF0000"/>
        </w:rPr>
        <w:t xml:space="preserve"> </w:t>
      </w:r>
      <w:r w:rsidR="00096DF6" w:rsidRPr="00AD7CE4">
        <w:rPr>
          <w:rFonts w:cstheme="minorHAnsi"/>
        </w:rPr>
        <w:t>Enfin, l’ensemble des données sont stockées sur des bases de données Oracle en PL/SQL.</w:t>
      </w:r>
      <w:r w:rsidR="00D412A2" w:rsidRPr="00AD7CE4">
        <w:rPr>
          <w:rFonts w:cstheme="minorHAnsi"/>
        </w:rPr>
        <w:t xml:space="preserve"> Pour le développement des applications, Visual Studio et Visual Studio Code sont les IDE majoritaires</w:t>
      </w:r>
      <w:r w:rsidR="006E657E" w:rsidRPr="00AD7CE4">
        <w:rPr>
          <w:rFonts w:cstheme="minorHAnsi"/>
        </w:rPr>
        <w:t xml:space="preserve"> et p</w:t>
      </w:r>
      <w:r w:rsidR="00D412A2" w:rsidRPr="00AD7CE4">
        <w:rPr>
          <w:rFonts w:cstheme="minorHAnsi"/>
        </w:rPr>
        <w:t xml:space="preserve">our </w:t>
      </w:r>
      <w:r w:rsidR="006E657E" w:rsidRPr="00AD7CE4">
        <w:rPr>
          <w:rFonts w:cstheme="minorHAnsi"/>
        </w:rPr>
        <w:t>la gestion</w:t>
      </w:r>
      <w:r w:rsidR="00D412A2" w:rsidRPr="00AD7CE4">
        <w:rPr>
          <w:rFonts w:cstheme="minorHAnsi"/>
        </w:rPr>
        <w:t xml:space="preserve"> de base de données, </w:t>
      </w:r>
      <w:r w:rsidR="006E657E" w:rsidRPr="00AD7CE4">
        <w:rPr>
          <w:rFonts w:cstheme="minorHAnsi"/>
        </w:rPr>
        <w:t xml:space="preserve">SQL Developer et Toad sont </w:t>
      </w:r>
      <w:ins w:id="938" w:author="FURNON Cyril" w:date="2023-08-18T00:11:00Z">
        <w:r w:rsidR="006E657E">
          <w:t>utilisée</w:t>
        </w:r>
      </w:ins>
      <w:del w:id="939" w:author="FURNON Cyril" w:date="2023-08-18T00:11:00Z">
        <w:r w:rsidR="006E657E" w:rsidRPr="00AD7CE4">
          <w:rPr>
            <w:rFonts w:cstheme="minorHAnsi"/>
          </w:rPr>
          <w:delText>utilisées</w:delText>
        </w:r>
      </w:del>
      <w:r w:rsidR="006E657E" w:rsidRPr="00AD7CE4">
        <w:rPr>
          <w:rFonts w:cstheme="minorHAnsi"/>
        </w:rPr>
        <w:t>.</w:t>
      </w:r>
    </w:p>
    <w:p w14:paraId="245B7FF7" w14:textId="3CE5F1E9" w:rsidR="00101428" w:rsidRPr="00101428" w:rsidRDefault="00101428" w:rsidP="00101428">
      <w:pPr>
        <w:pStyle w:val="Sous-titre"/>
        <w:rPr>
          <w:del w:id="940" w:author="FURNON Cyril" w:date="2023-08-18T00:11:00Z"/>
        </w:rPr>
      </w:pPr>
      <w:del w:id="941" w:author="FURNON Cyril" w:date="2023-08-18T00:11:00Z">
        <w:r w:rsidRPr="00101428">
          <w:rPr>
            <w:rStyle w:val="Accentuationlgre"/>
            <w:iCs w:val="0"/>
            <w:color w:val="5A5A5A" w:themeColor="text1" w:themeTint="A5"/>
          </w:rPr>
          <w:delText>Environnement</w:delText>
        </w:r>
      </w:del>
    </w:p>
    <w:p w14:paraId="7192A7D0" w14:textId="3C3450D8" w:rsidR="00034571" w:rsidRDefault="002160F9" w:rsidP="002160F9">
      <w:pPr>
        <w:jc w:val="both"/>
        <w:rPr>
          <w:rFonts w:cstheme="minorHAnsi"/>
          <w:szCs w:val="24"/>
        </w:rPr>
        <w:pPrChange w:id="942" w:author="FURNON Cyril" w:date="2023-08-18T00:11:00Z">
          <w:pPr/>
        </w:pPrChange>
      </w:pPr>
      <w:r w:rsidRPr="00AD7CE4">
        <w:rPr>
          <w:rFonts w:cstheme="minorHAnsi"/>
        </w:rPr>
        <w:t xml:space="preserve">Avant d’entrer dans les détails, je vais rapidement parler des environnements mis en place pour ce projet. </w:t>
      </w:r>
      <w:ins w:id="943" w:author="FURNON Cyril" w:date="2023-08-18T00:11:00Z">
        <w:r>
          <w:t>En informatique, on parle</w:t>
        </w:r>
      </w:ins>
      <w:del w:id="944" w:author="FURNON Cyril" w:date="2023-08-18T00:11:00Z">
        <w:r w:rsidR="004A16B6">
          <w:rPr>
            <w:rFonts w:cstheme="minorHAnsi"/>
          </w:rPr>
          <w:delText>Pour DomusVi, la définition</w:delText>
        </w:r>
      </w:del>
      <w:r w:rsidR="004A16B6">
        <w:rPr>
          <w:rFonts w:cstheme="minorHAnsi"/>
        </w:rPr>
        <w:t xml:space="preserve"> </w:t>
      </w:r>
      <w:r w:rsidRPr="00AD7CE4">
        <w:rPr>
          <w:rFonts w:cstheme="minorHAnsi"/>
        </w:rPr>
        <w:t>d’environnement</w:t>
      </w:r>
      <w:r w:rsidR="004A16B6">
        <w:rPr>
          <w:rFonts w:cstheme="minorHAnsi"/>
        </w:rPr>
        <w:t xml:space="preserve"> </w:t>
      </w:r>
      <w:ins w:id="945" w:author="FURNON Cyril" w:date="2023-08-18T00:11:00Z">
        <w:r>
          <w:t>lorsque l’on veut</w:t>
        </w:r>
      </w:ins>
      <w:del w:id="946" w:author="FURNON Cyril" w:date="2023-08-18T00:11:00Z">
        <w:r w:rsidR="004A16B6">
          <w:rPr>
            <w:rFonts w:cstheme="minorHAnsi"/>
          </w:rPr>
          <w:delText>informatique comprend des configurations différentes</w:delText>
        </w:r>
        <w:r w:rsidRPr="00AD7CE4">
          <w:rPr>
            <w:rFonts w:cstheme="minorHAnsi"/>
          </w:rPr>
          <w:delText xml:space="preserve"> </w:delText>
        </w:r>
        <w:r w:rsidR="004A16B6">
          <w:rPr>
            <w:rFonts w:cstheme="minorHAnsi"/>
          </w:rPr>
          <w:delText>pour le système d’authentification, les bases</w:delText>
        </w:r>
      </w:del>
      <w:r w:rsidR="004A16B6">
        <w:rPr>
          <w:rFonts w:cstheme="minorHAnsi"/>
        </w:rPr>
        <w:t xml:space="preserve"> de </w:t>
      </w:r>
      <w:ins w:id="947" w:author="FURNON Cyril" w:date="2023-08-18T00:11:00Z">
        <w:r w:rsidRPr="002160F9">
          <w:rPr>
            <w:szCs w:val="24"/>
          </w:rPr>
          <w:t xml:space="preserve">simuler une application avec une configuration précise. Dans notre cas avec la mission Portail, il existe </w:t>
        </w:r>
        <w:r w:rsidR="00BB6E29">
          <w:rPr>
            <w:szCs w:val="24"/>
          </w:rPr>
          <w:t>quatre</w:t>
        </w:r>
        <w:r w:rsidRPr="002160F9">
          <w:rPr>
            <w:szCs w:val="24"/>
          </w:rPr>
          <w:t xml:space="preserve"> environnements</w:t>
        </w:r>
        <w:r w:rsidR="00A31DF4">
          <w:rPr>
            <w:szCs w:val="24"/>
          </w:rPr>
          <w:t xml:space="preserve"> qui ont chacun leurs</w:t>
        </w:r>
        <w:r w:rsidR="008678A5">
          <w:rPr>
            <w:szCs w:val="24"/>
          </w:rPr>
          <w:t xml:space="preserve"> propres</w:t>
        </w:r>
      </w:ins>
      <w:del w:id="948" w:author="FURNON Cyril" w:date="2023-08-18T00:11:00Z">
        <w:r w:rsidR="004A16B6">
          <w:rPr>
            <w:rFonts w:cstheme="minorHAnsi"/>
          </w:rPr>
          <w:delText>données, les</w:delText>
        </w:r>
      </w:del>
      <w:r w:rsidR="004A16B6">
        <w:rPr>
          <w:rFonts w:cstheme="minorHAnsi"/>
        </w:rPr>
        <w:t xml:space="preserve"> fichiers de codes</w:t>
      </w:r>
      <w:ins w:id="949" w:author="FURNON Cyril" w:date="2023-08-18T00:11:00Z">
        <w:r w:rsidR="008678A5">
          <w:rPr>
            <w:szCs w:val="24"/>
          </w:rPr>
          <w:t>, leurs propres données</w:t>
        </w:r>
      </w:ins>
      <w:r w:rsidR="004A16B6">
        <w:rPr>
          <w:rFonts w:cstheme="minorHAnsi"/>
        </w:rPr>
        <w:t xml:space="preserve"> et </w:t>
      </w:r>
      <w:ins w:id="950" w:author="FURNON Cyril" w:date="2023-08-18T00:11:00Z">
        <w:r w:rsidR="008678A5">
          <w:rPr>
            <w:szCs w:val="24"/>
          </w:rPr>
          <w:t>leurs propres structures de données.</w:t>
        </w:r>
      </w:ins>
      <w:del w:id="951" w:author="FURNON Cyril" w:date="2023-08-18T00:11:00Z">
        <w:r w:rsidR="004A16B6">
          <w:rPr>
            <w:rFonts w:cstheme="minorHAnsi"/>
          </w:rPr>
          <w:delText>le serveur IIS.</w:delText>
        </w:r>
      </w:del>
      <w:r w:rsidR="004A16B6">
        <w:rPr>
          <w:rFonts w:cstheme="minorHAnsi"/>
        </w:rPr>
        <w:t xml:space="preserve"> </w:t>
      </w:r>
      <w:r w:rsidR="008678A5" w:rsidRPr="00AD7CE4">
        <w:rPr>
          <w:rFonts w:cstheme="minorHAnsi"/>
          <w:szCs w:val="24"/>
        </w:rPr>
        <w:t>Ils ne sont pas totalement différents mais leur</w:t>
      </w:r>
      <w:r w:rsidR="004A16B6">
        <w:rPr>
          <w:rFonts w:cstheme="minorHAnsi"/>
          <w:szCs w:val="24"/>
        </w:rPr>
        <w:t>s</w:t>
      </w:r>
      <w:r w:rsidR="008678A5" w:rsidRPr="00AD7CE4">
        <w:rPr>
          <w:rFonts w:cstheme="minorHAnsi"/>
          <w:szCs w:val="24"/>
        </w:rPr>
        <w:t xml:space="preserve"> modification</w:t>
      </w:r>
      <w:r w:rsidR="004A16B6">
        <w:rPr>
          <w:rFonts w:cstheme="minorHAnsi"/>
          <w:szCs w:val="24"/>
        </w:rPr>
        <w:t>s</w:t>
      </w:r>
      <w:r w:rsidR="008678A5" w:rsidRPr="00AD7CE4">
        <w:rPr>
          <w:rFonts w:cstheme="minorHAnsi"/>
          <w:szCs w:val="24"/>
        </w:rPr>
        <w:t xml:space="preserve"> </w:t>
      </w:r>
      <w:ins w:id="952" w:author="FURNON Cyril" w:date="2023-08-18T00:11:00Z">
        <w:r w:rsidR="008678A5">
          <w:rPr>
            <w:szCs w:val="24"/>
          </w:rPr>
          <w:t>est géré</w:t>
        </w:r>
      </w:ins>
      <w:del w:id="953" w:author="FURNON Cyril" w:date="2023-08-18T00:11:00Z">
        <w:r w:rsidR="004A16B6">
          <w:rPr>
            <w:rFonts w:cstheme="minorHAnsi"/>
            <w:szCs w:val="24"/>
          </w:rPr>
          <w:delText>sont</w:delText>
        </w:r>
        <w:r w:rsidR="008678A5" w:rsidRPr="00AD7CE4">
          <w:rPr>
            <w:rFonts w:cstheme="minorHAnsi"/>
            <w:szCs w:val="24"/>
          </w:rPr>
          <w:delText xml:space="preserve"> géré</w:delText>
        </w:r>
        <w:r w:rsidR="004A16B6">
          <w:rPr>
            <w:rFonts w:cstheme="minorHAnsi"/>
            <w:szCs w:val="24"/>
          </w:rPr>
          <w:delText>es</w:delText>
        </w:r>
      </w:del>
      <w:r w:rsidR="008678A5" w:rsidRPr="00AD7CE4">
        <w:rPr>
          <w:rFonts w:cstheme="minorHAnsi"/>
          <w:szCs w:val="24"/>
        </w:rPr>
        <w:t xml:space="preserve"> de </w:t>
      </w:r>
      <w:r w:rsidR="005666D6" w:rsidRPr="00AD7CE4">
        <w:rPr>
          <w:rFonts w:cstheme="minorHAnsi"/>
          <w:szCs w:val="24"/>
        </w:rPr>
        <w:t>manière indépendante</w:t>
      </w:r>
      <w:r w:rsidR="008678A5" w:rsidRPr="00AD7CE4">
        <w:rPr>
          <w:rFonts w:cstheme="minorHAnsi"/>
          <w:szCs w:val="24"/>
        </w:rPr>
        <w:t>. Ce point sera détaillé plus tard</w:t>
      </w:r>
      <w:r w:rsidR="00AD27A2" w:rsidRPr="00AD7CE4">
        <w:rPr>
          <w:rFonts w:cstheme="minorHAnsi"/>
          <w:szCs w:val="24"/>
        </w:rPr>
        <w:t xml:space="preserve"> avec l’outil Git</w:t>
      </w:r>
      <w:r w:rsidR="008678A5" w:rsidRPr="00AD7CE4">
        <w:rPr>
          <w:rFonts w:cstheme="minorHAnsi"/>
          <w:szCs w:val="24"/>
        </w:rPr>
        <w:t>.</w:t>
      </w:r>
      <w:r w:rsidRPr="00AD7CE4">
        <w:rPr>
          <w:rFonts w:cstheme="minorHAnsi"/>
          <w:szCs w:val="24"/>
        </w:rPr>
        <w:t xml:space="preserve"> </w:t>
      </w:r>
      <w:r w:rsidR="008678A5" w:rsidRPr="00AD7CE4">
        <w:rPr>
          <w:rFonts w:cstheme="minorHAnsi"/>
          <w:szCs w:val="24"/>
        </w:rPr>
        <w:t xml:space="preserve">Pour ce système d’information nous avons donc </w:t>
      </w:r>
      <w:r w:rsidR="00BB6E29" w:rsidRPr="00AD7CE4">
        <w:rPr>
          <w:rFonts w:cstheme="minorHAnsi"/>
          <w:szCs w:val="24"/>
        </w:rPr>
        <w:t>quatre</w:t>
      </w:r>
      <w:r w:rsidR="008678A5" w:rsidRPr="00AD7CE4">
        <w:rPr>
          <w:rFonts w:cstheme="minorHAnsi"/>
          <w:szCs w:val="24"/>
        </w:rPr>
        <w:t xml:space="preserve"> configurations différentes </w:t>
      </w:r>
      <w:ins w:id="954" w:author="FURNON Cyril" w:date="2023-08-18T00:11:00Z">
        <w:r w:rsidR="008678A5">
          <w:rPr>
            <w:szCs w:val="24"/>
          </w:rPr>
          <w:t>:</w:t>
        </w:r>
      </w:ins>
    </w:p>
    <w:p w14:paraId="3E0E4C0E" w14:textId="77777777" w:rsidR="00C8217B" w:rsidRPr="002160F9" w:rsidRDefault="002160F9">
      <w:pPr>
        <w:pStyle w:val="Paragraphedeliste"/>
        <w:numPr>
          <w:ilvl w:val="0"/>
          <w:numId w:val="6"/>
        </w:numPr>
        <w:jc w:val="both"/>
        <w:rPr>
          <w:ins w:id="955" w:author="FURNON Cyril" w:date="2023-08-18T00:11:00Z"/>
        </w:rPr>
      </w:pPr>
      <w:ins w:id="956" w:author="FURNON Cyril" w:date="2023-08-18T00:11:00Z">
        <w:r w:rsidRPr="002160F9">
          <w:rPr>
            <w:szCs w:val="24"/>
          </w:rPr>
          <w:t>L’environnement de Production (PRD ou Prod) qui</w:t>
        </w:r>
        <w:r>
          <w:rPr>
            <w:szCs w:val="24"/>
          </w:rPr>
          <w:t xml:space="preserve"> comprend l’ensemble du système (fichiers de code, données et ensemble de logiciels) qui est mise en service par DomusVi pour ses utilisateurs.</w:t>
        </w:r>
      </w:ins>
    </w:p>
    <w:p w14:paraId="458889E8" w14:textId="77777777" w:rsidR="002160F9" w:rsidRDefault="008678A5">
      <w:pPr>
        <w:pStyle w:val="Paragraphedeliste"/>
        <w:numPr>
          <w:ilvl w:val="0"/>
          <w:numId w:val="6"/>
        </w:numPr>
        <w:jc w:val="both"/>
        <w:rPr>
          <w:ins w:id="957" w:author="FURNON Cyril" w:date="2023-08-18T00:11:00Z"/>
        </w:rPr>
      </w:pPr>
      <w:ins w:id="958" w:author="FURNON Cyril" w:date="2023-08-18T00:11:00Z">
        <w:r>
          <w:t>La version de</w:t>
        </w:r>
        <w:r w:rsidR="002160F9">
          <w:t xml:space="preserve"> Pré-Production (PPRD ou Pré-Prod) qui permet de simuler l’environnement de Production et d’avoir une version avec la même configuration pour des tests réaliser dans les mêmes conditions.</w:t>
        </w:r>
      </w:ins>
    </w:p>
    <w:p w14:paraId="221F5470" w14:textId="77777777" w:rsidR="002160F9" w:rsidRDefault="008678A5">
      <w:pPr>
        <w:pStyle w:val="Paragraphedeliste"/>
        <w:numPr>
          <w:ilvl w:val="0"/>
          <w:numId w:val="6"/>
        </w:numPr>
        <w:jc w:val="both"/>
        <w:rPr>
          <w:ins w:id="959" w:author="FURNON Cyril" w:date="2023-08-18T00:11:00Z"/>
        </w:rPr>
      </w:pPr>
      <w:ins w:id="960" w:author="FURNON Cyril" w:date="2023-08-18T00:11:00Z">
        <w:r>
          <w:t>La configuration de</w:t>
        </w:r>
        <w:r w:rsidR="002160F9">
          <w:t xml:space="preserve"> Qualité (QAS)</w:t>
        </w:r>
        <w:r>
          <w:t xml:space="preserve"> avec </w:t>
        </w:r>
        <w:r w:rsidR="002160F9">
          <w:t xml:space="preserve">plus </w:t>
        </w:r>
        <w:r>
          <w:t>d’</w:t>
        </w:r>
        <w:r w:rsidR="002160F9">
          <w:t xml:space="preserve">avance sur les fonctionnalités que les deux précédents </w:t>
        </w:r>
        <w:r>
          <w:t xml:space="preserve">et </w:t>
        </w:r>
        <w:r w:rsidR="002160F9">
          <w:t>qui sert notamment de versions de test pour les testeurs fonctionnels.</w:t>
        </w:r>
      </w:ins>
    </w:p>
    <w:p w14:paraId="26F70749" w14:textId="77777777" w:rsidR="00A31DF4" w:rsidRPr="008678A5" w:rsidRDefault="005F5723">
      <w:pPr>
        <w:pStyle w:val="Paragraphedeliste"/>
        <w:numPr>
          <w:ilvl w:val="0"/>
          <w:numId w:val="6"/>
        </w:numPr>
        <w:jc w:val="both"/>
        <w:rPr>
          <w:ins w:id="961" w:author="FURNON Cyril" w:date="2023-08-18T00:11:00Z"/>
        </w:rPr>
      </w:pPr>
      <w:ins w:id="962" w:author="FURNON Cyril" w:date="2023-08-18T00:11:00Z">
        <w:r>
          <w:t>Et l</w:t>
        </w:r>
        <w:r w:rsidR="00A31DF4">
          <w:t>’environnement de Développement</w:t>
        </w:r>
        <w:r>
          <w:t xml:space="preserve"> (DEV)</w:t>
        </w:r>
        <w:r w:rsidR="00A31DF4">
          <w:t xml:space="preserve">, étant la version avec le plus d’avance car </w:t>
        </w:r>
        <w:r w:rsidR="00A31DF4" w:rsidRPr="00AD27A2">
          <w:t xml:space="preserve">elle possède </w:t>
        </w:r>
        <w:r w:rsidR="008678A5" w:rsidRPr="00AD27A2">
          <w:t>les versions de</w:t>
        </w:r>
        <w:r w:rsidR="00A31DF4" w:rsidRPr="00AD27A2">
          <w:t xml:space="preserve"> </w:t>
        </w:r>
        <w:r w:rsidR="008678A5" w:rsidRPr="00AD27A2">
          <w:t>fichiers de codes</w:t>
        </w:r>
        <w:r w:rsidR="00A31DF4" w:rsidRPr="00AD27A2">
          <w:t>, fonctionnalité</w:t>
        </w:r>
        <w:r w:rsidR="008678A5" w:rsidRPr="00AD27A2">
          <w:t>s et</w:t>
        </w:r>
        <w:r w:rsidR="00A31DF4" w:rsidRPr="00AD27A2">
          <w:t xml:space="preserve"> </w:t>
        </w:r>
        <w:r w:rsidR="008678A5" w:rsidRPr="00AD27A2">
          <w:t>structure de données que l</w:t>
        </w:r>
        <w:r w:rsidR="00EE34C2" w:rsidRPr="00AD27A2">
          <w:t>’équipe modifie lorsque leur développement est fini</w:t>
        </w:r>
        <w:r w:rsidR="008678A5" w:rsidRPr="00AD27A2">
          <w:t>.</w:t>
        </w:r>
      </w:ins>
    </w:p>
    <w:p w14:paraId="01DC714A" w14:textId="7FC20191" w:rsidR="00770C2A" w:rsidRDefault="00000000" w:rsidP="002160F9">
      <w:pPr>
        <w:jc w:val="both"/>
        <w:rPr>
          <w:rFonts w:cstheme="minorHAnsi"/>
        </w:rPr>
        <w:pPrChange w:id="963" w:author="FURNON Cyril" w:date="2023-08-18T00:11:00Z">
          <w:pPr/>
        </w:pPrChange>
      </w:pPr>
      <w:del w:id="964" w:author="FURNON Cyril" w:date="2023-08-18T00:11:00Z">
        <w:r>
          <w:rPr>
            <w:noProof/>
          </w:rPr>
          <w:pict w14:anchorId="0F41A078">
            <v:shape id="_x0000_s2236" type="#_x0000_t202" style="position:absolute;left:0;text-align:left;margin-left:-8.05pt;margin-top:205.9pt;width:461.45pt;height:14.55pt;z-index:251715584;mso-position-horizontal-relative:text;mso-position-vertical-relative:text" stroked="f">
              <v:textbox inset="0,0,0,0">
                <w:txbxContent>
                  <w:p w14:paraId="63B5E219" w14:textId="18F817FA" w:rsidR="00034571" w:rsidRPr="002C6520" w:rsidRDefault="00034571" w:rsidP="00034571">
                    <w:pPr>
                      <w:pStyle w:val="Lgende"/>
                      <w:rPr>
                        <w:del w:id="965" w:author="FURNON Cyril" w:date="2023-08-18T00:11:00Z"/>
                        <w:rFonts w:cstheme="minorHAnsi"/>
                        <w:noProof/>
                      </w:rPr>
                    </w:pPr>
                    <w:del w:id="966" w:author="FURNON Cyril" w:date="2023-08-18T00:11:00Z">
                      <w:r>
                        <w:delText xml:space="preserve">Figure </w:delText>
                      </w:r>
                      <w:r w:rsidR="00000000">
                        <w:fldChar w:fldCharType="begin"/>
                      </w:r>
                      <w:r w:rsidR="00000000">
                        <w:delInstrText xml:space="preserve"> SEQ Figure \* ARABIC </w:delInstrText>
                      </w:r>
                      <w:r w:rsidR="00000000">
                        <w:fldChar w:fldCharType="separate"/>
                      </w:r>
                      <w:r w:rsidR="00440CD6">
                        <w:rPr>
                          <w:noProof/>
                        </w:rPr>
                        <w:delText>57</w:delText>
                      </w:r>
                      <w:r w:rsidR="00000000">
                        <w:rPr>
                          <w:noProof/>
                        </w:rPr>
                        <w:fldChar w:fldCharType="end"/>
                      </w:r>
                      <w:r>
                        <w:delText xml:space="preserve"> : Listes des quatre environnements informatiques</w:delText>
                      </w:r>
                    </w:del>
                  </w:p>
                </w:txbxContent>
              </v:textbox>
              <w10:wrap type="topAndBottom"/>
            </v:shape>
          </w:pict>
        </w:r>
        <w:r w:rsidR="00034571">
          <w:rPr>
            <w:rFonts w:cstheme="minorHAnsi"/>
            <w:noProof/>
          </w:rPr>
          <w:drawing>
            <wp:anchor distT="0" distB="0" distL="114300" distR="114300" simplePos="0" relativeHeight="251686912" behindDoc="0" locked="0" layoutInCell="1" allowOverlap="1" wp14:anchorId="64602882" wp14:editId="439A0C45">
              <wp:simplePos x="0" y="0"/>
              <wp:positionH relativeFrom="column">
                <wp:posOffset>-109335</wp:posOffset>
              </wp:positionH>
              <wp:positionV relativeFrom="paragraph">
                <wp:posOffset>-5715</wp:posOffset>
              </wp:positionV>
              <wp:extent cx="5860415" cy="2570019"/>
              <wp:effectExtent l="0" t="0" r="6985" b="1905"/>
              <wp:wrapTopAndBottom/>
              <wp:docPr id="1308551407" name="Diagramme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anchor>
          </w:drawing>
        </w:r>
      </w:del>
      <w:r w:rsidR="008678A5" w:rsidRPr="00AD7CE4">
        <w:rPr>
          <w:rFonts w:cstheme="minorHAnsi"/>
        </w:rPr>
        <w:t xml:space="preserve">Cette variété de configuration permet également de posséder et de manipuler plusieurs versions du système, il est donc possible de résoudre des bugs tout en </w:t>
      </w:r>
      <w:ins w:id="967" w:author="FURNON Cyril" w:date="2023-08-18T00:11:00Z">
        <w:r w:rsidR="00466168">
          <w:rPr>
            <w:rFonts w:ascii="Calibri" w:hAnsi="Calibri" w:cs="Calibri"/>
            <w:color w:val="000000"/>
          </w:rPr>
          <w:t>développant</w:t>
        </w:r>
      </w:ins>
      <w:del w:id="968" w:author="FURNON Cyril" w:date="2023-08-18T00:11:00Z">
        <w:r w:rsidR="008678A5" w:rsidRPr="00AD7CE4">
          <w:rPr>
            <w:rFonts w:cstheme="minorHAnsi"/>
          </w:rPr>
          <w:delText>développement</w:delText>
        </w:r>
      </w:del>
      <w:r w:rsidR="008678A5">
        <w:rPr>
          <w:rFonts w:ascii="Calibri" w:hAnsi="Calibri"/>
          <w:color w:val="000000"/>
          <w:rPrChange w:id="969" w:author="FURNON Cyril" w:date="2023-08-18T00:11:00Z">
            <w:rPr>
              <w:rFonts w:cstheme="minorHAnsi"/>
            </w:rPr>
          </w:rPrChange>
        </w:rPr>
        <w:t xml:space="preserve"> </w:t>
      </w:r>
      <w:r w:rsidR="008678A5" w:rsidRPr="00AD7CE4">
        <w:rPr>
          <w:rFonts w:cstheme="minorHAnsi"/>
        </w:rPr>
        <w:t>de nouvelles fonctionnalités.</w:t>
      </w:r>
    </w:p>
    <w:p w14:paraId="27E77E37" w14:textId="39181C29" w:rsidR="000D4E36" w:rsidRPr="00034571" w:rsidRDefault="000D4E36" w:rsidP="000D4E36">
      <w:pPr>
        <w:pStyle w:val="Sous-titre"/>
        <w:rPr>
          <w:del w:id="970" w:author="FURNON Cyril" w:date="2023-08-18T00:11:00Z"/>
          <w:szCs w:val="24"/>
        </w:rPr>
      </w:pPr>
      <w:del w:id="971" w:author="FURNON Cyril" w:date="2023-08-18T00:11:00Z">
        <w:r>
          <w:delText>Les Bases de données</w:delText>
        </w:r>
      </w:del>
    </w:p>
    <w:p w14:paraId="7B4DE5CC" w14:textId="67DC8008" w:rsidR="005E5B3D" w:rsidRPr="00AD7CE4" w:rsidRDefault="00770C2A" w:rsidP="002160F9">
      <w:pPr>
        <w:jc w:val="both"/>
        <w:rPr>
          <w:rFonts w:cstheme="minorHAnsi"/>
        </w:rPr>
        <w:pPrChange w:id="972" w:author="FURNON Cyril" w:date="2023-08-18T00:11:00Z">
          <w:pPr/>
        </w:pPrChange>
      </w:pPr>
      <w:r w:rsidRPr="00AD7CE4">
        <w:rPr>
          <w:rFonts w:cstheme="minorHAnsi"/>
        </w:rPr>
        <w:t>Pour rappel, les bases de données sont stockées grâce au système de base données Oracle stockées sur des serveurs internes. Il y a deux bases de données</w:t>
      </w:r>
      <w:r w:rsidR="00AD27A2" w:rsidRPr="00AD7CE4">
        <w:rPr>
          <w:rFonts w:cstheme="minorHAnsi"/>
        </w:rPr>
        <w:t xml:space="preserve"> avec le langage PL/SQL</w:t>
      </w:r>
      <w:r w:rsidRPr="00AD7CE4">
        <w:rPr>
          <w:rFonts w:cstheme="minorHAnsi"/>
        </w:rPr>
        <w:t xml:space="preserve"> dans le système</w:t>
      </w:r>
      <w:r w:rsidR="00A732FF" w:rsidRPr="00AD7CE4">
        <w:rPr>
          <w:rFonts w:cstheme="minorHAnsi"/>
        </w:rPr>
        <w:t> : MIGA et PORTAL. Ces dernières structure</w:t>
      </w:r>
      <w:r w:rsidR="00102319" w:rsidRPr="00AD7CE4">
        <w:rPr>
          <w:rFonts w:cstheme="minorHAnsi"/>
        </w:rPr>
        <w:t>nt</w:t>
      </w:r>
      <w:r w:rsidR="00A732FF" w:rsidRPr="00AD7CE4">
        <w:rPr>
          <w:rFonts w:cstheme="minorHAnsi"/>
        </w:rPr>
        <w:t xml:space="preserve"> donc les données du site et de l’ensemble du </w:t>
      </w:r>
      <w:r w:rsidR="00102319" w:rsidRPr="00AD7CE4">
        <w:rPr>
          <w:rFonts w:cstheme="minorHAnsi"/>
        </w:rPr>
        <w:t>s</w:t>
      </w:r>
      <w:r w:rsidR="00A732FF" w:rsidRPr="00AD7CE4">
        <w:rPr>
          <w:rFonts w:cstheme="minorHAnsi"/>
        </w:rPr>
        <w:t>ystème du Portail.</w:t>
      </w:r>
      <w:r w:rsidR="00AD27A2" w:rsidRPr="00AD7CE4">
        <w:rPr>
          <w:rFonts w:cstheme="minorHAnsi"/>
        </w:rPr>
        <w:t xml:space="preserve"> Elles possèdent</w:t>
      </w:r>
      <w:r w:rsidR="00A732FF" w:rsidRPr="00AD7CE4">
        <w:rPr>
          <w:rFonts w:cstheme="minorHAnsi"/>
        </w:rPr>
        <w:t xml:space="preserve"> </w:t>
      </w:r>
      <w:r w:rsidR="00AD27A2" w:rsidRPr="00AD7CE4">
        <w:rPr>
          <w:rFonts w:cstheme="minorHAnsi"/>
        </w:rPr>
        <w:t xml:space="preserve">donc des tables avec des colonnes permettant de sauvegarder les données. </w:t>
      </w:r>
      <w:r w:rsidR="00A732FF" w:rsidRPr="00AD7CE4">
        <w:rPr>
          <w:rFonts w:cstheme="minorHAnsi"/>
        </w:rPr>
        <w:t>En complément de ces structures de données</w:t>
      </w:r>
      <w:r w:rsidR="00102319" w:rsidRPr="00AD7CE4">
        <w:rPr>
          <w:rFonts w:cstheme="minorHAnsi"/>
        </w:rPr>
        <w:t xml:space="preserve">, il existe des fonctions et des procédures PL/SQL stockées avec les bases de données et permettant de </w:t>
      </w:r>
      <w:ins w:id="973" w:author="FURNON Cyril" w:date="2023-08-18T00:11:00Z">
        <w:r w:rsidR="00466168">
          <w:rPr>
            <w:rFonts w:ascii="Calibri" w:hAnsi="Calibri" w:cs="Calibri"/>
            <w:color w:val="000000"/>
          </w:rPr>
          <w:t>modifier</w:t>
        </w:r>
      </w:ins>
      <w:del w:id="974" w:author="FURNON Cyril" w:date="2023-08-18T00:11:00Z">
        <w:r w:rsidR="00102319" w:rsidRPr="00AD7CE4">
          <w:rPr>
            <w:rFonts w:cstheme="minorHAnsi"/>
          </w:rPr>
          <w:delText>modifiées</w:delText>
        </w:r>
      </w:del>
      <w:r w:rsidR="00102319">
        <w:rPr>
          <w:rFonts w:ascii="Calibri" w:hAnsi="Calibri"/>
          <w:color w:val="000000"/>
          <w:rPrChange w:id="975" w:author="FURNON Cyril" w:date="2023-08-18T00:11:00Z">
            <w:rPr>
              <w:rFonts w:cstheme="minorHAnsi"/>
            </w:rPr>
          </w:rPrChange>
        </w:rPr>
        <w:t xml:space="preserve"> </w:t>
      </w:r>
      <w:r w:rsidR="00102319" w:rsidRPr="00AD7CE4">
        <w:rPr>
          <w:rFonts w:cstheme="minorHAnsi"/>
        </w:rPr>
        <w:t>la structure ou les données elles-mêmes. Dans notre cas, l’ensemble</w:t>
      </w:r>
      <w:r w:rsidR="005E5B3D" w:rsidRPr="00AD7CE4">
        <w:rPr>
          <w:rFonts w:cstheme="minorHAnsi"/>
        </w:rPr>
        <w:t xml:space="preserve"> ces dernières</w:t>
      </w:r>
      <w:r w:rsidR="00102319" w:rsidRPr="00AD7CE4">
        <w:rPr>
          <w:rFonts w:cstheme="minorHAnsi"/>
        </w:rPr>
        <w:t xml:space="preserve"> sont regroupées dans des packages PL/SQL</w:t>
      </w:r>
      <w:r w:rsidR="00AD27A2" w:rsidRPr="00AD7CE4">
        <w:rPr>
          <w:rFonts w:cstheme="minorHAnsi"/>
        </w:rPr>
        <w:t xml:space="preserve">. Un package est simplement un regroupement de </w:t>
      </w:r>
      <w:ins w:id="976" w:author="FURNON Cyril" w:date="2023-08-18T00:11:00Z">
        <w:r w:rsidR="00AD27A2" w:rsidRPr="00490092">
          <w:t>ligne</w:t>
        </w:r>
        <w:r w:rsidR="00466168">
          <w:t>s</w:t>
        </w:r>
      </w:ins>
      <w:del w:id="977" w:author="FURNON Cyril" w:date="2023-08-18T00:11:00Z">
        <w:r w:rsidR="00AD27A2" w:rsidRPr="00AD7CE4">
          <w:rPr>
            <w:rFonts w:cstheme="minorHAnsi"/>
          </w:rPr>
          <w:delText>ligne</w:delText>
        </w:r>
      </w:del>
      <w:r w:rsidR="00AD27A2" w:rsidRPr="00AD7CE4">
        <w:rPr>
          <w:rFonts w:cstheme="minorHAnsi"/>
        </w:rPr>
        <w:t xml:space="preserve"> de code destinées à être lu par d’autres programmes. </w:t>
      </w:r>
      <w:r w:rsidR="00102319" w:rsidRPr="00AD7CE4">
        <w:rPr>
          <w:rFonts w:cstheme="minorHAnsi"/>
        </w:rPr>
        <w:t xml:space="preserve"> </w:t>
      </w:r>
      <w:r w:rsidR="00AD27A2" w:rsidRPr="00AD7CE4">
        <w:rPr>
          <w:rFonts w:cstheme="minorHAnsi"/>
        </w:rPr>
        <w:t xml:space="preserve">Ils sont </w:t>
      </w:r>
      <w:r w:rsidR="005E5B3D" w:rsidRPr="00AD7CE4">
        <w:rPr>
          <w:rFonts w:cstheme="minorHAnsi"/>
        </w:rPr>
        <w:t>nommés</w:t>
      </w:r>
      <w:r w:rsidR="00102319" w:rsidRPr="00AD7CE4">
        <w:rPr>
          <w:rFonts w:cstheme="minorHAnsi"/>
        </w:rPr>
        <w:t xml:space="preserve"> suivants les applications web et fonctionnalités auxquelles ils sont rattachés.</w:t>
      </w:r>
      <w:r w:rsidR="009E6CEE" w:rsidRPr="00AD7CE4">
        <w:rPr>
          <w:rFonts w:cstheme="minorHAnsi"/>
          <w:color w:val="4472C4" w:themeColor="accent1"/>
        </w:rPr>
        <w:t xml:space="preserve"> </w:t>
      </w:r>
    </w:p>
    <w:p w14:paraId="5EA796AB" w14:textId="1128A374" w:rsidR="00A732FF" w:rsidRDefault="00A732FF" w:rsidP="002160F9">
      <w:pPr>
        <w:jc w:val="both"/>
        <w:rPr>
          <w:rFonts w:cstheme="minorHAnsi"/>
        </w:rPr>
        <w:pPrChange w:id="978" w:author="FURNON Cyril" w:date="2023-08-18T00:11:00Z">
          <w:pPr/>
        </w:pPrChange>
      </w:pPr>
      <w:r w:rsidRPr="00AD7CE4">
        <w:rPr>
          <w:rFonts w:cstheme="minorHAnsi"/>
        </w:rPr>
        <w:t>A noter que chacun</w:t>
      </w:r>
      <w:r w:rsidR="00AD27A2" w:rsidRPr="00AD7CE4">
        <w:rPr>
          <w:rFonts w:cstheme="minorHAnsi"/>
        </w:rPr>
        <w:t>e des</w:t>
      </w:r>
      <w:r w:rsidRPr="00AD7CE4">
        <w:rPr>
          <w:rFonts w:cstheme="minorHAnsi"/>
        </w:rPr>
        <w:t xml:space="preserve"> </w:t>
      </w:r>
      <w:r w:rsidR="009E6CEE" w:rsidRPr="00AD7CE4">
        <w:rPr>
          <w:rFonts w:cstheme="minorHAnsi"/>
        </w:rPr>
        <w:t>base</w:t>
      </w:r>
      <w:r w:rsidR="00AD27A2" w:rsidRPr="00AD7CE4">
        <w:rPr>
          <w:rFonts w:cstheme="minorHAnsi"/>
        </w:rPr>
        <w:t>s</w:t>
      </w:r>
      <w:r w:rsidR="009E6CEE" w:rsidRPr="00AD7CE4">
        <w:rPr>
          <w:rFonts w:cstheme="minorHAnsi"/>
        </w:rPr>
        <w:t xml:space="preserve"> de données et packages</w:t>
      </w:r>
      <w:r w:rsidRPr="00AD7CE4">
        <w:rPr>
          <w:rFonts w:cstheme="minorHAnsi"/>
        </w:rPr>
        <w:t xml:space="preserve"> </w:t>
      </w:r>
      <w:r w:rsidR="009E6CEE" w:rsidRPr="00AD7CE4">
        <w:rPr>
          <w:rFonts w:cstheme="minorHAnsi"/>
        </w:rPr>
        <w:t>existent</w:t>
      </w:r>
      <w:r w:rsidRPr="00AD7CE4">
        <w:rPr>
          <w:rFonts w:cstheme="minorHAnsi"/>
        </w:rPr>
        <w:t xml:space="preserve"> </w:t>
      </w:r>
      <w:r w:rsidR="009E6CEE" w:rsidRPr="00AD7CE4">
        <w:rPr>
          <w:rFonts w:cstheme="minorHAnsi"/>
        </w:rPr>
        <w:t>en</w:t>
      </w:r>
      <w:r w:rsidRPr="00AD7CE4">
        <w:rPr>
          <w:rFonts w:cstheme="minorHAnsi"/>
        </w:rPr>
        <w:t xml:space="preserve"> versions </w:t>
      </w:r>
      <w:ins w:id="979" w:author="FURNON Cyril" w:date="2023-08-18T00:11:00Z">
        <w:r w:rsidR="009E6CEE">
          <w:t>modifié</w:t>
        </w:r>
        <w:r w:rsidR="00466168">
          <w:t>e</w:t>
        </w:r>
        <w:r w:rsidR="009E6CEE">
          <w:t>s</w:t>
        </w:r>
      </w:ins>
      <w:del w:id="980" w:author="FURNON Cyril" w:date="2023-08-18T00:11:00Z">
        <w:r w:rsidR="009E6CEE" w:rsidRPr="00AD7CE4">
          <w:rPr>
            <w:rFonts w:cstheme="minorHAnsi"/>
          </w:rPr>
          <w:delText>modifiés</w:delText>
        </w:r>
      </w:del>
      <w:r w:rsidRPr="00AD7CE4">
        <w:rPr>
          <w:rFonts w:cstheme="minorHAnsi"/>
        </w:rPr>
        <w:t xml:space="preserve"> pour chaque environnement cité plus hau</w:t>
      </w:r>
      <w:r w:rsidR="005E5B3D" w:rsidRPr="00AD7CE4">
        <w:rPr>
          <w:rFonts w:cstheme="minorHAnsi"/>
        </w:rPr>
        <w:t>t</w:t>
      </w:r>
      <w:r w:rsidRPr="00AD7CE4">
        <w:rPr>
          <w:rFonts w:cstheme="minorHAnsi"/>
        </w:rPr>
        <w:t xml:space="preserve">.  </w:t>
      </w:r>
    </w:p>
    <w:p w14:paraId="457775D3" w14:textId="7E13D5AA" w:rsidR="000D4E36" w:rsidRPr="00AD7CE4" w:rsidRDefault="000D4E36" w:rsidP="000D4E36">
      <w:pPr>
        <w:pStyle w:val="Sous-titre"/>
        <w:rPr>
          <w:del w:id="981" w:author="FURNON Cyril" w:date="2023-08-18T00:11:00Z"/>
        </w:rPr>
      </w:pPr>
      <w:del w:id="982" w:author="FURNON Cyril" w:date="2023-08-18T00:11:00Z">
        <w:r>
          <w:delText>Les Back_end</w:delText>
        </w:r>
      </w:del>
    </w:p>
    <w:p w14:paraId="63FDAC94" w14:textId="5F1345DF" w:rsidR="001800AC" w:rsidRPr="00AD7CE4" w:rsidRDefault="00000000" w:rsidP="009E6CEE">
      <w:pPr>
        <w:jc w:val="both"/>
        <w:rPr>
          <w:rFonts w:cstheme="minorHAnsi"/>
        </w:rPr>
        <w:pPrChange w:id="983" w:author="FURNON Cyril" w:date="2023-08-18T00:11:00Z">
          <w:pPr/>
        </w:pPrChange>
      </w:pPr>
      <w:r>
        <w:rPr>
          <w:rFonts w:cstheme="minorHAnsi"/>
          <w:noProof/>
          <w:highlight w:val="yellow"/>
        </w:rPr>
        <w:pict w14:anchorId="4753D135">
          <v:shape id="_x0000_s2107" type="#_x0000_t202" style="position:absolute;left:0;text-align:left;margin-left:61.8pt;margin-top:300.2pt;width:330.7pt;height:22.2pt;z-index:251660288;mso-position-horizontal-relative:text;mso-position-vertical-relative:text" stroked="f">
            <v:textbox style="mso-next-textbox:#_x0000_s2107;mso-fit-shape-to-text:t" inset="0,0,0,0">
              <w:txbxContent>
                <w:p w14:paraId="758DB2B2" w14:textId="1F3FF994" w:rsidR="000D1C24" w:rsidRPr="00EE5597" w:rsidRDefault="000D1C24" w:rsidP="000A40C3">
                  <w:pPr>
                    <w:pStyle w:val="Lgende"/>
                    <w:rPr>
                      <w:noProof/>
                    </w:rPr>
                  </w:pPr>
                  <w:r>
                    <w:t xml:space="preserve">Figure </w:t>
                  </w:r>
                  <w:r w:rsidR="00F554E1">
                    <w:t>21</w:t>
                  </w:r>
                  <w:r>
                    <w:t xml:space="preserve"> : Schéma d'une architecture Repository</w:t>
                  </w:r>
                  <w:r w:rsidR="006C1543">
                    <w:t xml:space="preserve"> en lien avec un front-end</w:t>
                  </w:r>
                </w:p>
              </w:txbxContent>
            </v:textbox>
            <w10:wrap type="topAndBottom"/>
          </v:shape>
        </w:pict>
      </w:r>
      <w:ins w:id="984" w:author="FURNON Cyril" w:date="2023-08-18T00:11:00Z">
        <w:r w:rsidR="009E6CEE">
          <w:rPr>
            <w:noProof/>
            <w:color w:val="4472C4" w:themeColor="accent1"/>
          </w:rPr>
          <w:drawing>
            <wp:anchor distT="0" distB="0" distL="114300" distR="114300" simplePos="0" relativeHeight="251896320" behindDoc="0" locked="0" layoutInCell="1" allowOverlap="1" wp14:anchorId="016C66B7" wp14:editId="36AD20C5">
              <wp:simplePos x="0" y="0"/>
              <wp:positionH relativeFrom="column">
                <wp:posOffset>1071130</wp:posOffset>
              </wp:positionH>
              <wp:positionV relativeFrom="paragraph">
                <wp:posOffset>892521</wp:posOffset>
              </wp:positionV>
              <wp:extent cx="3632200" cy="2827020"/>
              <wp:effectExtent l="19050" t="19050" r="6350" b="0"/>
              <wp:wrapTopAndBottom/>
              <wp:docPr id="1828722456" name="Image 182872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a:extLst>
                          <a:ext uri="{28A0092B-C50C-407E-A947-70E740481C1C}">
                            <a14:useLocalDpi xmlns:a14="http://schemas.microsoft.com/office/drawing/2010/main" val="0"/>
                          </a:ext>
                        </a:extLst>
                      </a:blip>
                      <a:srcRect t="46917" b="1"/>
                      <a:stretch/>
                    </pic:blipFill>
                    <pic:spPr bwMode="auto">
                      <a:xfrm>
                        <a:off x="0" y="0"/>
                        <a:ext cx="3632200" cy="282702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ins>
      <w:del w:id="985" w:author="FURNON Cyril" w:date="2023-08-18T00:11:00Z">
        <w:r w:rsidR="009E6CEE" w:rsidRPr="00AD7CE4">
          <w:rPr>
            <w:rFonts w:cstheme="minorHAnsi"/>
            <w:noProof/>
            <w:color w:val="4472C4" w:themeColor="accent1"/>
          </w:rPr>
          <w:drawing>
            <wp:anchor distT="0" distB="0" distL="114300" distR="114300" simplePos="0" relativeHeight="251650048" behindDoc="0" locked="0" layoutInCell="1" allowOverlap="1" wp14:anchorId="7004CD0C" wp14:editId="260B1001">
              <wp:simplePos x="0" y="0"/>
              <wp:positionH relativeFrom="column">
                <wp:posOffset>1071130</wp:posOffset>
              </wp:positionH>
              <wp:positionV relativeFrom="paragraph">
                <wp:posOffset>892521</wp:posOffset>
              </wp:positionV>
              <wp:extent cx="3632200" cy="2827020"/>
              <wp:effectExtent l="19050" t="19050" r="6350" b="0"/>
              <wp:wrapTopAndBottom/>
              <wp:docPr id="1491464288" name="Image 149146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a:extLst>
                          <a:ext uri="{28A0092B-C50C-407E-A947-70E740481C1C}">
                            <a14:useLocalDpi xmlns:a14="http://schemas.microsoft.com/office/drawing/2010/main" val="0"/>
                          </a:ext>
                        </a:extLst>
                      </a:blip>
                      <a:srcRect t="46917" b="1"/>
                      <a:stretch/>
                    </pic:blipFill>
                    <pic:spPr bwMode="auto">
                      <a:xfrm>
                        <a:off x="0" y="0"/>
                        <a:ext cx="3632200" cy="282702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del>
      <w:r w:rsidR="009E6CEE" w:rsidRPr="00AD7CE4">
        <w:rPr>
          <w:rFonts w:cstheme="minorHAnsi"/>
        </w:rPr>
        <w:t xml:space="preserve">En remontant dans l’architecture, nous arrivons au </w:t>
      </w:r>
      <w:r w:rsidR="00AE18F2" w:rsidRPr="00AD7CE4">
        <w:rPr>
          <w:rFonts w:cstheme="minorHAnsi"/>
        </w:rPr>
        <w:t xml:space="preserve">back-end </w:t>
      </w:r>
      <w:r w:rsidR="009E6CEE" w:rsidRPr="00AD7CE4">
        <w:rPr>
          <w:rFonts w:cstheme="minorHAnsi"/>
        </w:rPr>
        <w:t>que l’on nomme ici puisqu’il ne gère pas l’affichage fait l’intermédiaire entre l’affichage d’un site (front-end) et la base de données. L’architecture</w:t>
      </w:r>
      <w:r w:rsidR="00AE18F2" w:rsidRPr="00AD7CE4">
        <w:rPr>
          <w:rFonts w:cstheme="minorHAnsi"/>
        </w:rPr>
        <w:t xml:space="preserve"> repository</w:t>
      </w:r>
      <w:r w:rsidR="009E6CEE" w:rsidRPr="00AD7CE4">
        <w:rPr>
          <w:rFonts w:cstheme="minorHAnsi"/>
        </w:rPr>
        <w:t xml:space="preserve"> dont nous parlions plus haut</w:t>
      </w:r>
      <w:r w:rsidR="006E0769" w:rsidRPr="00AD7CE4">
        <w:rPr>
          <w:rFonts w:cstheme="minorHAnsi"/>
        </w:rPr>
        <w:t xml:space="preserve"> peut se schématiser comme sur la </w:t>
      </w:r>
      <w:r w:rsidR="000D1C24" w:rsidRPr="00AD7CE4">
        <w:rPr>
          <w:rFonts w:cstheme="minorHAnsi"/>
          <w:i/>
          <w:iCs/>
        </w:rPr>
        <w:t xml:space="preserve">Figure </w:t>
      </w:r>
      <w:r w:rsidR="00490092" w:rsidRPr="00AD7CE4">
        <w:rPr>
          <w:rFonts w:cstheme="minorHAnsi"/>
          <w:i/>
          <w:iCs/>
        </w:rPr>
        <w:t>21</w:t>
      </w:r>
      <w:r w:rsidR="000D1C24" w:rsidRPr="00AD7CE4">
        <w:rPr>
          <w:rFonts w:cstheme="minorHAnsi"/>
          <w:i/>
          <w:iCs/>
        </w:rPr>
        <w:t xml:space="preserve"> : Schéma d'une architecture Repository</w:t>
      </w:r>
      <w:r w:rsidR="000D1C24" w:rsidRPr="00AD7CE4">
        <w:rPr>
          <w:rFonts w:cstheme="minorHAnsi"/>
        </w:rPr>
        <w:t xml:space="preserve"> </w:t>
      </w:r>
      <w:r w:rsidR="006E0769" w:rsidRPr="00AD7CE4">
        <w:rPr>
          <w:rFonts w:cstheme="minorHAnsi"/>
        </w:rPr>
        <w:t>ci-dessous</w:t>
      </w:r>
      <w:r w:rsidR="00366E84" w:rsidRPr="00AD7CE4">
        <w:rPr>
          <w:rFonts w:cstheme="minorHAnsi"/>
        </w:rPr>
        <w:t>.</w:t>
      </w:r>
    </w:p>
    <w:p w14:paraId="2C393185" w14:textId="77777777" w:rsidR="00490092" w:rsidRDefault="00906577" w:rsidP="005666D6">
      <w:pPr>
        <w:jc w:val="both"/>
        <w:rPr>
          <w:ins w:id="986" w:author="FURNON Cyril" w:date="2023-08-18T00:11:00Z"/>
        </w:rPr>
      </w:pPr>
      <w:r w:rsidRPr="00AD7CE4">
        <w:rPr>
          <w:rFonts w:cstheme="minorHAnsi"/>
        </w:rPr>
        <w:t>Dans cette architecture, le back-end se structure aut</w:t>
      </w:r>
      <w:r w:rsidR="00B57EA0" w:rsidRPr="00AD7CE4">
        <w:rPr>
          <w:rFonts w:cstheme="minorHAnsi"/>
        </w:rPr>
        <w:t>our</w:t>
      </w:r>
      <w:r w:rsidRPr="00AD7CE4">
        <w:rPr>
          <w:rFonts w:cstheme="minorHAnsi"/>
        </w:rPr>
        <w:t xml:space="preserve"> de </w:t>
      </w:r>
      <w:ins w:id="987" w:author="FURNON Cyril" w:date="2023-08-18T00:11:00Z">
        <w:r w:rsidR="00B57EA0" w:rsidRPr="00957CD0">
          <w:t>5</w:t>
        </w:r>
      </w:ins>
      <w:del w:id="988" w:author="FURNON Cyril" w:date="2023-08-18T00:11:00Z">
        <w:r w:rsidR="00034571">
          <w:rPr>
            <w:rFonts w:cstheme="minorHAnsi"/>
          </w:rPr>
          <w:delText>cinq</w:delText>
        </w:r>
      </w:del>
      <w:r w:rsidR="00034571">
        <w:rPr>
          <w:rFonts w:cstheme="minorHAnsi"/>
        </w:rPr>
        <w:t xml:space="preserve"> </w:t>
      </w:r>
      <w:r w:rsidRPr="00AD7CE4">
        <w:rPr>
          <w:rFonts w:cstheme="minorHAnsi"/>
        </w:rPr>
        <w:t>type</w:t>
      </w:r>
      <w:r w:rsidR="00B57EA0" w:rsidRPr="00AD7CE4">
        <w:rPr>
          <w:rFonts w:cstheme="minorHAnsi"/>
        </w:rPr>
        <w:t>s</w:t>
      </w:r>
      <w:r w:rsidRPr="00AD7CE4">
        <w:rPr>
          <w:rFonts w:cstheme="minorHAnsi"/>
        </w:rPr>
        <w:t xml:space="preserve"> de</w:t>
      </w:r>
      <w:r w:rsidR="00034571">
        <w:rPr>
          <w:rFonts w:cstheme="minorHAnsi"/>
        </w:rPr>
        <w:t xml:space="preserve"> fichiers</w:t>
      </w:r>
      <w:del w:id="989" w:author="FURNON Cyril" w:date="2023-08-18T00:11:00Z">
        <w:r w:rsidR="00C26A32">
          <w:rPr>
            <w:rFonts w:cstheme="minorHAnsi"/>
          </w:rPr>
          <w:delText> :</w:delText>
        </w:r>
      </w:del>
      <w:r w:rsidRPr="00AD7CE4">
        <w:rPr>
          <w:rFonts w:cstheme="minorHAnsi"/>
        </w:rPr>
        <w:t xml:space="preserve"> les « Entités »,</w:t>
      </w:r>
      <w:r w:rsidR="00B57EA0" w:rsidRPr="00AD7CE4">
        <w:rPr>
          <w:rFonts w:cstheme="minorHAnsi"/>
        </w:rPr>
        <w:t xml:space="preserve"> les « Repositories », </w:t>
      </w:r>
      <w:r w:rsidRPr="00AD7CE4">
        <w:rPr>
          <w:rFonts w:cstheme="minorHAnsi"/>
        </w:rPr>
        <w:t>les « DTO » (Data Transfer Object)</w:t>
      </w:r>
      <w:r w:rsidR="00B57EA0" w:rsidRPr="00AD7CE4">
        <w:rPr>
          <w:rFonts w:cstheme="minorHAnsi"/>
        </w:rPr>
        <w:t>, les « Services »</w:t>
      </w:r>
      <w:r w:rsidRPr="00AD7CE4">
        <w:rPr>
          <w:rFonts w:cstheme="minorHAnsi"/>
        </w:rPr>
        <w:t xml:space="preserve"> et les « Controllers ».</w:t>
      </w:r>
      <w:r w:rsidR="00957CD0" w:rsidRPr="00AD7CE4">
        <w:rPr>
          <w:rFonts w:cstheme="minorHAnsi"/>
        </w:rPr>
        <w:t xml:space="preserve"> Sur le schéma, nous pouvons observer les échanges entre les différents types de fichiers. Pour </w:t>
      </w:r>
      <w:r w:rsidR="00096DF6" w:rsidRPr="00AD7CE4">
        <w:rPr>
          <w:rFonts w:cstheme="minorHAnsi"/>
        </w:rPr>
        <w:t>commencer, nous</w:t>
      </w:r>
      <w:r w:rsidR="00957CD0" w:rsidRPr="00AD7CE4">
        <w:rPr>
          <w:rFonts w:cstheme="minorHAnsi"/>
        </w:rPr>
        <w:t xml:space="preserve"> utilisons un outil</w:t>
      </w:r>
      <w:r w:rsidR="00096DF6" w:rsidRPr="00AD7CE4">
        <w:rPr>
          <w:rFonts w:cstheme="minorHAnsi"/>
        </w:rPr>
        <w:t> :</w:t>
      </w:r>
      <w:r w:rsidR="00FC4DF7">
        <w:rPr>
          <w:rFonts w:cstheme="minorHAnsi"/>
        </w:rPr>
        <w:t xml:space="preserve"> </w:t>
      </w:r>
      <w:ins w:id="990" w:author="FURNON Cyril" w:date="2023-08-18T00:11:00Z">
        <w:r w:rsidR="00096DF6">
          <w:t>Entity Framework</w:t>
        </w:r>
      </w:ins>
      <w:del w:id="991" w:author="FURNON Cyril" w:date="2023-08-18T00:11:00Z">
        <w:r w:rsidR="00FC4DF7">
          <w:rPr>
            <w:rFonts w:cstheme="minorHAnsi"/>
          </w:rPr>
          <w:delText>« dotConnect</w:delText>
        </w:r>
        <w:r w:rsidR="00C26A32">
          <w:rPr>
            <w:rFonts w:cstheme="minorHAnsi"/>
          </w:rPr>
          <w:delText xml:space="preserve"> for Oracle</w:delText>
        </w:r>
        <w:r w:rsidR="00FC4DF7">
          <w:rPr>
            <w:rFonts w:cstheme="minorHAnsi"/>
          </w:rPr>
          <w:delText> »</w:delText>
        </w:r>
      </w:del>
      <w:r w:rsidR="00957CD0" w:rsidRPr="00AD7CE4">
        <w:rPr>
          <w:rFonts w:cstheme="minorHAnsi"/>
        </w:rPr>
        <w:t xml:space="preserve"> </w:t>
      </w:r>
      <w:r w:rsidR="00096DF6" w:rsidRPr="00AD7CE4">
        <w:rPr>
          <w:rFonts w:cstheme="minorHAnsi"/>
        </w:rPr>
        <w:t>permettant d</w:t>
      </w:r>
      <w:r w:rsidR="00957CD0" w:rsidRPr="00AD7CE4">
        <w:rPr>
          <w:rFonts w:cstheme="minorHAnsi"/>
        </w:rPr>
        <w:t xml:space="preserve">e </w:t>
      </w:r>
      <w:r w:rsidR="00096DF6" w:rsidRPr="00AD7CE4">
        <w:rPr>
          <w:rFonts w:cstheme="minorHAnsi"/>
        </w:rPr>
        <w:t>faire « le mapping objet-relationnel</w:t>
      </w:r>
      <w:ins w:id="992" w:author="FURNON Cyril" w:date="2023-08-18T00:11:00Z">
        <w:r w:rsidR="00096DF6">
          <w:t xml:space="preserve"> […] </w:t>
        </w:r>
      </w:ins>
      <w:del w:id="993" w:author="FURNON Cyril" w:date="2023-08-18T00:11:00Z">
        <w:r w:rsidR="00C26A32">
          <w:rPr>
            <w:rFonts w:cstheme="minorHAnsi"/>
          </w:rPr>
          <w:delText> » </w:delText>
        </w:r>
      </w:del>
      <w:r w:rsidR="00096DF6" w:rsidRPr="00AD7CE4">
        <w:rPr>
          <w:rFonts w:cstheme="minorHAnsi"/>
        </w:rPr>
        <w:t>des données relationnelles</w:t>
      </w:r>
      <w:ins w:id="994" w:author="FURNON Cyril" w:date="2023-08-18T00:11:00Z">
        <w:r w:rsidR="00096DF6">
          <w:t xml:space="preserve"> […].</w:t>
        </w:r>
      </w:ins>
      <w:del w:id="995" w:author="FURNON Cyril" w:date="2023-08-18T00:11:00Z">
        <w:r w:rsidR="00096DF6" w:rsidRPr="00AD7CE4">
          <w:rPr>
            <w:rFonts w:cstheme="minorHAnsi"/>
          </w:rPr>
          <w:delText>.</w:delText>
        </w:r>
      </w:del>
      <w:r w:rsidR="00096DF6" w:rsidRPr="00AD7CE4">
        <w:rPr>
          <w:rFonts w:cstheme="minorHAnsi"/>
        </w:rPr>
        <w:t xml:space="preserve"> Il élimine le recours à la plupart du code d’accès aux données </w:t>
      </w:r>
      <w:ins w:id="996" w:author="FURNON Cyril" w:date="2023-08-18T00:11:00Z">
        <w:r w:rsidR="00096DF6">
          <w:t>que les développeurs doivent généralement</w:t>
        </w:r>
      </w:ins>
      <w:del w:id="997" w:author="FURNON Cyril" w:date="2023-08-18T00:11:00Z">
        <w:r w:rsidR="00C26A32">
          <w:rPr>
            <w:rFonts w:cstheme="minorHAnsi"/>
          </w:rPr>
          <w:delText>à</w:delText>
        </w:r>
      </w:del>
      <w:r w:rsidR="00C26A32">
        <w:rPr>
          <w:rFonts w:cstheme="minorHAnsi"/>
        </w:rPr>
        <w:t xml:space="preserve"> écrire</w:t>
      </w:r>
      <w:ins w:id="998" w:author="FURNON Cyril" w:date="2023-08-18T00:11:00Z">
        <w:r w:rsidR="00096DF6">
          <w:t> »</w:t>
        </w:r>
        <w:r w:rsidR="009E6CEE">
          <w:t xml:space="preserve"> </w:t>
        </w:r>
      </w:ins>
    </w:p>
    <w:p w14:paraId="292D8798" w14:textId="77777777" w:rsidR="00BB6E29" w:rsidRDefault="00096DF6" w:rsidP="005666D6">
      <w:pPr>
        <w:jc w:val="both"/>
        <w:rPr>
          <w:ins w:id="999" w:author="FURNON Cyril" w:date="2023-08-18T00:11:00Z"/>
          <w:rStyle w:val="CitationCar"/>
          <w:i w:val="0"/>
          <w:iCs w:val="0"/>
          <w:color w:val="auto"/>
        </w:rPr>
      </w:pPr>
      <w:ins w:id="1000" w:author="FURNON Cyril" w:date="2023-08-18T00:11:00Z">
        <w:r>
          <w:t>(</w:t>
        </w:r>
        <w:r>
          <w:rPr>
            <w:i/>
            <w:iCs/>
          </w:rPr>
          <w:t xml:space="preserve">Source : </w:t>
        </w:r>
        <w:r w:rsidR="00000000">
          <w:fldChar w:fldCharType="begin"/>
        </w:r>
        <w:r w:rsidR="00000000">
          <w:instrText>HYPERLINK "https://learn.microsoft.com/fr-fr/aspnet/entity-framework"</w:instrText>
        </w:r>
        <w:r w:rsidR="00000000">
          <w:fldChar w:fldCharType="separate"/>
        </w:r>
        <w:r w:rsidRPr="00096DF6">
          <w:rPr>
            <w:rStyle w:val="Lienhypertexte"/>
          </w:rPr>
          <w:t>https://learn.microsoft.com/fr-fr/aspnet/entity-framework</w:t>
        </w:r>
        <w:r w:rsidR="00000000">
          <w:rPr>
            <w:rStyle w:val="Lienhypertexte"/>
          </w:rPr>
          <w:fldChar w:fldCharType="end"/>
        </w:r>
        <w:r w:rsidRPr="00096DF6">
          <w:rPr>
            <w:rStyle w:val="CitationCar"/>
            <w:i w:val="0"/>
            <w:iCs w:val="0"/>
            <w:color w:val="auto"/>
          </w:rPr>
          <w:t>)</w:t>
        </w:r>
        <w:r>
          <w:rPr>
            <w:rStyle w:val="CitationCar"/>
            <w:i w:val="0"/>
            <w:iCs w:val="0"/>
            <w:color w:val="auto"/>
          </w:rPr>
          <w:t xml:space="preserve">. </w:t>
        </w:r>
      </w:ins>
    </w:p>
    <w:p w14:paraId="709FDB04" w14:textId="38EBCECF" w:rsidR="00C26A32" w:rsidRDefault="00C26A32" w:rsidP="005666D6">
      <w:pPr>
        <w:rPr>
          <w:del w:id="1001" w:author="FURNON Cyril" w:date="2023-08-18T00:11:00Z"/>
          <w:rStyle w:val="CitationCar"/>
          <w:rFonts w:cstheme="minorHAnsi"/>
          <w:i w:val="0"/>
          <w:iCs w:val="0"/>
          <w:color w:val="auto"/>
        </w:rPr>
      </w:pPr>
      <w:del w:id="1002" w:author="FURNON Cyril" w:date="2023-08-18T00:11:00Z">
        <w:r>
          <w:rPr>
            <w:rFonts w:cstheme="minorHAnsi"/>
          </w:rPr>
          <w:delText xml:space="preserve">. </w:delText>
        </w:r>
      </w:del>
      <w:r w:rsidR="00096DF6" w:rsidRPr="00AD7CE4">
        <w:rPr>
          <w:rStyle w:val="CitationCar"/>
          <w:rFonts w:cstheme="minorHAnsi"/>
          <w:i w:val="0"/>
          <w:iCs w:val="0"/>
          <w:color w:val="auto"/>
        </w:rPr>
        <w:t xml:space="preserve">C’est-à-dire qu’il permet de faire une certaine </w:t>
      </w:r>
      <w:ins w:id="1003" w:author="FURNON Cyril" w:date="2023-08-18T00:11:00Z">
        <w:r w:rsidR="00096DF6">
          <w:rPr>
            <w:rStyle w:val="CitationCar"/>
            <w:i w:val="0"/>
            <w:iCs w:val="0"/>
            <w:color w:val="auto"/>
          </w:rPr>
          <w:t xml:space="preserve">copie des </w:t>
        </w:r>
      </w:ins>
      <w:del w:id="1004" w:author="FURNON Cyril" w:date="2023-08-18T00:11:00Z">
        <w:r>
          <w:rPr>
            <w:rStyle w:val="CitationCar"/>
            <w:rFonts w:cstheme="minorHAnsi"/>
            <w:i w:val="0"/>
            <w:iCs w:val="0"/>
            <w:color w:val="auto"/>
          </w:rPr>
          <w:delText>liaison entre l</w:delText>
        </w:r>
        <w:r w:rsidR="00096DF6" w:rsidRPr="00AD7CE4">
          <w:rPr>
            <w:rStyle w:val="CitationCar"/>
            <w:rFonts w:cstheme="minorHAnsi"/>
            <w:i w:val="0"/>
            <w:iCs w:val="0"/>
            <w:color w:val="auto"/>
          </w:rPr>
          <w:delText xml:space="preserve">es </w:delText>
        </w:r>
      </w:del>
      <w:r w:rsidR="00096DF6" w:rsidRPr="00AD7CE4">
        <w:rPr>
          <w:rStyle w:val="CitationCar"/>
          <w:rFonts w:cstheme="minorHAnsi"/>
          <w:i w:val="0"/>
          <w:iCs w:val="0"/>
          <w:color w:val="auto"/>
        </w:rPr>
        <w:t xml:space="preserve">objets de la BDD (Base De Données) </w:t>
      </w:r>
      <w:ins w:id="1005" w:author="FURNON Cyril" w:date="2023-08-18T00:11:00Z">
        <w:r w:rsidR="00096DF6">
          <w:rPr>
            <w:rStyle w:val="CitationCar"/>
            <w:i w:val="0"/>
            <w:iCs w:val="0"/>
            <w:color w:val="auto"/>
          </w:rPr>
          <w:t>dans</w:t>
        </w:r>
      </w:ins>
      <w:del w:id="1006" w:author="FURNON Cyril" w:date="2023-08-18T00:11:00Z">
        <w:r>
          <w:rPr>
            <w:rStyle w:val="CitationCar"/>
            <w:rFonts w:cstheme="minorHAnsi"/>
            <w:i w:val="0"/>
            <w:iCs w:val="0"/>
            <w:color w:val="auto"/>
          </w:rPr>
          <w:delText>et</w:delText>
        </w:r>
      </w:del>
      <w:r w:rsidR="00096DF6" w:rsidRPr="00AD7CE4">
        <w:rPr>
          <w:rStyle w:val="CitationCar"/>
          <w:rFonts w:cstheme="minorHAnsi"/>
          <w:i w:val="0"/>
          <w:iCs w:val="0"/>
          <w:color w:val="auto"/>
        </w:rPr>
        <w:t xml:space="preserve"> son système</w:t>
      </w:r>
      <w:ins w:id="1007" w:author="FURNON Cyril" w:date="2023-08-18T00:11:00Z">
        <w:r w:rsidR="00096DF6">
          <w:rPr>
            <w:rStyle w:val="CitationCar"/>
            <w:i w:val="0"/>
            <w:iCs w:val="0"/>
            <w:color w:val="auto"/>
          </w:rPr>
          <w:t xml:space="preserve"> ce</w:t>
        </w:r>
      </w:ins>
      <w:del w:id="1008" w:author="FURNON Cyril" w:date="2023-08-18T00:11:00Z">
        <w:r>
          <w:rPr>
            <w:rStyle w:val="CitationCar"/>
            <w:rFonts w:cstheme="minorHAnsi"/>
            <w:i w:val="0"/>
            <w:iCs w:val="0"/>
            <w:color w:val="auto"/>
          </w:rPr>
          <w:delText>. C</w:delText>
        </w:r>
        <w:r w:rsidR="00096DF6" w:rsidRPr="00AD7CE4">
          <w:rPr>
            <w:rStyle w:val="CitationCar"/>
            <w:rFonts w:cstheme="minorHAnsi"/>
            <w:i w:val="0"/>
            <w:iCs w:val="0"/>
            <w:color w:val="auto"/>
          </w:rPr>
          <w:delText>e</w:delText>
        </w:r>
      </w:del>
      <w:r w:rsidR="00096DF6" w:rsidRPr="00AD7CE4">
        <w:rPr>
          <w:rStyle w:val="CitationCar"/>
          <w:rFonts w:cstheme="minorHAnsi"/>
          <w:i w:val="0"/>
          <w:iCs w:val="0"/>
          <w:color w:val="auto"/>
        </w:rPr>
        <w:t xml:space="preserve"> qui facilite la gestion et les échanges des données entre le back-end et la base. Dans le système du Portail, il est utilisé afin </w:t>
      </w:r>
      <w:r w:rsidR="009E6CEE" w:rsidRPr="00AD7CE4">
        <w:rPr>
          <w:rStyle w:val="CitationCar"/>
          <w:rFonts w:cstheme="minorHAnsi"/>
          <w:i w:val="0"/>
          <w:iCs w:val="0"/>
          <w:color w:val="auto"/>
        </w:rPr>
        <w:t xml:space="preserve">de gérer </w:t>
      </w:r>
      <w:ins w:id="1009" w:author="FURNON Cyril" w:date="2023-08-18T00:11:00Z">
        <w:r w:rsidR="00466168">
          <w:rPr>
            <w:rFonts w:ascii="Calibri" w:hAnsi="Calibri" w:cs="Calibri"/>
            <w:color w:val="000000"/>
          </w:rPr>
          <w:t>l’interaction entre les</w:t>
        </w:r>
      </w:ins>
      <w:del w:id="1010" w:author="FURNON Cyril" w:date="2023-08-18T00:11:00Z">
        <w:r w:rsidR="009E6CEE" w:rsidRPr="00AD7CE4">
          <w:rPr>
            <w:rStyle w:val="CitationCar"/>
            <w:rFonts w:cstheme="minorHAnsi"/>
            <w:i w:val="0"/>
            <w:iCs w:val="0"/>
            <w:color w:val="auto"/>
          </w:rPr>
          <w:delText>l’interactions</w:delText>
        </w:r>
        <w:r w:rsidR="00096DF6" w:rsidRPr="00AD7CE4">
          <w:rPr>
            <w:rStyle w:val="CitationCar"/>
            <w:rFonts w:cstheme="minorHAnsi"/>
            <w:i w:val="0"/>
            <w:iCs w:val="0"/>
            <w:color w:val="auto"/>
          </w:rPr>
          <w:delText xml:space="preserve"> des</w:delText>
        </w:r>
      </w:del>
      <w:r w:rsidR="00096DF6">
        <w:rPr>
          <w:rFonts w:ascii="Calibri" w:hAnsi="Calibri"/>
          <w:color w:val="000000"/>
          <w:rPrChange w:id="1011" w:author="FURNON Cyril" w:date="2023-08-18T00:11:00Z">
            <w:rPr>
              <w:rStyle w:val="CitationCar"/>
              <w:rFonts w:cstheme="minorHAnsi"/>
              <w:i w:val="0"/>
              <w:iCs w:val="0"/>
              <w:color w:val="auto"/>
            </w:rPr>
          </w:rPrChange>
        </w:rPr>
        <w:t xml:space="preserve"> procédures </w:t>
      </w:r>
      <w:r w:rsidR="009E6CEE">
        <w:rPr>
          <w:rFonts w:ascii="Calibri" w:hAnsi="Calibri"/>
          <w:color w:val="000000"/>
          <w:rPrChange w:id="1012" w:author="FURNON Cyril" w:date="2023-08-18T00:11:00Z">
            <w:rPr>
              <w:rStyle w:val="CitationCar"/>
              <w:rFonts w:cstheme="minorHAnsi"/>
              <w:i w:val="0"/>
              <w:iCs w:val="0"/>
              <w:color w:val="auto"/>
            </w:rPr>
          </w:rPrChange>
        </w:rPr>
        <w:t xml:space="preserve">et </w:t>
      </w:r>
      <w:ins w:id="1013" w:author="FURNON Cyril" w:date="2023-08-18T00:11:00Z">
        <w:r w:rsidR="00466168">
          <w:rPr>
            <w:rFonts w:ascii="Calibri" w:hAnsi="Calibri" w:cs="Calibri"/>
            <w:color w:val="000000"/>
          </w:rPr>
          <w:t xml:space="preserve">les </w:t>
        </w:r>
      </w:ins>
      <w:r w:rsidR="009E6CEE">
        <w:rPr>
          <w:rFonts w:ascii="Calibri" w:hAnsi="Calibri"/>
          <w:color w:val="000000"/>
          <w:rPrChange w:id="1014" w:author="FURNON Cyril" w:date="2023-08-18T00:11:00Z">
            <w:rPr>
              <w:rStyle w:val="CitationCar"/>
              <w:rFonts w:cstheme="minorHAnsi"/>
              <w:i w:val="0"/>
              <w:iCs w:val="0"/>
              <w:color w:val="auto"/>
            </w:rPr>
          </w:rPrChange>
        </w:rPr>
        <w:t>fonctions PL/</w:t>
      </w:r>
      <w:r w:rsidR="00096DF6">
        <w:rPr>
          <w:rFonts w:ascii="Calibri" w:hAnsi="Calibri"/>
          <w:color w:val="000000"/>
          <w:rPrChange w:id="1015" w:author="FURNON Cyril" w:date="2023-08-18T00:11:00Z">
            <w:rPr>
              <w:rStyle w:val="CitationCar"/>
              <w:rFonts w:cstheme="minorHAnsi"/>
              <w:i w:val="0"/>
              <w:iCs w:val="0"/>
              <w:color w:val="auto"/>
            </w:rPr>
          </w:rPrChange>
        </w:rPr>
        <w:t>SQL</w:t>
      </w:r>
      <w:r w:rsidR="00A732FF">
        <w:rPr>
          <w:rFonts w:ascii="Calibri" w:hAnsi="Calibri"/>
          <w:color w:val="000000"/>
          <w:rPrChange w:id="1016" w:author="FURNON Cyril" w:date="2023-08-18T00:11:00Z">
            <w:rPr>
              <w:rStyle w:val="CitationCar"/>
              <w:rFonts w:cstheme="minorHAnsi"/>
              <w:i w:val="0"/>
              <w:iCs w:val="0"/>
              <w:color w:val="auto"/>
            </w:rPr>
          </w:rPrChange>
        </w:rPr>
        <w:t xml:space="preserve"> </w:t>
      </w:r>
      <w:r w:rsidR="009E6CEE">
        <w:rPr>
          <w:rFonts w:ascii="Calibri" w:hAnsi="Calibri"/>
          <w:color w:val="000000"/>
          <w:rPrChange w:id="1017" w:author="FURNON Cyril" w:date="2023-08-18T00:11:00Z">
            <w:rPr>
              <w:rStyle w:val="CitationCar"/>
              <w:rFonts w:cstheme="minorHAnsi"/>
              <w:i w:val="0"/>
              <w:iCs w:val="0"/>
              <w:color w:val="auto"/>
            </w:rPr>
          </w:rPrChange>
        </w:rPr>
        <w:t xml:space="preserve">et </w:t>
      </w:r>
      <w:ins w:id="1018" w:author="FURNON Cyril" w:date="2023-08-18T00:11:00Z">
        <w:r w:rsidR="00466168">
          <w:rPr>
            <w:rFonts w:ascii="Calibri" w:hAnsi="Calibri" w:cs="Calibri"/>
            <w:color w:val="000000"/>
          </w:rPr>
          <w:t>les</w:t>
        </w:r>
      </w:ins>
      <w:del w:id="1019" w:author="FURNON Cyril" w:date="2023-08-18T00:11:00Z">
        <w:r w:rsidR="009E6CEE" w:rsidRPr="00AD7CE4">
          <w:rPr>
            <w:rStyle w:val="CitationCar"/>
            <w:rFonts w:cstheme="minorHAnsi"/>
            <w:i w:val="0"/>
            <w:iCs w:val="0"/>
            <w:color w:val="auto"/>
          </w:rPr>
          <w:delText>des</w:delText>
        </w:r>
      </w:del>
      <w:r w:rsidR="009E6CEE">
        <w:rPr>
          <w:rFonts w:ascii="Calibri" w:hAnsi="Calibri"/>
          <w:color w:val="000000"/>
          <w:rPrChange w:id="1020" w:author="FURNON Cyril" w:date="2023-08-18T00:11:00Z">
            <w:rPr>
              <w:rStyle w:val="CitationCar"/>
              <w:rFonts w:cstheme="minorHAnsi"/>
              <w:i w:val="0"/>
              <w:iCs w:val="0"/>
              <w:color w:val="auto"/>
            </w:rPr>
          </w:rPrChange>
        </w:rPr>
        <w:t xml:space="preserve"> objets du back-end</w:t>
      </w:r>
      <w:r w:rsidR="009E6CEE" w:rsidRPr="00AD7CE4">
        <w:rPr>
          <w:rStyle w:val="CitationCar"/>
          <w:rFonts w:cstheme="minorHAnsi"/>
          <w:i w:val="0"/>
          <w:iCs w:val="0"/>
          <w:color w:val="auto"/>
        </w:rPr>
        <w:t xml:space="preserve"> : les </w:t>
      </w:r>
      <w:r w:rsidR="005E5B3D" w:rsidRPr="00AD7CE4">
        <w:rPr>
          <w:rStyle w:val="CitationCar"/>
          <w:rFonts w:cstheme="minorHAnsi"/>
          <w:i w:val="0"/>
          <w:iCs w:val="0"/>
          <w:color w:val="auto"/>
        </w:rPr>
        <w:t>« E</w:t>
      </w:r>
      <w:r w:rsidR="009E6CEE" w:rsidRPr="00AD7CE4">
        <w:rPr>
          <w:rStyle w:val="CitationCar"/>
          <w:rFonts w:cstheme="minorHAnsi"/>
          <w:i w:val="0"/>
          <w:iCs w:val="0"/>
          <w:color w:val="auto"/>
        </w:rPr>
        <w:t>ntités</w:t>
      </w:r>
      <w:r w:rsidR="005E5B3D" w:rsidRPr="00AD7CE4">
        <w:rPr>
          <w:rStyle w:val="CitationCar"/>
          <w:rFonts w:cstheme="minorHAnsi"/>
          <w:i w:val="0"/>
          <w:iCs w:val="0"/>
          <w:color w:val="auto"/>
        </w:rPr>
        <w:t> »</w:t>
      </w:r>
      <w:r w:rsidR="009E6CEE" w:rsidRPr="00AD7CE4">
        <w:rPr>
          <w:rStyle w:val="CitationCar"/>
          <w:rFonts w:cstheme="minorHAnsi"/>
          <w:i w:val="0"/>
          <w:iCs w:val="0"/>
          <w:color w:val="auto"/>
        </w:rPr>
        <w:t xml:space="preserve">. </w:t>
      </w:r>
    </w:p>
    <w:p w14:paraId="3F9EB5C3" w14:textId="4969B08B" w:rsidR="00366E84" w:rsidRPr="00AD7CE4" w:rsidRDefault="001935DE" w:rsidP="005666D6">
      <w:pPr>
        <w:jc w:val="both"/>
        <w:rPr>
          <w:rFonts w:cstheme="minorHAnsi"/>
        </w:rPr>
        <w:pPrChange w:id="1021" w:author="FURNON Cyril" w:date="2023-08-18T00:11:00Z">
          <w:pPr/>
        </w:pPrChange>
      </w:pPr>
      <w:r w:rsidRPr="00AD7CE4">
        <w:rPr>
          <w:rStyle w:val="CitationCar"/>
          <w:rFonts w:cstheme="minorHAnsi"/>
          <w:i w:val="0"/>
          <w:iCs w:val="0"/>
          <w:color w:val="auto"/>
        </w:rPr>
        <w:t>Un exemple est visible sur l</w:t>
      </w:r>
      <w:r w:rsidR="0077727E" w:rsidRPr="00AD7CE4">
        <w:rPr>
          <w:rStyle w:val="CitationCar"/>
          <w:rFonts w:cstheme="minorHAnsi"/>
          <w:i w:val="0"/>
          <w:iCs w:val="0"/>
          <w:color w:val="auto"/>
        </w:rPr>
        <w:t xml:space="preserve">es </w:t>
      </w:r>
      <w:r w:rsidRPr="00AD7CE4">
        <w:rPr>
          <w:rStyle w:val="CitationCar"/>
          <w:rFonts w:cstheme="minorHAnsi"/>
          <w:color w:val="auto"/>
        </w:rPr>
        <w:t xml:space="preserve">Figure </w:t>
      </w:r>
      <w:r w:rsidR="00490092" w:rsidRPr="00AD7CE4">
        <w:rPr>
          <w:rStyle w:val="CitationCar"/>
          <w:rFonts w:cstheme="minorHAnsi"/>
          <w:color w:val="auto"/>
        </w:rPr>
        <w:t>22</w:t>
      </w:r>
      <w:r w:rsidRPr="00AD7CE4">
        <w:rPr>
          <w:rStyle w:val="CitationCar"/>
          <w:rFonts w:cstheme="minorHAnsi"/>
          <w:color w:val="auto"/>
        </w:rPr>
        <w:t xml:space="preserve"> : ModelDvi du projet CRM (1)</w:t>
      </w:r>
      <w:r w:rsidR="003E446F" w:rsidRPr="00AD7CE4">
        <w:rPr>
          <w:rStyle w:val="CitationCar"/>
          <w:rFonts w:cstheme="minorHAnsi"/>
          <w:i w:val="0"/>
          <w:iCs w:val="0"/>
          <w:color w:val="auto"/>
        </w:rPr>
        <w:t xml:space="preserve"> et</w:t>
      </w:r>
      <w:r w:rsidR="0077727E" w:rsidRPr="00AD7CE4">
        <w:rPr>
          <w:rStyle w:val="CitationCar"/>
          <w:rFonts w:cstheme="minorHAnsi"/>
          <w:i w:val="0"/>
          <w:iCs w:val="0"/>
          <w:color w:val="auto"/>
        </w:rPr>
        <w:t xml:space="preserve"> </w:t>
      </w:r>
      <w:r w:rsidR="0077727E" w:rsidRPr="00AD7CE4">
        <w:rPr>
          <w:rStyle w:val="CitationCar"/>
          <w:rFonts w:cstheme="minorHAnsi"/>
          <w:color w:val="auto"/>
        </w:rPr>
        <w:t>Figure 18 : ModelDvi du projet CRM (2)</w:t>
      </w:r>
      <w:r w:rsidR="003E446F" w:rsidRPr="00AD7CE4">
        <w:rPr>
          <w:rStyle w:val="CitationCar"/>
          <w:rFonts w:cstheme="minorHAnsi"/>
          <w:i w:val="0"/>
          <w:iCs w:val="0"/>
          <w:color w:val="auto"/>
        </w:rPr>
        <w:t>.</w:t>
      </w:r>
      <w:r w:rsidR="0077727E" w:rsidRPr="00AD7CE4">
        <w:rPr>
          <w:rStyle w:val="CitationCar"/>
          <w:rFonts w:cstheme="minorHAnsi"/>
          <w:i w:val="0"/>
          <w:iCs w:val="0"/>
          <w:color w:val="auto"/>
        </w:rPr>
        <w:t xml:space="preserve"> Elles sont </w:t>
      </w:r>
      <w:r w:rsidR="0077727E" w:rsidRPr="00AD7CE4">
        <w:rPr>
          <w:rFonts w:cstheme="minorHAnsi"/>
        </w:rPr>
        <w:t xml:space="preserve">issues de l’IDE Visual Studio et </w:t>
      </w:r>
      <w:ins w:id="1022" w:author="FURNON Cyril" w:date="2023-08-18T00:11:00Z">
        <w:r w:rsidR="00466168">
          <w:rPr>
            <w:rFonts w:ascii="Calibri" w:hAnsi="Calibri" w:cs="Calibri"/>
            <w:color w:val="000000"/>
          </w:rPr>
          <w:t xml:space="preserve">représentent </w:t>
        </w:r>
        <w:r w:rsidR="0077727E">
          <w:t>l’outil</w:t>
        </w:r>
      </w:ins>
      <w:del w:id="1023" w:author="FURNON Cyril" w:date="2023-08-18T00:11:00Z">
        <w:r w:rsidR="0077727E" w:rsidRPr="00AD7CE4">
          <w:rPr>
            <w:rFonts w:cstheme="minorHAnsi"/>
          </w:rPr>
          <w:delText>représente l’outils</w:delText>
        </w:r>
      </w:del>
      <w:r w:rsidR="0077727E" w:rsidRPr="00AD7CE4">
        <w:rPr>
          <w:rFonts w:cstheme="minorHAnsi"/>
        </w:rPr>
        <w:t xml:space="preserve"> permettant l’interaction entre le back-end et la BDD.</w:t>
      </w:r>
    </w:p>
    <w:p w14:paraId="76A6A586" w14:textId="77777777" w:rsidR="0077727E" w:rsidRDefault="00576F6E" w:rsidP="005666D6">
      <w:pPr>
        <w:jc w:val="both"/>
        <w:rPr>
          <w:ins w:id="1024" w:author="FURNON Cyril" w:date="2023-08-18T00:11:00Z"/>
        </w:rPr>
      </w:pPr>
      <w:ins w:id="1025" w:author="FURNON Cyril" w:date="2023-08-18T00:11:00Z">
        <w:r>
          <w:rPr>
            <w:noProof/>
          </w:rPr>
          <w:drawing>
            <wp:anchor distT="0" distB="0" distL="114300" distR="114300" simplePos="0" relativeHeight="251898368" behindDoc="1" locked="0" layoutInCell="1" allowOverlap="1" wp14:anchorId="72290E7F" wp14:editId="2C1E120D">
              <wp:simplePos x="0" y="0"/>
              <wp:positionH relativeFrom="column">
                <wp:posOffset>3609340</wp:posOffset>
              </wp:positionH>
              <wp:positionV relativeFrom="paragraph">
                <wp:posOffset>32385</wp:posOffset>
              </wp:positionV>
              <wp:extent cx="2143760" cy="2714625"/>
              <wp:effectExtent l="19050" t="19050" r="8890" b="9525"/>
              <wp:wrapTight wrapText="bothSides">
                <wp:wrapPolygon edited="0">
                  <wp:start x="-192" y="-152"/>
                  <wp:lineTo x="-192" y="21676"/>
                  <wp:lineTo x="21690" y="21676"/>
                  <wp:lineTo x="21690" y="-152"/>
                  <wp:lineTo x="-192" y="-152"/>
                </wp:wrapPolygon>
              </wp:wrapTight>
              <wp:docPr id="512114856" name="Image 512114856" descr="Une image contenant texte, ordinateur,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95878" name="Image 2" descr="Une image contenant texte, ordinateur, logiciel, capture d’écran&#10;&#10;Description générée automatiquement"/>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73460" t="10945" b="29330"/>
                      <a:stretch/>
                    </pic:blipFill>
                    <pic:spPr bwMode="auto">
                      <a:xfrm>
                        <a:off x="0" y="0"/>
                        <a:ext cx="2143760" cy="271462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p w14:paraId="0963ED37" w14:textId="7B3B79CD" w:rsidR="0077727E" w:rsidRPr="00AD7CE4" w:rsidRDefault="00576F6E" w:rsidP="005666D6">
      <w:pPr>
        <w:rPr>
          <w:del w:id="1026" w:author="FURNON Cyril" w:date="2023-08-18T00:11:00Z"/>
          <w:rFonts w:cstheme="minorHAnsi"/>
        </w:rPr>
      </w:pPr>
      <w:del w:id="1027" w:author="FURNON Cyril" w:date="2023-08-18T00:11:00Z">
        <w:r w:rsidRPr="00AD7CE4">
          <w:rPr>
            <w:rFonts w:cstheme="minorHAnsi"/>
            <w:noProof/>
          </w:rPr>
          <w:drawing>
            <wp:anchor distT="0" distB="0" distL="114300" distR="114300" simplePos="0" relativeHeight="251664384" behindDoc="1" locked="0" layoutInCell="1" allowOverlap="1" wp14:anchorId="39DDD707" wp14:editId="29235B38">
              <wp:simplePos x="0" y="0"/>
              <wp:positionH relativeFrom="column">
                <wp:posOffset>3609340</wp:posOffset>
              </wp:positionH>
              <wp:positionV relativeFrom="paragraph">
                <wp:posOffset>32385</wp:posOffset>
              </wp:positionV>
              <wp:extent cx="2143760" cy="2714625"/>
              <wp:effectExtent l="19050" t="19050" r="8890" b="9525"/>
              <wp:wrapTight wrapText="bothSides">
                <wp:wrapPolygon edited="0">
                  <wp:start x="-192" y="-152"/>
                  <wp:lineTo x="-192" y="21676"/>
                  <wp:lineTo x="21690" y="21676"/>
                  <wp:lineTo x="21690" y="-152"/>
                  <wp:lineTo x="-192" y="-152"/>
                </wp:wrapPolygon>
              </wp:wrapTight>
              <wp:docPr id="1164695878" name="Image 1164695878" descr="Une image contenant texte, ordinateur,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95878" name="Image 2" descr="Une image contenant texte, ordinateur, logiciel, capture d’écran&#10;&#10;Description générée automatiquement"/>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73460" t="10945" b="29330"/>
                      <a:stretch/>
                    </pic:blipFill>
                    <pic:spPr bwMode="auto">
                      <a:xfrm>
                        <a:off x="0" y="0"/>
                        <a:ext cx="2143760" cy="271462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p>
    <w:p w14:paraId="0672363B" w14:textId="4EA04831" w:rsidR="0077727E" w:rsidRPr="00AD7CE4" w:rsidRDefault="0077727E" w:rsidP="005666D6">
      <w:pPr>
        <w:jc w:val="both"/>
        <w:rPr>
          <w:rFonts w:cstheme="minorHAnsi"/>
        </w:rPr>
        <w:pPrChange w:id="1028" w:author="FURNON Cyril" w:date="2023-08-18T00:11:00Z">
          <w:pPr/>
        </w:pPrChange>
      </w:pPr>
    </w:p>
    <w:p w14:paraId="3726E574" w14:textId="57A2FBD1" w:rsidR="00BB6E29" w:rsidRPr="00AD7CE4" w:rsidRDefault="00BB6E29" w:rsidP="005666D6">
      <w:pPr>
        <w:jc w:val="both"/>
        <w:rPr>
          <w:rFonts w:cstheme="minorHAnsi"/>
        </w:rPr>
        <w:pPrChange w:id="1029" w:author="FURNON Cyril" w:date="2023-08-18T00:11:00Z">
          <w:pPr/>
        </w:pPrChange>
      </w:pPr>
    </w:p>
    <w:p w14:paraId="0EF0B2BC" w14:textId="6FA17574" w:rsidR="004568EE" w:rsidRPr="00AD7CE4" w:rsidRDefault="00000000" w:rsidP="005666D6">
      <w:pPr>
        <w:jc w:val="both"/>
        <w:rPr>
          <w:rFonts w:cstheme="minorHAnsi"/>
        </w:rPr>
        <w:pPrChange w:id="1030" w:author="FURNON Cyril" w:date="2023-08-18T00:11:00Z">
          <w:pPr/>
        </w:pPrChange>
      </w:pPr>
      <w:r>
        <w:rPr>
          <w:rFonts w:cstheme="minorHAnsi"/>
          <w:noProof/>
        </w:rPr>
        <w:pict w14:anchorId="7D417DB6">
          <v:rect id="_x0000_s2161" style="position:absolute;left:0;text-align:left;margin-left:295.95pt;margin-top:7.05pt;width:98.15pt;height:61.5pt;z-index:251684864" filled="f" strokecolor="#00b050" strokeweight="2.25pt"/>
        </w:pict>
      </w:r>
      <w:r w:rsidR="0077727E" w:rsidRPr="00AD7CE4">
        <w:rPr>
          <w:rFonts w:cstheme="minorHAnsi"/>
        </w:rPr>
        <w:t>La première</w:t>
      </w:r>
      <w:r w:rsidR="001935DE" w:rsidRPr="00AD7CE4">
        <w:rPr>
          <w:rFonts w:cstheme="minorHAnsi"/>
        </w:rPr>
        <w:t xml:space="preserve"> image</w:t>
      </w:r>
      <w:r w:rsidR="0077727E" w:rsidRPr="00AD7CE4">
        <w:rPr>
          <w:rFonts w:cstheme="minorHAnsi"/>
        </w:rPr>
        <w:t xml:space="preserve"> visible sur la droite</w:t>
      </w:r>
      <w:r w:rsidR="001935DE" w:rsidRPr="00AD7CE4">
        <w:rPr>
          <w:rFonts w:cstheme="minorHAnsi"/>
        </w:rPr>
        <w:t xml:space="preserve"> </w:t>
      </w:r>
      <w:r w:rsidR="0077727E" w:rsidRPr="00AD7CE4">
        <w:rPr>
          <w:rFonts w:cstheme="minorHAnsi"/>
        </w:rPr>
        <w:t>affiche les objets</w:t>
      </w:r>
      <w:r w:rsidR="001935DE" w:rsidRPr="00AD7CE4">
        <w:rPr>
          <w:rFonts w:cstheme="minorHAnsi"/>
        </w:rPr>
        <w:t xml:space="preserve"> correspond aux objets de la base de données « PORTAL ». </w:t>
      </w:r>
      <w:r w:rsidR="0077727E" w:rsidRPr="00AD7CE4">
        <w:rPr>
          <w:rFonts w:cstheme="minorHAnsi"/>
        </w:rPr>
        <w:t xml:space="preserve">Dans </w:t>
      </w:r>
      <w:r w:rsidR="005666D6" w:rsidRPr="00AD7CE4">
        <w:rPr>
          <w:rFonts w:cstheme="minorHAnsi"/>
        </w:rPr>
        <w:t>la partie encadrée</w:t>
      </w:r>
      <w:r w:rsidR="001935DE" w:rsidRPr="00AD7CE4">
        <w:rPr>
          <w:rFonts w:cstheme="minorHAnsi"/>
        </w:rPr>
        <w:t xml:space="preserve"> en vert sur l’image, on retrouve </w:t>
      </w:r>
      <w:r w:rsidR="0077727E" w:rsidRPr="00AD7CE4">
        <w:rPr>
          <w:rFonts w:cstheme="minorHAnsi"/>
        </w:rPr>
        <w:t xml:space="preserve">une partie </w:t>
      </w:r>
      <w:r w:rsidR="001935DE" w:rsidRPr="00AD7CE4">
        <w:rPr>
          <w:rFonts w:cstheme="minorHAnsi"/>
        </w:rPr>
        <w:t>des packages</w:t>
      </w:r>
      <w:r w:rsidR="0077727E" w:rsidRPr="00AD7CE4">
        <w:rPr>
          <w:rFonts w:cstheme="minorHAnsi"/>
        </w:rPr>
        <w:t xml:space="preserve">. Parmi eux, le </w:t>
      </w:r>
      <w:r w:rsidR="001935DE" w:rsidRPr="00AD7CE4">
        <w:rPr>
          <w:rFonts w:cstheme="minorHAnsi"/>
        </w:rPr>
        <w:t xml:space="preserve">« PKG_CRM » est déplié et affiche les procédures stockées à l’intérieur. </w:t>
      </w:r>
    </w:p>
    <w:p w14:paraId="68BBB457" w14:textId="431FFB0D" w:rsidR="00BB6E29" w:rsidRPr="00AD7CE4" w:rsidRDefault="00BB6E29" w:rsidP="0077727E">
      <w:pPr>
        <w:rPr>
          <w:rFonts w:cstheme="minorHAnsi"/>
        </w:rPr>
      </w:pPr>
    </w:p>
    <w:p w14:paraId="686A1BD7" w14:textId="241A3562" w:rsidR="00BB6E29" w:rsidRPr="00AD7CE4" w:rsidRDefault="00BB6E29" w:rsidP="0077727E">
      <w:pPr>
        <w:rPr>
          <w:rFonts w:cstheme="minorHAnsi"/>
        </w:rPr>
      </w:pPr>
    </w:p>
    <w:p w14:paraId="18A75690" w14:textId="77777777" w:rsidR="00BB6E29" w:rsidRDefault="00576F6E" w:rsidP="0077727E">
      <w:pPr>
        <w:rPr>
          <w:ins w:id="1031" w:author="FURNON Cyril" w:date="2023-08-18T00:11:00Z"/>
        </w:rPr>
      </w:pPr>
      <w:ins w:id="1032" w:author="FURNON Cyril" w:date="2023-08-18T00:11:00Z">
        <w:r>
          <w:rPr>
            <w:noProof/>
          </w:rPr>
          <w:drawing>
            <wp:anchor distT="0" distB="0" distL="114300" distR="114300" simplePos="0" relativeHeight="251900416" behindDoc="1" locked="0" layoutInCell="1" allowOverlap="1" wp14:anchorId="66B0A3FB" wp14:editId="218FD3F0">
              <wp:simplePos x="0" y="0"/>
              <wp:positionH relativeFrom="column">
                <wp:posOffset>13825</wp:posOffset>
              </wp:positionH>
              <wp:positionV relativeFrom="paragraph">
                <wp:posOffset>26173</wp:posOffset>
              </wp:positionV>
              <wp:extent cx="2604135" cy="2715895"/>
              <wp:effectExtent l="19050" t="19050" r="5715" b="8255"/>
              <wp:wrapSquare wrapText="bothSides"/>
              <wp:docPr id="1032793700" name="Image 1032793700" descr="Une image contenant texte, ordinateur,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95878" name="Image 2" descr="Une image contenant texte, ordinateur, logiciel, capture d’écran&#10;&#10;Description générée automatiquement"/>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75" t="9029" r="67673" b="31232"/>
                      <a:stretch/>
                    </pic:blipFill>
                    <pic:spPr bwMode="auto">
                      <a:xfrm>
                        <a:off x="0" y="0"/>
                        <a:ext cx="2604135" cy="27158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p w14:paraId="244593B4" w14:textId="25AFB326" w:rsidR="00BB6E29" w:rsidRPr="00AD7CE4" w:rsidRDefault="00576F6E" w:rsidP="0077727E">
      <w:pPr>
        <w:rPr>
          <w:del w:id="1033" w:author="FURNON Cyril" w:date="2023-08-18T00:11:00Z"/>
          <w:rFonts w:cstheme="minorHAnsi"/>
        </w:rPr>
      </w:pPr>
      <w:del w:id="1034" w:author="FURNON Cyril" w:date="2023-08-18T00:11:00Z">
        <w:r w:rsidRPr="00AD7CE4">
          <w:rPr>
            <w:rFonts w:cstheme="minorHAnsi"/>
            <w:noProof/>
          </w:rPr>
          <w:drawing>
            <wp:anchor distT="0" distB="0" distL="114300" distR="114300" simplePos="0" relativeHeight="251665408" behindDoc="1" locked="0" layoutInCell="1" allowOverlap="1" wp14:anchorId="40036074" wp14:editId="4C6F39DA">
              <wp:simplePos x="0" y="0"/>
              <wp:positionH relativeFrom="column">
                <wp:posOffset>13825</wp:posOffset>
              </wp:positionH>
              <wp:positionV relativeFrom="paragraph">
                <wp:posOffset>26173</wp:posOffset>
              </wp:positionV>
              <wp:extent cx="2604135" cy="2715895"/>
              <wp:effectExtent l="19050" t="19050" r="5715" b="8255"/>
              <wp:wrapSquare wrapText="bothSides"/>
              <wp:docPr id="1349374934" name="Image 1349374934" descr="Une image contenant texte, ordinateur,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95878" name="Image 2" descr="Une image contenant texte, ordinateur, logiciel, capture d’écran&#10;&#10;Description générée automatiquement"/>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75" t="9029" r="67673" b="31232"/>
                      <a:stretch/>
                    </pic:blipFill>
                    <pic:spPr bwMode="auto">
                      <a:xfrm>
                        <a:off x="0" y="0"/>
                        <a:ext cx="2604135" cy="27158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p>
    <w:p w14:paraId="6620C573" w14:textId="78191E64" w:rsidR="00BB6E29" w:rsidRPr="00AD7CE4" w:rsidRDefault="00000000" w:rsidP="0077727E">
      <w:pPr>
        <w:rPr>
          <w:rFonts w:cstheme="minorHAnsi"/>
        </w:rPr>
      </w:pPr>
      <w:r>
        <w:rPr>
          <w:rFonts w:cstheme="minorHAnsi"/>
          <w:noProof/>
        </w:rPr>
        <w:pict w14:anchorId="02531882">
          <v:shape id="_x0000_s2160" type="#_x0000_t202" style="position:absolute;margin-left:34.25pt;margin-top:8.05pt;width:204pt;height:16.5pt;z-index:251683840;mso-position-horizontal-relative:text;mso-position-vertical-relative:text" wrapcoords="-36 0 -36 20880 21600 20880 21600 0 -36 0" stroked="f">
            <v:textbox style="mso-next-textbox:#_x0000_s2160" inset="0,0,0,0">
              <w:txbxContent>
                <w:p w14:paraId="39484AFF" w14:textId="05D399E4" w:rsidR="004568EE" w:rsidRPr="007C3C2E" w:rsidRDefault="004568EE" w:rsidP="004568EE">
                  <w:pPr>
                    <w:pStyle w:val="Lgende"/>
                    <w:rPr>
                      <w:noProof/>
                    </w:rPr>
                  </w:pPr>
                  <w:r>
                    <w:t xml:space="preserve">Figure </w:t>
                  </w:r>
                  <w:r w:rsidR="00F554E1">
                    <w:t>22 :</w:t>
                  </w:r>
                  <w:r>
                    <w:t xml:space="preserve"> ModelDvi du projet CRM</w:t>
                  </w:r>
                  <w:r w:rsidR="001935DE">
                    <w:t xml:space="preserve"> (1)</w:t>
                  </w:r>
                </w:p>
                <w:p w14:paraId="2571E8F6" w14:textId="77777777" w:rsidR="0080409F" w:rsidRDefault="0080409F"/>
                <w:p w14:paraId="48DFE906" w14:textId="0E407688" w:rsidR="004568EE" w:rsidRPr="007C3C2E" w:rsidRDefault="00B7482E" w:rsidP="004568EE">
                  <w:pPr>
                    <w:pStyle w:val="Lgende"/>
                    <w:rPr>
                      <w:noProof/>
                    </w:rPr>
                  </w:pPr>
                  <w:bookmarkStart w:id="1035" w:name="_Toc142528396"/>
                  <w:bookmarkStart w:id="1036" w:name="_Toc142560361"/>
                  <w:r>
                    <w:t xml:space="preserve">Figure </w:t>
                  </w:r>
                  <w:r w:rsidR="00000000">
                    <w:fldChar w:fldCharType="begin"/>
                  </w:r>
                  <w:r w:rsidR="00000000">
                    <w:instrText xml:space="preserve"> SEQ Figure \* ARABIC </w:instrText>
                  </w:r>
                  <w:r w:rsidR="00000000">
                    <w:fldChar w:fldCharType="separate"/>
                  </w:r>
                  <w:ins w:id="1037" w:author="FURNON Cyril" w:date="2023-08-18T00:11:00Z">
                    <w:r w:rsidR="00F554E1">
                      <w:rPr>
                        <w:noProof/>
                      </w:rPr>
                      <w:t>23</w:t>
                    </w:r>
                  </w:ins>
                  <w:del w:id="1038" w:author="FURNON Cyril" w:date="2023-08-18T00:11:00Z">
                    <w:r w:rsidR="00440CD6">
                      <w:rPr>
                        <w:noProof/>
                      </w:rPr>
                      <w:delText>58</w:delText>
                    </w:r>
                  </w:del>
                  <w:r w:rsidR="00000000">
                    <w:rPr>
                      <w:noProof/>
                    </w:rPr>
                    <w:fldChar w:fldCharType="end"/>
                  </w:r>
                  <w:r>
                    <w:t xml:space="preserve"> </w:t>
                  </w:r>
                  <w:r w:rsidRPr="00BC65EF">
                    <w:t>: ModelDvi du projet CRM (</w:t>
                  </w:r>
                  <w:r>
                    <w:t>2</w:t>
                  </w:r>
                  <w:r w:rsidRPr="00BC65EF">
                    <w:t>)</w:t>
                  </w:r>
                  <w:r w:rsidR="004568EE">
                    <w:t xml:space="preserve">Figure </w:t>
                  </w:r>
                  <w:r w:rsidR="00F554E1">
                    <w:t>22 :</w:t>
                  </w:r>
                  <w:r w:rsidR="004568EE">
                    <w:t xml:space="preserve"> ModelDvi du projet CRM</w:t>
                  </w:r>
                  <w:r w:rsidR="001935DE">
                    <w:t xml:space="preserve"> (1)</w:t>
                  </w:r>
                  <w:bookmarkEnd w:id="1035"/>
                  <w:bookmarkEnd w:id="1036"/>
                </w:p>
              </w:txbxContent>
            </v:textbox>
            <w10:wrap type="tight"/>
          </v:shape>
        </w:pict>
      </w:r>
    </w:p>
    <w:p w14:paraId="1A941BA4" w14:textId="3EF52CAF" w:rsidR="00576F6E" w:rsidRPr="00AD7CE4" w:rsidRDefault="00000000" w:rsidP="005666D6">
      <w:pPr>
        <w:jc w:val="both"/>
        <w:rPr>
          <w:rFonts w:cstheme="minorHAnsi"/>
        </w:rPr>
        <w:pPrChange w:id="1039" w:author="FURNON Cyril" w:date="2023-08-18T00:11:00Z">
          <w:pPr/>
        </w:pPrChange>
      </w:pPr>
      <w:r>
        <w:rPr>
          <w:rFonts w:cstheme="minorHAnsi"/>
          <w:noProof/>
        </w:rPr>
        <w:pict w14:anchorId="322E5A32">
          <v:shape id="_x0000_s2229" type="#_x0000_t202" style="position:absolute;left:0;text-align:left;margin-left:-215.85pt;margin-top:174.05pt;width:205.05pt;height:16.65pt;z-index:251709440;mso-position-horizontal-relative:text;mso-position-vertical-relative:text" stroked="f">
            <v:textbox style="mso-next-textbox:#_x0000_s2229" inset="0,0,0,0">
              <w:txbxContent>
                <w:p w14:paraId="1016FCE1" w14:textId="5A0FE58B" w:rsidR="00B7482E" w:rsidRPr="00D220A4" w:rsidRDefault="00B7482E" w:rsidP="00B7482E">
                  <w:pPr>
                    <w:pStyle w:val="Lgende"/>
                    <w:rPr>
                      <w:noProof/>
                    </w:rPr>
                  </w:pPr>
                  <w:bookmarkStart w:id="1040" w:name="_Toc142528397"/>
                  <w:bookmarkStart w:id="1041" w:name="_Toc142560362"/>
                  <w:r>
                    <w:t xml:space="preserve">Figure </w:t>
                  </w:r>
                  <w:r w:rsidR="00000000">
                    <w:fldChar w:fldCharType="begin"/>
                  </w:r>
                  <w:r w:rsidR="00000000">
                    <w:instrText xml:space="preserve"> SEQ Figure \* ARABIC </w:instrText>
                  </w:r>
                  <w:r w:rsidR="00000000">
                    <w:fldChar w:fldCharType="separate"/>
                  </w:r>
                  <w:ins w:id="1042" w:author="FURNON Cyril" w:date="2023-08-18T00:11:00Z">
                    <w:r w:rsidR="00F554E1">
                      <w:rPr>
                        <w:noProof/>
                      </w:rPr>
                      <w:t>23</w:t>
                    </w:r>
                  </w:ins>
                  <w:del w:id="1043" w:author="FURNON Cyril" w:date="2023-08-18T00:11:00Z">
                    <w:r w:rsidR="00440CD6">
                      <w:rPr>
                        <w:noProof/>
                      </w:rPr>
                      <w:delText>59</w:delText>
                    </w:r>
                  </w:del>
                  <w:r w:rsidR="00000000">
                    <w:rPr>
                      <w:noProof/>
                    </w:rPr>
                    <w:fldChar w:fldCharType="end"/>
                  </w:r>
                  <w:r>
                    <w:t xml:space="preserve"> </w:t>
                  </w:r>
                  <w:r w:rsidRPr="00BC65EF">
                    <w:t>: ModelDvi du projet CRM (</w:t>
                  </w:r>
                  <w:r>
                    <w:t>2</w:t>
                  </w:r>
                  <w:r w:rsidRPr="00BC65EF">
                    <w:t>)</w:t>
                  </w:r>
                  <w:bookmarkEnd w:id="1040"/>
                  <w:bookmarkEnd w:id="1041"/>
                </w:p>
                <w:p w14:paraId="5CF00CF1" w14:textId="77777777" w:rsidR="0080409F" w:rsidRDefault="0080409F"/>
                <w:p w14:paraId="374710AC" w14:textId="2EE5F0CB" w:rsidR="00B7482E" w:rsidRPr="00D220A4" w:rsidRDefault="00B7482E" w:rsidP="00B7482E">
                  <w:pPr>
                    <w:pStyle w:val="Lgende"/>
                    <w:rPr>
                      <w:noProof/>
                    </w:rPr>
                  </w:pPr>
                  <w:bookmarkStart w:id="1044" w:name="_Toc142528398"/>
                  <w:bookmarkStart w:id="1045" w:name="_Toc142560363"/>
                  <w:r>
                    <w:t xml:space="preserve">Figure </w:t>
                  </w:r>
                  <w:r w:rsidR="00000000">
                    <w:fldChar w:fldCharType="begin"/>
                  </w:r>
                  <w:r w:rsidR="00000000">
                    <w:instrText xml:space="preserve"> SEQ Figure \* ARABIC </w:instrText>
                  </w:r>
                  <w:r w:rsidR="00000000">
                    <w:fldChar w:fldCharType="separate"/>
                  </w:r>
                  <w:ins w:id="1046" w:author="FURNON Cyril" w:date="2023-08-18T00:11:00Z">
                    <w:r w:rsidR="00F554E1">
                      <w:rPr>
                        <w:noProof/>
                      </w:rPr>
                      <w:t>23</w:t>
                    </w:r>
                  </w:ins>
                  <w:del w:id="1047" w:author="FURNON Cyril" w:date="2023-08-18T00:11:00Z">
                    <w:r w:rsidR="00440CD6">
                      <w:rPr>
                        <w:noProof/>
                      </w:rPr>
                      <w:delText>60</w:delText>
                    </w:r>
                  </w:del>
                  <w:r w:rsidR="00000000">
                    <w:rPr>
                      <w:noProof/>
                    </w:rPr>
                    <w:fldChar w:fldCharType="end"/>
                  </w:r>
                  <w:r>
                    <w:t xml:space="preserve"> </w:t>
                  </w:r>
                  <w:r w:rsidRPr="00BC65EF">
                    <w:t>: ModelDvi du projet CRM (</w:t>
                  </w:r>
                  <w:r>
                    <w:t>2</w:t>
                  </w:r>
                  <w:r w:rsidRPr="00BC65EF">
                    <w:t>)</w:t>
                  </w:r>
                  <w:bookmarkEnd w:id="1044"/>
                  <w:bookmarkEnd w:id="1045"/>
                </w:p>
              </w:txbxContent>
            </v:textbox>
            <w10:wrap type="square"/>
          </v:shape>
        </w:pict>
      </w:r>
      <w:r>
        <w:rPr>
          <w:rFonts w:cstheme="minorHAnsi"/>
          <w:noProof/>
        </w:rPr>
        <w:pict w14:anchorId="7D417DB6">
          <v:rect id="_x0000_s2163" style="position:absolute;left:0;text-align:left;margin-left:-196.05pt;margin-top:15.2pt;width:80.65pt;height:43.7pt;z-index:251685888" filled="f" strokecolor="#00b050" strokeweight="2.25pt"/>
        </w:pict>
      </w:r>
      <w:r w:rsidR="00576F6E" w:rsidRPr="00AD7CE4">
        <w:rPr>
          <w:rFonts w:cstheme="minorHAnsi"/>
        </w:rPr>
        <w:t>S</w:t>
      </w:r>
      <w:r w:rsidR="0077727E" w:rsidRPr="00AD7CE4">
        <w:rPr>
          <w:rFonts w:cstheme="minorHAnsi"/>
        </w:rPr>
        <w:t xml:space="preserve">ur la </w:t>
      </w:r>
      <w:r w:rsidR="0077727E" w:rsidRPr="00AD7CE4">
        <w:rPr>
          <w:rFonts w:cstheme="minorHAnsi"/>
          <w:i/>
          <w:iCs/>
        </w:rPr>
        <w:t xml:space="preserve">Figure </w:t>
      </w:r>
      <w:r w:rsidR="00B7482E" w:rsidRPr="00AD7CE4">
        <w:rPr>
          <w:rFonts w:cstheme="minorHAnsi"/>
          <w:i/>
          <w:iCs/>
        </w:rPr>
        <w:t>23</w:t>
      </w:r>
      <w:r w:rsidR="0077727E" w:rsidRPr="00AD7CE4">
        <w:rPr>
          <w:rFonts w:cstheme="minorHAnsi"/>
          <w:i/>
          <w:iCs/>
        </w:rPr>
        <w:t xml:space="preserve"> : ModelDvi du projet CRM (2)</w:t>
      </w:r>
      <w:r w:rsidR="0077727E" w:rsidRPr="00AD7CE4">
        <w:rPr>
          <w:rFonts w:cstheme="minorHAnsi"/>
        </w:rPr>
        <w:t xml:space="preserve">, </w:t>
      </w:r>
      <w:r w:rsidR="003E446F" w:rsidRPr="00AD7CE4">
        <w:rPr>
          <w:rFonts w:cstheme="minorHAnsi"/>
        </w:rPr>
        <w:t>on retrouve l’affichage des objets du back-end en lien avec les procédures de la BDD. Les procédures correspondent à des requêtes PL/SQL, nous avons donc besoin d’objets permettant de recevoir le résultat de ces requêtes, c’est le rôle de ces « Complex Types »</w:t>
      </w:r>
      <w:r w:rsidR="005E5B3D" w:rsidRPr="00AD7CE4">
        <w:rPr>
          <w:rFonts w:cstheme="minorHAnsi"/>
        </w:rPr>
        <w:t xml:space="preserve"> ou « Entité »</w:t>
      </w:r>
      <w:r w:rsidR="003E446F" w:rsidRPr="00AD7CE4">
        <w:rPr>
          <w:rFonts w:cstheme="minorHAnsi"/>
        </w:rPr>
        <w:t xml:space="preserve"> encadré en bleu sur l’image. Le « Complex Type » « Actions » est déplié et nous pouvons observer qu’il contient des variables ou attributs qui font le lien entre une donnée de la requête. </w:t>
      </w:r>
    </w:p>
    <w:p w14:paraId="0CC90391" w14:textId="77777777" w:rsidR="00576F6E" w:rsidRPr="00AD7CE4" w:rsidRDefault="00576F6E" w:rsidP="005666D6">
      <w:pPr>
        <w:jc w:val="both"/>
        <w:rPr>
          <w:rFonts w:cstheme="minorHAnsi"/>
        </w:rPr>
        <w:pPrChange w:id="1048" w:author="FURNON Cyril" w:date="2023-08-18T00:11:00Z">
          <w:pPr/>
        </w:pPrChange>
      </w:pPr>
    </w:p>
    <w:p w14:paraId="021747F5" w14:textId="77777777" w:rsidR="00C26A32" w:rsidRDefault="00C26A32" w:rsidP="005666D6">
      <w:pPr>
        <w:rPr>
          <w:del w:id="1049" w:author="FURNON Cyril" w:date="2023-08-18T00:11:00Z"/>
          <w:rFonts w:cstheme="minorHAnsi"/>
        </w:rPr>
      </w:pPr>
    </w:p>
    <w:p w14:paraId="7CF3062E" w14:textId="2EC5EA43" w:rsidR="00957CD0" w:rsidRPr="00AD7CE4" w:rsidRDefault="005E5B3D" w:rsidP="005666D6">
      <w:pPr>
        <w:jc w:val="both"/>
        <w:rPr>
          <w:rFonts w:cstheme="minorHAnsi"/>
        </w:rPr>
        <w:pPrChange w:id="1050" w:author="FURNON Cyril" w:date="2023-08-18T00:11:00Z">
          <w:pPr/>
        </w:pPrChange>
      </w:pPr>
      <w:r w:rsidRPr="00AD7CE4">
        <w:rPr>
          <w:rFonts w:cstheme="minorHAnsi"/>
        </w:rPr>
        <w:t xml:space="preserve">Ainsi pour </w:t>
      </w:r>
      <w:ins w:id="1051" w:author="FURNON Cyril" w:date="2023-08-18T00:11:00Z">
        <w:r w:rsidR="00214DC6">
          <w:rPr>
            <w:rFonts w:ascii="Calibri" w:hAnsi="Calibri" w:cs="Calibri"/>
            <w:color w:val="000000"/>
          </w:rPr>
          <w:t>pallier</w:t>
        </w:r>
      </w:ins>
      <w:del w:id="1052" w:author="FURNON Cyril" w:date="2023-08-18T00:11:00Z">
        <w:r w:rsidRPr="00AD7CE4">
          <w:rPr>
            <w:rFonts w:cstheme="minorHAnsi"/>
          </w:rPr>
          <w:delText>palier à</w:delText>
        </w:r>
      </w:del>
      <w:r w:rsidRPr="00AD7CE4">
        <w:rPr>
          <w:rFonts w:cstheme="minorHAnsi"/>
        </w:rPr>
        <w:t xml:space="preserve"> la différence des objets provenant de la base de données et du back-end, </w:t>
      </w:r>
      <w:ins w:id="1053" w:author="FURNON Cyril" w:date="2023-08-18T00:11:00Z">
        <w:r>
          <w:t>Entity Framework</w:t>
        </w:r>
      </w:ins>
      <w:del w:id="1054" w:author="FURNON Cyril" w:date="2023-08-18T00:11:00Z">
        <w:r w:rsidR="00C26A32">
          <w:rPr>
            <w:rFonts w:cstheme="minorHAnsi"/>
          </w:rPr>
          <w:delText>la librairie</w:delText>
        </w:r>
      </w:del>
      <w:r w:rsidR="00C26A32">
        <w:rPr>
          <w:rFonts w:cstheme="minorHAnsi"/>
        </w:rPr>
        <w:t xml:space="preserve"> </w:t>
      </w:r>
      <w:r w:rsidRPr="00AD7CE4">
        <w:rPr>
          <w:rFonts w:cstheme="minorHAnsi"/>
        </w:rPr>
        <w:t>transforme le résultat des requêtes SQL en Entité.</w:t>
      </w:r>
    </w:p>
    <w:p w14:paraId="64A4F695" w14:textId="434F7C4F" w:rsidR="00957CD0" w:rsidRDefault="006C1543" w:rsidP="005666D6">
      <w:pPr>
        <w:jc w:val="both"/>
        <w:rPr>
          <w:rFonts w:cstheme="minorHAnsi"/>
        </w:rPr>
        <w:pPrChange w:id="1055" w:author="FURNON Cyril" w:date="2023-08-18T00:11:00Z">
          <w:pPr/>
        </w:pPrChange>
      </w:pPr>
      <w:r w:rsidRPr="00AD7CE4">
        <w:rPr>
          <w:rFonts w:cstheme="minorHAnsi"/>
        </w:rPr>
        <w:t xml:space="preserve">Pour reprendre le schéma de la </w:t>
      </w:r>
      <w:r w:rsidRPr="00AD7CE4">
        <w:rPr>
          <w:rFonts w:cstheme="minorHAnsi"/>
          <w:i/>
          <w:iCs/>
          <w:color w:val="000000" w:themeColor="text1"/>
        </w:rPr>
        <w:t>Figure 16,</w:t>
      </w:r>
      <w:r w:rsidRPr="00AD7CE4">
        <w:rPr>
          <w:rFonts w:cstheme="minorHAnsi"/>
        </w:rPr>
        <w:t xml:space="preserve"> les copies des procédures sont stockées dans les fichiers de types « Repository » et les objets permettant la </w:t>
      </w:r>
      <w:ins w:id="1056" w:author="FURNON Cyril" w:date="2023-08-18T00:11:00Z">
        <w:r w:rsidR="00466168">
          <w:rPr>
            <w:rFonts w:ascii="Calibri" w:hAnsi="Calibri" w:cs="Calibri"/>
            <w:color w:val="000000"/>
          </w:rPr>
          <w:t>réception</w:t>
        </w:r>
      </w:ins>
      <w:del w:id="1057" w:author="FURNON Cyril" w:date="2023-08-18T00:11:00Z">
        <w:r w:rsidRPr="00AD7CE4">
          <w:rPr>
            <w:rFonts w:cstheme="minorHAnsi"/>
          </w:rPr>
          <w:delText>réceptions</w:delText>
        </w:r>
      </w:del>
      <w:r>
        <w:rPr>
          <w:rFonts w:ascii="Calibri" w:hAnsi="Calibri"/>
          <w:color w:val="000000"/>
          <w:rPrChange w:id="1058" w:author="FURNON Cyril" w:date="2023-08-18T00:11:00Z">
            <w:rPr>
              <w:rFonts w:cstheme="minorHAnsi"/>
            </w:rPr>
          </w:rPrChange>
        </w:rPr>
        <w:t xml:space="preserve"> </w:t>
      </w:r>
      <w:r w:rsidRPr="00AD7CE4">
        <w:rPr>
          <w:rFonts w:cstheme="minorHAnsi"/>
        </w:rPr>
        <w:t xml:space="preserve">des données de ces procédures sont regroupées dans les fichiers « Entité ». </w:t>
      </w:r>
      <w:r w:rsidR="005666D6" w:rsidRPr="00AD7CE4">
        <w:rPr>
          <w:rFonts w:cstheme="minorHAnsi"/>
          <w:color w:val="000000" w:themeColor="text1"/>
        </w:rPr>
        <w:t>La couche supérieure</w:t>
      </w:r>
      <w:r w:rsidRPr="00AD7CE4">
        <w:rPr>
          <w:rFonts w:cstheme="minorHAnsi"/>
          <w:color w:val="000000" w:themeColor="text1"/>
        </w:rPr>
        <w:t xml:space="preserve"> représentée par les fichiers « Services » se voit la tâche de transformer les « Entité </w:t>
      </w:r>
      <w:r w:rsidR="005E5B3D" w:rsidRPr="00AD7CE4">
        <w:rPr>
          <w:rFonts w:cstheme="minorHAnsi"/>
          <w:color w:val="000000" w:themeColor="text1"/>
        </w:rPr>
        <w:t>» en</w:t>
      </w:r>
      <w:r w:rsidRPr="00AD7CE4">
        <w:rPr>
          <w:rFonts w:cstheme="minorHAnsi"/>
          <w:color w:val="000000" w:themeColor="text1"/>
        </w:rPr>
        <w:t xml:space="preserve"> « DTO » (Data Transfer </w:t>
      </w:r>
      <w:ins w:id="1059" w:author="FURNON Cyril" w:date="2023-08-18T00:11:00Z">
        <w:r w:rsidR="00466168">
          <w:rPr>
            <w:rFonts w:ascii="Calibri" w:hAnsi="Calibri" w:cs="Calibri"/>
            <w:color w:val="000000"/>
          </w:rPr>
          <w:t>Object</w:t>
        </w:r>
      </w:ins>
      <w:del w:id="1060" w:author="FURNON Cyril" w:date="2023-08-18T00:11:00Z">
        <w:r w:rsidRPr="00AD7CE4">
          <w:rPr>
            <w:rFonts w:cstheme="minorHAnsi"/>
            <w:color w:val="000000" w:themeColor="text1"/>
          </w:rPr>
          <w:delText>Objet</w:delText>
        </w:r>
      </w:del>
      <w:r w:rsidR="005E5B3D">
        <w:rPr>
          <w:rFonts w:ascii="Calibri" w:hAnsi="Calibri"/>
          <w:color w:val="000000"/>
          <w:rPrChange w:id="1061" w:author="FURNON Cyril" w:date="2023-08-18T00:11:00Z">
            <w:rPr>
              <w:rFonts w:cstheme="minorHAnsi"/>
              <w:color w:val="000000" w:themeColor="text1"/>
            </w:rPr>
          </w:rPrChange>
        </w:rPr>
        <w:t> </w:t>
      </w:r>
      <w:r w:rsidR="005E5B3D" w:rsidRPr="00AD7CE4">
        <w:rPr>
          <w:rFonts w:cstheme="minorHAnsi"/>
          <w:color w:val="000000" w:themeColor="text1"/>
        </w:rPr>
        <w:t>:</w:t>
      </w:r>
      <w:r w:rsidRPr="00AD7CE4">
        <w:rPr>
          <w:rFonts w:cstheme="minorHAnsi"/>
          <w:color w:val="000000" w:themeColor="text1"/>
        </w:rPr>
        <w:t xml:space="preserve"> objets typé</w:t>
      </w:r>
      <w:r w:rsidR="005E5B3D" w:rsidRPr="00AD7CE4">
        <w:rPr>
          <w:rFonts w:cstheme="minorHAnsi"/>
          <w:color w:val="000000" w:themeColor="text1"/>
        </w:rPr>
        <w:t>s</w:t>
      </w:r>
      <w:r w:rsidRPr="00AD7CE4">
        <w:rPr>
          <w:rFonts w:cstheme="minorHAnsi"/>
          <w:color w:val="000000" w:themeColor="text1"/>
        </w:rPr>
        <w:t xml:space="preserve"> et plus facile</w:t>
      </w:r>
      <w:r w:rsidR="005E5B3D" w:rsidRPr="00AD7CE4">
        <w:rPr>
          <w:rFonts w:cstheme="minorHAnsi"/>
          <w:color w:val="000000" w:themeColor="text1"/>
        </w:rPr>
        <w:t>s</w:t>
      </w:r>
      <w:r w:rsidRPr="00AD7CE4">
        <w:rPr>
          <w:rFonts w:cstheme="minorHAnsi"/>
          <w:color w:val="000000" w:themeColor="text1"/>
        </w:rPr>
        <w:t xml:space="preserve"> à manipuler) et peut également faire </w:t>
      </w:r>
      <w:r w:rsidR="00F428B1" w:rsidRPr="00AD7CE4">
        <w:rPr>
          <w:rFonts w:cstheme="minorHAnsi"/>
          <w:color w:val="000000" w:themeColor="text1"/>
        </w:rPr>
        <w:t>du traitement</w:t>
      </w:r>
      <w:r w:rsidRPr="00AD7CE4">
        <w:rPr>
          <w:rFonts w:cstheme="minorHAnsi"/>
          <w:color w:val="000000" w:themeColor="text1"/>
        </w:rPr>
        <w:t xml:space="preserve"> de données.</w:t>
      </w:r>
      <w:r w:rsidRPr="00AD7CE4">
        <w:rPr>
          <w:rFonts w:cstheme="minorHAnsi"/>
        </w:rPr>
        <w:t xml:space="preserve"> Il ne reste donc que les fichiers de type « Controller » qui peuvent également faire du traitement mais qui sert principalement d’intermédiaire </w:t>
      </w:r>
      <w:r w:rsidR="00517965" w:rsidRPr="00AD7CE4">
        <w:rPr>
          <w:rFonts w:cstheme="minorHAnsi"/>
        </w:rPr>
        <w:t>pour</w:t>
      </w:r>
      <w:r w:rsidRPr="00AD7CE4">
        <w:rPr>
          <w:rFonts w:cstheme="minorHAnsi"/>
        </w:rPr>
        <w:t xml:space="preserve"> </w:t>
      </w:r>
      <w:r w:rsidR="00517965" w:rsidRPr="00AD7CE4">
        <w:rPr>
          <w:rFonts w:cstheme="minorHAnsi"/>
        </w:rPr>
        <w:t>le front-end grâce à des échanges de données via API REST.</w:t>
      </w:r>
    </w:p>
    <w:p w14:paraId="5B60B74B" w14:textId="77777777" w:rsidR="00957CD0" w:rsidRDefault="00957CD0" w:rsidP="00E13097">
      <w:pPr>
        <w:jc w:val="both"/>
        <w:rPr>
          <w:ins w:id="1062" w:author="FURNON Cyril" w:date="2023-08-18T00:11:00Z"/>
        </w:rPr>
      </w:pPr>
    </w:p>
    <w:p w14:paraId="3CFA49D6" w14:textId="2280ECBD" w:rsidR="000D4E36" w:rsidRPr="00AD7CE4" w:rsidRDefault="000D4E36" w:rsidP="000D4E36">
      <w:pPr>
        <w:pStyle w:val="Sous-titre"/>
        <w:rPr>
          <w:del w:id="1063" w:author="FURNON Cyril" w:date="2023-08-18T00:11:00Z"/>
        </w:rPr>
      </w:pPr>
      <w:del w:id="1064" w:author="FURNON Cyril" w:date="2023-08-18T00:11:00Z">
        <w:r>
          <w:delText>Les Front-end</w:delText>
        </w:r>
      </w:del>
    </w:p>
    <w:p w14:paraId="7583781F" w14:textId="4FCFDFF6" w:rsidR="00943E21" w:rsidRPr="00AD7CE4" w:rsidRDefault="00943E21" w:rsidP="005666D6">
      <w:pPr>
        <w:jc w:val="both"/>
        <w:rPr>
          <w:rFonts w:cstheme="minorHAnsi"/>
        </w:rPr>
        <w:pPrChange w:id="1065" w:author="FURNON Cyril" w:date="2023-08-18T00:11:00Z">
          <w:pPr/>
        </w:pPrChange>
      </w:pPr>
      <w:r w:rsidRPr="00AD7CE4">
        <w:rPr>
          <w:rFonts w:cstheme="minorHAnsi"/>
        </w:rPr>
        <w:t xml:space="preserve">Plus haut, nous évoquions que les applications front-end peuvent avoir </w:t>
      </w:r>
      <w:r w:rsidR="005666D6" w:rsidRPr="00AD7CE4">
        <w:rPr>
          <w:rFonts w:cstheme="minorHAnsi"/>
        </w:rPr>
        <w:t>des technologies variées</w:t>
      </w:r>
      <w:r w:rsidRPr="00AD7CE4">
        <w:rPr>
          <w:rFonts w:cstheme="minorHAnsi"/>
        </w:rPr>
        <w:t xml:space="preserve"> mais ici, nous allons détailler une seule architecture : la plus courant : le React Js.</w:t>
      </w:r>
    </w:p>
    <w:p w14:paraId="276B2E67" w14:textId="787FC9B0" w:rsidR="00D759CE" w:rsidRPr="00AD7CE4" w:rsidRDefault="00943E21" w:rsidP="005666D6">
      <w:pPr>
        <w:jc w:val="both"/>
        <w:rPr>
          <w:rFonts w:cstheme="minorHAnsi"/>
        </w:rPr>
        <w:pPrChange w:id="1066" w:author="FURNON Cyril" w:date="2023-08-18T00:11:00Z">
          <w:pPr/>
        </w:pPrChange>
      </w:pPr>
      <w:r w:rsidRPr="00AD7CE4">
        <w:rPr>
          <w:rFonts w:cstheme="minorHAnsi"/>
        </w:rPr>
        <w:t>« </w:t>
      </w:r>
      <w:r w:rsidRPr="00AD7CE4">
        <w:rPr>
          <w:rFonts w:cstheme="minorHAnsi"/>
          <w:i/>
          <w:iCs/>
        </w:rPr>
        <w:t>React (aussi appelé React.js ou ReactJS) est une bibliothèque JavaScript libre […]. Le but principal de cette bibliothèque est de faciliter la création d'application web monopage, via la création de composants dépendant d'un état et générant une page (ou portion) HTML à chaque changement d'état.</w:t>
      </w:r>
      <w:r w:rsidRPr="00AD7CE4">
        <w:rPr>
          <w:rFonts w:cstheme="minorHAnsi"/>
        </w:rPr>
        <w:t xml:space="preserve"> » Source : </w:t>
      </w:r>
      <w:r w:rsidR="00000000">
        <w:fldChar w:fldCharType="begin"/>
      </w:r>
      <w:r w:rsidR="00000000">
        <w:instrText>HYPERLINK "https://fr.wikipedia.org/wiki/React"</w:instrText>
      </w:r>
      <w:r w:rsidR="00000000">
        <w:fldChar w:fldCharType="separate"/>
      </w:r>
      <w:r w:rsidRPr="00AD7CE4">
        <w:rPr>
          <w:rStyle w:val="Lienhypertexte"/>
          <w:rFonts w:cstheme="minorHAnsi"/>
        </w:rPr>
        <w:t>https://fr.wikipedia.org/wiki/React</w:t>
      </w:r>
      <w:r w:rsidR="00000000">
        <w:rPr>
          <w:rStyle w:val="Lienhypertexte"/>
          <w:rFonts w:cstheme="minorHAnsi"/>
        </w:rPr>
        <w:fldChar w:fldCharType="end"/>
      </w:r>
    </w:p>
    <w:p w14:paraId="3A8DD0EF" w14:textId="70088183" w:rsidR="00943E21" w:rsidRPr="00AD7CE4" w:rsidRDefault="00B13365" w:rsidP="005666D6">
      <w:pPr>
        <w:jc w:val="both"/>
        <w:rPr>
          <w:rFonts w:cstheme="minorHAnsi"/>
        </w:rPr>
        <w:pPrChange w:id="1067" w:author="FURNON Cyril" w:date="2023-08-18T00:11:00Z">
          <w:pPr/>
        </w:pPrChange>
      </w:pPr>
      <w:r w:rsidRPr="00AD7CE4">
        <w:rPr>
          <w:rFonts w:cstheme="minorHAnsi"/>
        </w:rPr>
        <w:t>Pour expliquer plus précisément, cette bibliothèque utilise un cycle de vie de données pour afficher et mettre à jour ces données. React utilise deux notions pour cela : l</w:t>
      </w:r>
      <w:r w:rsidR="00794978" w:rsidRPr="00AD7CE4">
        <w:rPr>
          <w:rFonts w:cstheme="minorHAnsi"/>
        </w:rPr>
        <w:t>e</w:t>
      </w:r>
      <w:r w:rsidRPr="00AD7CE4">
        <w:rPr>
          <w:rFonts w:cstheme="minorHAnsi"/>
        </w:rPr>
        <w:t xml:space="preserve"> « store » et le « state » (état en français). L</w:t>
      </w:r>
      <w:r w:rsidR="00794978" w:rsidRPr="00AD7CE4">
        <w:rPr>
          <w:rFonts w:cstheme="minorHAnsi"/>
        </w:rPr>
        <w:t xml:space="preserve">a première représente l’ensemble des données du site. La seconde peut se définir par les données d’une page ou un morceau de page à un moment donné : d’où le nom état. </w:t>
      </w:r>
    </w:p>
    <w:p w14:paraId="544DE202" w14:textId="77777777" w:rsidR="00D5700A" w:rsidRPr="00D5700A" w:rsidRDefault="00000000" w:rsidP="005666D6">
      <w:pPr>
        <w:jc w:val="both"/>
        <w:rPr>
          <w:ins w:id="1068" w:author="FURNON Cyril" w:date="2023-08-18T00:11:00Z"/>
        </w:rPr>
      </w:pPr>
      <w:ins w:id="1069" w:author="FURNON Cyril" w:date="2023-08-18T00:11:00Z">
        <w:r>
          <w:rPr>
            <w:noProof/>
          </w:rPr>
          <w:pict w14:anchorId="286494DC">
            <v:shape id="_x0000_s2271" type="#_x0000_t202" style="position:absolute;left:0;text-align:left;margin-left:87.25pt;margin-top:303.5pt;width:287.05pt;height:17.6pt;z-index:251903488;mso-position-horizontal-relative:text;mso-position-vertical-relative:text" stroked="f">
              <v:textbox style="mso-next-textbox:#_x0000_s2271" inset="0,0,0,0">
                <w:txbxContent>
                  <w:p w14:paraId="35AF82E1" w14:textId="77777777" w:rsidR="00B13365" w:rsidRPr="00264A93" w:rsidRDefault="00B13365" w:rsidP="00B13365">
                    <w:pPr>
                      <w:pStyle w:val="Lgende"/>
                      <w:rPr>
                        <w:ins w:id="1070" w:author="FURNON Cyril" w:date="2023-08-18T00:11:00Z"/>
                        <w:noProof/>
                      </w:rPr>
                    </w:pPr>
                    <w:ins w:id="1071" w:author="FURNON Cyril" w:date="2023-08-18T00:11:00Z">
                      <w:r>
                        <w:t xml:space="preserve">Figure </w:t>
                      </w:r>
                      <w:r w:rsidR="00F554E1">
                        <w:t>24</w:t>
                      </w:r>
                      <w:r>
                        <w:t xml:space="preserve"> : Schéma du cycle de données en React Js</w:t>
                      </w:r>
                    </w:ins>
                  </w:p>
                  <w:p w14:paraId="293CCC1B" w14:textId="77777777" w:rsidR="0080409F" w:rsidRDefault="0080409F">
                    <w:pPr>
                      <w:rPr>
                        <w:ins w:id="1072" w:author="FURNON Cyril" w:date="2023-08-18T00:11:00Z"/>
                      </w:rPr>
                    </w:pPr>
                  </w:p>
                  <w:p w14:paraId="1C6EDD89" w14:textId="77777777" w:rsidR="00B13365" w:rsidRPr="00264A93" w:rsidRDefault="00B13365" w:rsidP="00B13365">
                    <w:pPr>
                      <w:pStyle w:val="Lgende"/>
                      <w:rPr>
                        <w:ins w:id="1073" w:author="FURNON Cyril" w:date="2023-08-18T00:11:00Z"/>
                        <w:noProof/>
                      </w:rPr>
                    </w:pPr>
                    <w:ins w:id="1074" w:author="FURNON Cyril" w:date="2023-08-18T00:11:00Z">
                      <w:r>
                        <w:t xml:space="preserve">Figure </w:t>
                      </w:r>
                      <w:r w:rsidR="00F554E1">
                        <w:t>24</w:t>
                      </w:r>
                      <w:r>
                        <w:t xml:space="preserve"> : Schéma du cycle de données en React Js</w:t>
                      </w:r>
                    </w:ins>
                  </w:p>
                </w:txbxContent>
              </v:textbox>
              <w10:wrap type="topAndBottom"/>
            </v:shape>
          </w:pict>
        </w:r>
        <w:r w:rsidR="00D5700A" w:rsidRPr="00B510F5">
          <w:rPr>
            <w:noProof/>
          </w:rPr>
          <w:drawing>
            <wp:anchor distT="0" distB="0" distL="114300" distR="114300" simplePos="0" relativeHeight="251902464" behindDoc="0" locked="0" layoutInCell="1" allowOverlap="1" wp14:anchorId="0BC4F21D" wp14:editId="1D88F185">
              <wp:simplePos x="0" y="0"/>
              <wp:positionH relativeFrom="column">
                <wp:posOffset>1109541</wp:posOffset>
              </wp:positionH>
              <wp:positionV relativeFrom="paragraph">
                <wp:posOffset>1239862</wp:posOffset>
              </wp:positionV>
              <wp:extent cx="3645535" cy="2514600"/>
              <wp:effectExtent l="19050" t="19050" r="0" b="0"/>
              <wp:wrapTopAndBottom/>
              <wp:docPr id="987711930" name="Image 987711930" descr="Une image contenant capture d’écran, diagramme,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47949" name="Image 1" descr="Une image contenant capture d’écran, diagramme, texte, ligne&#10;&#10;Description générée automatiquement"/>
                      <pic:cNvPicPr/>
                    </pic:nvPicPr>
                    <pic:blipFill rotWithShape="1">
                      <a:blip r:embed="rId50">
                        <a:extLst>
                          <a:ext uri="{28A0092B-C50C-407E-A947-70E740481C1C}">
                            <a14:useLocalDpi xmlns:a14="http://schemas.microsoft.com/office/drawing/2010/main" val="0"/>
                          </a:ext>
                        </a:extLst>
                      </a:blip>
                      <a:srcRect t="3766" r="3211" b="6440"/>
                      <a:stretch/>
                    </pic:blipFill>
                    <pic:spPr bwMode="auto">
                      <a:xfrm>
                        <a:off x="0" y="0"/>
                        <a:ext cx="3645535" cy="25146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del w:id="1075" w:author="FURNON Cyril" w:date="2023-08-18T00:11:00Z">
        <w:r w:rsidR="000D4E36" w:rsidRPr="00AD7CE4">
          <w:rPr>
            <w:rFonts w:cstheme="minorHAnsi"/>
            <w:noProof/>
          </w:rPr>
          <w:drawing>
            <wp:anchor distT="0" distB="0" distL="114300" distR="114300" simplePos="0" relativeHeight="251656192" behindDoc="0" locked="0" layoutInCell="1" allowOverlap="1" wp14:anchorId="5BC55745" wp14:editId="2D7AD5CF">
              <wp:simplePos x="0" y="0"/>
              <wp:positionH relativeFrom="column">
                <wp:posOffset>1064780</wp:posOffset>
              </wp:positionH>
              <wp:positionV relativeFrom="paragraph">
                <wp:posOffset>1154315</wp:posOffset>
              </wp:positionV>
              <wp:extent cx="3645535" cy="2514600"/>
              <wp:effectExtent l="19050" t="19050" r="0" b="0"/>
              <wp:wrapTopAndBottom/>
              <wp:docPr id="1547447949" name="Image 1547447949" descr="Une image contenant capture d’écran, diagramme,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47949" name="Image 1" descr="Une image contenant capture d’écran, diagramme, texte, ligne&#10;&#10;Description générée automatiquement"/>
                      <pic:cNvPicPr/>
                    </pic:nvPicPr>
                    <pic:blipFill rotWithShape="1">
                      <a:blip r:embed="rId50">
                        <a:extLst>
                          <a:ext uri="{28A0092B-C50C-407E-A947-70E740481C1C}">
                            <a14:useLocalDpi xmlns:a14="http://schemas.microsoft.com/office/drawing/2010/main" val="0"/>
                          </a:ext>
                        </a:extLst>
                      </a:blip>
                      <a:srcRect t="3766" r="3211" b="6440"/>
                      <a:stretch/>
                    </pic:blipFill>
                    <pic:spPr bwMode="auto">
                      <a:xfrm>
                        <a:off x="0" y="0"/>
                        <a:ext cx="3645535" cy="25146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noProof/>
          </w:rPr>
          <w:pict w14:anchorId="42A4ED64">
            <v:shape id="_x0000_s2157" type="#_x0000_t202" style="position:absolute;left:0;text-align:left;margin-left:83.45pt;margin-top:295.85pt;width:287.05pt;height:17.6pt;z-index:251680768;mso-position-horizontal-relative:text;mso-position-vertical-relative:text" stroked="f">
              <v:textbox style="mso-next-textbox:#_x0000_s2157" inset="0,0,0,0">
                <w:txbxContent>
                  <w:p w14:paraId="71F1712F" w14:textId="1A399F86" w:rsidR="00B13365" w:rsidRPr="00264A93" w:rsidRDefault="00B13365" w:rsidP="00B13365">
                    <w:pPr>
                      <w:pStyle w:val="Lgende"/>
                      <w:rPr>
                        <w:del w:id="1076" w:author="FURNON Cyril" w:date="2023-08-18T00:11:00Z"/>
                        <w:noProof/>
                      </w:rPr>
                    </w:pPr>
                    <w:del w:id="1077" w:author="FURNON Cyril" w:date="2023-08-18T00:11:00Z">
                      <w:r>
                        <w:delText xml:space="preserve">Figure </w:delText>
                      </w:r>
                      <w:r w:rsidR="00F554E1">
                        <w:delText>24</w:delText>
                      </w:r>
                      <w:r>
                        <w:delText xml:space="preserve"> : Schéma du cycle de données en React Js</w:delText>
                      </w:r>
                    </w:del>
                  </w:p>
                  <w:p w14:paraId="56900C83" w14:textId="77777777" w:rsidR="0080409F" w:rsidRDefault="0080409F">
                    <w:pPr>
                      <w:rPr>
                        <w:del w:id="1078" w:author="FURNON Cyril" w:date="2023-08-18T00:11:00Z"/>
                      </w:rPr>
                    </w:pPr>
                  </w:p>
                  <w:p w14:paraId="4C33F41D" w14:textId="6F3CE1EB" w:rsidR="00B13365" w:rsidRPr="00264A93" w:rsidRDefault="00B13365" w:rsidP="00B13365">
                    <w:pPr>
                      <w:pStyle w:val="Lgende"/>
                      <w:rPr>
                        <w:del w:id="1079" w:author="FURNON Cyril" w:date="2023-08-18T00:11:00Z"/>
                        <w:noProof/>
                      </w:rPr>
                    </w:pPr>
                    <w:del w:id="1080" w:author="FURNON Cyril" w:date="2023-08-18T00:11:00Z">
                      <w:r>
                        <w:delText xml:space="preserve">Figure </w:delText>
                      </w:r>
                      <w:r w:rsidR="00F554E1">
                        <w:delText>24</w:delText>
                      </w:r>
                      <w:r>
                        <w:delText xml:space="preserve"> : Schéma du cycle de données en React Js</w:delText>
                      </w:r>
                    </w:del>
                  </w:p>
                </w:txbxContent>
              </v:textbox>
              <w10:wrap type="topAndBottom"/>
            </v:shape>
          </w:pict>
        </w:r>
      </w:del>
      <w:r w:rsidR="00794978" w:rsidRPr="00AD7CE4">
        <w:rPr>
          <w:rFonts w:cstheme="minorHAnsi"/>
        </w:rPr>
        <w:t xml:space="preserve">Nous compléterons ces deux notions avec la </w:t>
      </w:r>
      <w:r w:rsidR="00794978" w:rsidRPr="00AD7CE4">
        <w:rPr>
          <w:rFonts w:cstheme="minorHAnsi"/>
          <w:i/>
          <w:iCs/>
        </w:rPr>
        <w:t xml:space="preserve">Figure </w:t>
      </w:r>
      <w:r w:rsidR="00B7482E" w:rsidRPr="00AD7CE4">
        <w:rPr>
          <w:rFonts w:cstheme="minorHAnsi"/>
          <w:i/>
          <w:iCs/>
        </w:rPr>
        <w:t>24</w:t>
      </w:r>
      <w:r w:rsidR="00794978" w:rsidRPr="00AD7CE4">
        <w:rPr>
          <w:rFonts w:cstheme="minorHAnsi"/>
          <w:i/>
          <w:iCs/>
        </w:rPr>
        <w:t xml:space="preserve"> : Schéma du cycle de données en React Js</w:t>
      </w:r>
      <w:r w:rsidR="00794978" w:rsidRPr="00AD7CE4">
        <w:rPr>
          <w:rFonts w:cstheme="minorHAnsi"/>
        </w:rPr>
        <w:t xml:space="preserve"> ci-dessous. Dans ce cycle de vie des données, on retrouve le « store » </w:t>
      </w:r>
      <w:r w:rsidR="00794978">
        <w:rPr>
          <w:rFonts w:ascii="Calibri" w:hAnsi="Calibri"/>
          <w:color w:val="000000"/>
          <w:rPrChange w:id="1081" w:author="FURNON Cyril" w:date="2023-08-18T00:11:00Z">
            <w:rPr>
              <w:rFonts w:cstheme="minorHAnsi"/>
            </w:rPr>
          </w:rPrChange>
        </w:rPr>
        <w:t>qui</w:t>
      </w:r>
      <w:ins w:id="1082" w:author="FURNON Cyril" w:date="2023-08-18T00:11:00Z">
        <w:r w:rsidR="00214DC6">
          <w:rPr>
            <w:rFonts w:ascii="Calibri" w:hAnsi="Calibri" w:cs="Calibri"/>
            <w:color w:val="000000"/>
          </w:rPr>
          <w:t>, comme</w:t>
        </w:r>
      </w:ins>
      <w:del w:id="1083" w:author="FURNON Cyril" w:date="2023-08-18T00:11:00Z">
        <w:r w:rsidR="00794978" w:rsidRPr="00AD7CE4">
          <w:rPr>
            <w:rFonts w:cstheme="minorHAnsi"/>
          </w:rPr>
          <w:delText xml:space="preserve"> comment</w:delText>
        </w:r>
      </w:del>
      <w:r w:rsidR="00794978" w:rsidRPr="00AD7CE4">
        <w:rPr>
          <w:rFonts w:cstheme="minorHAnsi"/>
        </w:rPr>
        <w:t xml:space="preserve"> dit plus haut</w:t>
      </w:r>
      <w:ins w:id="1084" w:author="FURNON Cyril" w:date="2023-08-18T00:11:00Z">
        <w:r w:rsidR="00214DC6">
          <w:t>,</w:t>
        </w:r>
      </w:ins>
      <w:r w:rsidR="00794978" w:rsidRPr="00AD7CE4">
        <w:rPr>
          <w:rFonts w:cstheme="minorHAnsi"/>
        </w:rPr>
        <w:t xml:space="preserve"> représente toutes les données. </w:t>
      </w:r>
      <w:ins w:id="1085" w:author="FURNON Cyril" w:date="2023-08-18T00:11:00Z">
        <w:r w:rsidR="00214DC6">
          <w:rPr>
            <w:rFonts w:ascii="Calibri" w:hAnsi="Calibri" w:cs="Calibri"/>
            <w:color w:val="000000"/>
          </w:rPr>
          <w:t>L'arrivée</w:t>
        </w:r>
      </w:ins>
      <w:del w:id="1086" w:author="FURNON Cyril" w:date="2023-08-18T00:11:00Z">
        <w:r w:rsidR="00794978" w:rsidRPr="00AD7CE4">
          <w:rPr>
            <w:rFonts w:cstheme="minorHAnsi"/>
          </w:rPr>
          <w:delText>L’arrivé</w:delText>
        </w:r>
      </w:del>
      <w:r w:rsidR="00794978">
        <w:rPr>
          <w:rFonts w:ascii="Calibri" w:hAnsi="Calibri"/>
          <w:color w:val="000000"/>
          <w:rPrChange w:id="1087" w:author="FURNON Cyril" w:date="2023-08-18T00:11:00Z">
            <w:rPr>
              <w:rFonts w:cstheme="minorHAnsi"/>
            </w:rPr>
          </w:rPrChange>
        </w:rPr>
        <w:t xml:space="preserve"> </w:t>
      </w:r>
      <w:r w:rsidR="00794978" w:rsidRPr="00AD7CE4">
        <w:rPr>
          <w:rFonts w:cstheme="minorHAnsi"/>
        </w:rPr>
        <w:t xml:space="preserve">sur une page amène la création d’un state pour cette page. Par exemple, lors de l’affichage d’une page profil d’un utilisateur, cela correspond aux données de l’utilisateur : nom, prénom, numéro, email, adresse… </w:t>
      </w:r>
      <w:r w:rsidR="00D5700A" w:rsidRPr="00AD7CE4">
        <w:rPr>
          <w:rFonts w:cstheme="minorHAnsi"/>
        </w:rPr>
        <w:t xml:space="preserve">Dans le schéma, </w:t>
      </w:r>
      <w:r w:rsidR="005666D6" w:rsidRPr="00AD7CE4">
        <w:rPr>
          <w:rFonts w:cstheme="minorHAnsi"/>
        </w:rPr>
        <w:t>cette arrivée</w:t>
      </w:r>
      <w:r w:rsidR="00D5700A" w:rsidRPr="00AD7CE4">
        <w:rPr>
          <w:rFonts w:cstheme="minorHAnsi"/>
        </w:rPr>
        <w:t xml:space="preserve"> sur la page est </w:t>
      </w:r>
      <w:r w:rsidR="00B7482E" w:rsidRPr="00AD7CE4">
        <w:rPr>
          <w:rFonts w:cstheme="minorHAnsi"/>
        </w:rPr>
        <w:t>symbolisée</w:t>
      </w:r>
      <w:r w:rsidR="00D5700A" w:rsidRPr="00AD7CE4">
        <w:rPr>
          <w:rFonts w:cstheme="minorHAnsi"/>
        </w:rPr>
        <w:t xml:space="preserve"> par la fonction « getState » et l’affichage en lui-même par le bloc « UI » (User Interface).</w:t>
      </w:r>
    </w:p>
    <w:p w14:paraId="392121C8" w14:textId="6EEAC143" w:rsidR="005E3100" w:rsidRPr="00AD7CE4" w:rsidRDefault="000D4E36" w:rsidP="005666D6">
      <w:pPr>
        <w:jc w:val="both"/>
        <w:rPr>
          <w:rFonts w:cstheme="minorHAnsi"/>
        </w:rPr>
        <w:pPrChange w:id="1088" w:author="FURNON Cyril" w:date="2023-08-18T00:11:00Z">
          <w:pPr/>
        </w:pPrChange>
      </w:pPr>
      <w:del w:id="1089" w:author="FURNON Cyril" w:date="2023-08-18T00:11:00Z">
        <w:r>
          <w:rPr>
            <w:rFonts w:cstheme="minorHAnsi"/>
          </w:rPr>
          <w:delText xml:space="preserve"> </w:delText>
        </w:r>
      </w:del>
      <w:r w:rsidR="005E3100" w:rsidRPr="00AD7CE4">
        <w:rPr>
          <w:rFonts w:cstheme="minorHAnsi"/>
        </w:rPr>
        <w:t xml:space="preserve">Lorsque l’utilisateur modifie un champ sur sa page de profil, l’adresse par exemple, il va pour l’instant </w:t>
      </w:r>
      <w:ins w:id="1090" w:author="FURNON Cyril" w:date="2023-08-18T00:11:00Z">
        <w:r w:rsidR="00214DC6">
          <w:rPr>
            <w:rFonts w:ascii="Calibri" w:hAnsi="Calibri" w:cs="Calibri"/>
            <w:color w:val="000000"/>
          </w:rPr>
          <w:t>modifier</w:t>
        </w:r>
      </w:ins>
      <w:del w:id="1091" w:author="FURNON Cyril" w:date="2023-08-18T00:11:00Z">
        <w:r w:rsidR="005E3100" w:rsidRPr="00AD7CE4">
          <w:rPr>
            <w:rFonts w:cstheme="minorHAnsi"/>
          </w:rPr>
          <w:delText>modifié</w:delText>
        </w:r>
      </w:del>
      <w:r w:rsidR="005E3100">
        <w:rPr>
          <w:rFonts w:ascii="Calibri" w:hAnsi="Calibri"/>
          <w:color w:val="000000"/>
          <w:rPrChange w:id="1092" w:author="FURNON Cyril" w:date="2023-08-18T00:11:00Z">
            <w:rPr>
              <w:rFonts w:cstheme="minorHAnsi"/>
            </w:rPr>
          </w:rPrChange>
        </w:rPr>
        <w:t xml:space="preserve"> </w:t>
      </w:r>
      <w:r w:rsidR="005E3100" w:rsidRPr="00AD7CE4">
        <w:rPr>
          <w:rFonts w:cstheme="minorHAnsi"/>
        </w:rPr>
        <w:t xml:space="preserve">le « state » de la page profil et non le « store ». Cela évite d’avoir à recharger l’entièreté des données pour que le changement s’effectue. C’est ensuite lors de la validation et sauvegarde des champ (souvent avec un bouton « enregistrer les modifications ») qu’une nouvelle fonction va s’exécuter : « dispatch ». Son objectif est </w:t>
      </w:r>
      <w:ins w:id="1093" w:author="FURNON Cyril" w:date="2023-08-18T00:11:00Z">
        <w:r w:rsidR="00214DC6">
          <w:rPr>
            <w:rFonts w:ascii="Calibri" w:hAnsi="Calibri" w:cs="Calibri"/>
            <w:color w:val="000000"/>
          </w:rPr>
          <w:t>d'appeler</w:t>
        </w:r>
      </w:ins>
      <w:del w:id="1094" w:author="FURNON Cyril" w:date="2023-08-18T00:11:00Z">
        <w:r w:rsidR="005E3100" w:rsidRPr="00AD7CE4">
          <w:rPr>
            <w:rFonts w:cstheme="minorHAnsi"/>
          </w:rPr>
          <w:delText>d’appelé</w:delText>
        </w:r>
      </w:del>
      <w:r w:rsidR="005E3100">
        <w:rPr>
          <w:rFonts w:ascii="Calibri" w:hAnsi="Calibri"/>
          <w:color w:val="000000"/>
          <w:rPrChange w:id="1095" w:author="FURNON Cyril" w:date="2023-08-18T00:11:00Z">
            <w:rPr>
              <w:rFonts w:cstheme="minorHAnsi"/>
            </w:rPr>
          </w:rPrChange>
        </w:rPr>
        <w:t xml:space="preserve"> </w:t>
      </w:r>
      <w:r w:rsidR="005E3100" w:rsidRPr="00AD7CE4">
        <w:rPr>
          <w:rFonts w:cstheme="minorHAnsi"/>
        </w:rPr>
        <w:t xml:space="preserve">une « Action » qui </w:t>
      </w:r>
      <w:r w:rsidR="00844CA1" w:rsidRPr="00AD7CE4">
        <w:rPr>
          <w:rFonts w:cstheme="minorHAnsi"/>
        </w:rPr>
        <w:t>est une fonction aussi qui</w:t>
      </w:r>
      <w:r w:rsidR="005E3100" w:rsidRPr="00AD7CE4">
        <w:rPr>
          <w:rFonts w:cstheme="minorHAnsi"/>
        </w:rPr>
        <w:t xml:space="preserve"> va modifier le « store » et donc l’ensemble des données du site.</w:t>
      </w:r>
    </w:p>
    <w:p w14:paraId="006BB743" w14:textId="3F052871" w:rsidR="00FD7184" w:rsidRPr="00AD7CE4" w:rsidRDefault="005E3100" w:rsidP="005666D6">
      <w:pPr>
        <w:jc w:val="both"/>
        <w:rPr>
          <w:rFonts w:cstheme="minorHAnsi"/>
        </w:rPr>
        <w:pPrChange w:id="1096" w:author="FURNON Cyril" w:date="2023-08-18T00:11:00Z">
          <w:pPr/>
        </w:pPrChange>
      </w:pPr>
      <w:r w:rsidRPr="00AD7CE4">
        <w:rPr>
          <w:rFonts w:cstheme="minorHAnsi"/>
        </w:rPr>
        <w:t>Après l’explication du cycle des données, nous allons voir la structure du React au sein du portail DomusVi. Tout comme l</w:t>
      </w:r>
      <w:r w:rsidR="00FD7184" w:rsidRPr="00AD7CE4">
        <w:rPr>
          <w:rFonts w:cstheme="minorHAnsi"/>
        </w:rPr>
        <w:t xml:space="preserve">es applications back-end, elle se </w:t>
      </w:r>
      <w:ins w:id="1097" w:author="FURNON Cyril" w:date="2023-08-18T00:11:00Z">
        <w:r w:rsidR="00214DC6">
          <w:rPr>
            <w:rFonts w:ascii="Calibri" w:hAnsi="Calibri" w:cs="Calibri"/>
            <w:color w:val="000000"/>
          </w:rPr>
          <w:t>structure</w:t>
        </w:r>
      </w:ins>
      <w:del w:id="1098" w:author="FURNON Cyril" w:date="2023-08-18T00:11:00Z">
        <w:r w:rsidR="00FD7184" w:rsidRPr="00AD7CE4">
          <w:rPr>
            <w:rFonts w:cstheme="minorHAnsi"/>
          </w:rPr>
          <w:delText>structures</w:delText>
        </w:r>
      </w:del>
      <w:r w:rsidR="00FD7184">
        <w:rPr>
          <w:rFonts w:ascii="Calibri" w:hAnsi="Calibri"/>
          <w:color w:val="000000"/>
          <w:rPrChange w:id="1099" w:author="FURNON Cyril" w:date="2023-08-18T00:11:00Z">
            <w:rPr>
              <w:rFonts w:cstheme="minorHAnsi"/>
            </w:rPr>
          </w:rPrChange>
        </w:rPr>
        <w:t xml:space="preserve"> </w:t>
      </w:r>
      <w:r w:rsidR="00FD7184" w:rsidRPr="00AD7CE4">
        <w:rPr>
          <w:rFonts w:cstheme="minorHAnsi"/>
        </w:rPr>
        <w:t xml:space="preserve">autour de différents types de fichiers. Sur la </w:t>
      </w:r>
      <w:r w:rsidR="00FD7184" w:rsidRPr="00AD7CE4">
        <w:rPr>
          <w:rFonts w:cstheme="minorHAnsi"/>
          <w:i/>
          <w:iCs/>
        </w:rPr>
        <w:t xml:space="preserve">Figure </w:t>
      </w:r>
      <w:r w:rsidR="00B7482E" w:rsidRPr="00AD7CE4">
        <w:rPr>
          <w:rFonts w:cstheme="minorHAnsi"/>
          <w:i/>
          <w:iCs/>
        </w:rPr>
        <w:t>25</w:t>
      </w:r>
      <w:r w:rsidR="00FD7184" w:rsidRPr="00AD7CE4">
        <w:rPr>
          <w:rFonts w:cstheme="minorHAnsi"/>
          <w:i/>
          <w:iCs/>
        </w:rPr>
        <w:t xml:space="preserve"> : Schéma du fonctionnement de React Js</w:t>
      </w:r>
      <w:r w:rsidR="00FD7184" w:rsidRPr="00AD7CE4">
        <w:rPr>
          <w:rFonts w:cstheme="minorHAnsi"/>
        </w:rPr>
        <w:t xml:space="preserve"> ci-dessous, nous pouvons voir </w:t>
      </w:r>
      <w:r w:rsidR="00844CA1" w:rsidRPr="00AD7CE4">
        <w:rPr>
          <w:rFonts w:cstheme="minorHAnsi"/>
        </w:rPr>
        <w:t>quatre</w:t>
      </w:r>
      <w:r w:rsidR="00FD7184" w:rsidRPr="00AD7CE4">
        <w:rPr>
          <w:rFonts w:cstheme="minorHAnsi"/>
        </w:rPr>
        <w:t xml:space="preserve"> nouveaux types de fichiers : </w:t>
      </w:r>
    </w:p>
    <w:p w14:paraId="22370556" w14:textId="170F4190" w:rsidR="00FD7184" w:rsidRPr="00AD7CE4" w:rsidRDefault="00844CA1" w:rsidP="005666D6">
      <w:pPr>
        <w:pStyle w:val="Paragraphedeliste"/>
        <w:numPr>
          <w:ilvl w:val="0"/>
          <w:numId w:val="6"/>
        </w:numPr>
        <w:jc w:val="both"/>
        <w:rPr>
          <w:rFonts w:cstheme="minorHAnsi"/>
        </w:rPr>
        <w:pPrChange w:id="1100" w:author="FURNON Cyril" w:date="2023-08-18T00:11:00Z">
          <w:pPr>
            <w:pStyle w:val="Paragraphedeliste"/>
            <w:numPr>
              <w:numId w:val="6"/>
            </w:numPr>
            <w:ind w:hanging="360"/>
          </w:pPr>
        </w:pPrChange>
      </w:pPr>
      <w:r w:rsidRPr="00AD7CE4">
        <w:rPr>
          <w:rFonts w:cstheme="minorHAnsi"/>
        </w:rPr>
        <w:t>Le</w:t>
      </w:r>
      <w:r w:rsidR="00FD7184" w:rsidRPr="00AD7CE4">
        <w:rPr>
          <w:rFonts w:cstheme="minorHAnsi"/>
        </w:rPr>
        <w:t xml:space="preserve"> « DataManager » dont le but est de gérer la communication avec les autres applications, sur le schéma il est rattaché avec un back-end. </w:t>
      </w:r>
    </w:p>
    <w:p w14:paraId="18461697" w14:textId="43ED4FB1" w:rsidR="00844CA1" w:rsidRPr="00AD7CE4" w:rsidRDefault="00FD7184" w:rsidP="005666D6">
      <w:pPr>
        <w:pStyle w:val="Paragraphedeliste"/>
        <w:numPr>
          <w:ilvl w:val="0"/>
          <w:numId w:val="6"/>
        </w:numPr>
        <w:jc w:val="both"/>
        <w:rPr>
          <w:rFonts w:cstheme="minorHAnsi"/>
        </w:rPr>
        <w:pPrChange w:id="1101" w:author="FURNON Cyril" w:date="2023-08-18T00:11:00Z">
          <w:pPr>
            <w:pStyle w:val="Paragraphedeliste"/>
            <w:numPr>
              <w:numId w:val="6"/>
            </w:numPr>
            <w:ind w:hanging="360"/>
          </w:pPr>
        </w:pPrChange>
      </w:pPr>
      <w:r w:rsidRPr="00AD7CE4">
        <w:rPr>
          <w:rFonts w:cstheme="minorHAnsi"/>
        </w:rPr>
        <w:t>Les « </w:t>
      </w:r>
      <w:r w:rsidR="00844CA1" w:rsidRPr="00AD7CE4">
        <w:rPr>
          <w:rFonts w:cstheme="minorHAnsi"/>
        </w:rPr>
        <w:t>C</w:t>
      </w:r>
      <w:r w:rsidRPr="00AD7CE4">
        <w:rPr>
          <w:rFonts w:cstheme="minorHAnsi"/>
        </w:rPr>
        <w:t xml:space="preserve">ontainers » comme leurs noms l’indiquent, </w:t>
      </w:r>
      <w:ins w:id="1102" w:author="FURNON Cyril" w:date="2023-08-18T00:11:00Z">
        <w:r w:rsidR="00214DC6">
          <w:rPr>
            <w:rFonts w:ascii="Calibri" w:hAnsi="Calibri" w:cs="Calibri"/>
            <w:color w:val="000000"/>
          </w:rPr>
          <w:t>correspondent</w:t>
        </w:r>
      </w:ins>
      <w:del w:id="1103" w:author="FURNON Cyril" w:date="2023-08-18T00:11:00Z">
        <w:r w:rsidRPr="00AD7CE4">
          <w:rPr>
            <w:rFonts w:cstheme="minorHAnsi"/>
          </w:rPr>
          <w:delText>correspond</w:delText>
        </w:r>
      </w:del>
      <w:r>
        <w:rPr>
          <w:rFonts w:ascii="Calibri" w:hAnsi="Calibri"/>
          <w:color w:val="000000"/>
          <w:rPrChange w:id="1104" w:author="FURNON Cyril" w:date="2023-08-18T00:11:00Z">
            <w:rPr>
              <w:rFonts w:cstheme="minorHAnsi"/>
            </w:rPr>
          </w:rPrChange>
        </w:rPr>
        <w:t xml:space="preserve"> </w:t>
      </w:r>
      <w:r w:rsidRPr="00AD7CE4">
        <w:rPr>
          <w:rFonts w:cstheme="minorHAnsi"/>
        </w:rPr>
        <w:t>majoritairement à une page du site</w:t>
      </w:r>
      <w:r w:rsidR="00844CA1" w:rsidRPr="00AD7CE4">
        <w:rPr>
          <w:rFonts w:cstheme="minorHAnsi"/>
        </w:rPr>
        <w:t xml:space="preserve"> et font appel à</w:t>
      </w:r>
      <w:r w:rsidRPr="00AD7CE4">
        <w:rPr>
          <w:rFonts w:cstheme="minorHAnsi"/>
        </w:rPr>
        <w:t xml:space="preserve"> d’autre types de fichiers</w:t>
      </w:r>
      <w:r w:rsidR="00844CA1" w:rsidRPr="00AD7CE4">
        <w:rPr>
          <w:rFonts w:cstheme="minorHAnsi"/>
        </w:rPr>
        <w:t> : les « Component », pour gérer l’affichage des pages.</w:t>
      </w:r>
    </w:p>
    <w:p w14:paraId="64A331F7" w14:textId="02170E93" w:rsidR="005E3100" w:rsidRPr="00AD7CE4" w:rsidRDefault="00844CA1" w:rsidP="005666D6">
      <w:pPr>
        <w:pStyle w:val="Paragraphedeliste"/>
        <w:numPr>
          <w:ilvl w:val="0"/>
          <w:numId w:val="6"/>
        </w:numPr>
        <w:jc w:val="both"/>
        <w:rPr>
          <w:rFonts w:cstheme="minorHAnsi"/>
        </w:rPr>
        <w:pPrChange w:id="1105" w:author="FURNON Cyril" w:date="2023-08-18T00:11:00Z">
          <w:pPr>
            <w:pStyle w:val="Paragraphedeliste"/>
            <w:numPr>
              <w:numId w:val="6"/>
            </w:numPr>
            <w:ind w:hanging="360"/>
          </w:pPr>
        </w:pPrChange>
      </w:pPr>
      <w:r w:rsidRPr="00AD7CE4">
        <w:rPr>
          <w:rFonts w:cstheme="minorHAnsi"/>
        </w:rPr>
        <w:t xml:space="preserve">Les « Components » </w:t>
      </w:r>
      <w:del w:id="1106" w:author="FURNON Cyril" w:date="2023-08-18T00:11:00Z">
        <w:r w:rsidRPr="00AD7CE4">
          <w:rPr>
            <w:rFonts w:cstheme="minorHAnsi"/>
          </w:rPr>
          <w:delText xml:space="preserve">donc </w:delText>
        </w:r>
      </w:del>
      <w:r w:rsidR="00FD7184" w:rsidRPr="00AD7CE4">
        <w:rPr>
          <w:rFonts w:cstheme="minorHAnsi"/>
        </w:rPr>
        <w:t>contiennent</w:t>
      </w:r>
      <w:ins w:id="1107" w:author="FURNON Cyril" w:date="2023-08-18T00:11:00Z">
        <w:r w:rsidR="00FD7184">
          <w:t xml:space="preserve"> </w:t>
        </w:r>
        <w:r w:rsidR="00214DC6">
          <w:t>donc</w:t>
        </w:r>
      </w:ins>
      <w:r w:rsidR="00FD7184" w:rsidRPr="00AD7CE4">
        <w:rPr>
          <w:rFonts w:cstheme="minorHAnsi"/>
        </w:rPr>
        <w:t xml:space="preserve"> </w:t>
      </w:r>
      <w:r w:rsidRPr="00AD7CE4">
        <w:rPr>
          <w:rFonts w:cstheme="minorHAnsi"/>
        </w:rPr>
        <w:t>des lignes de code pour gérer les objets à afficher : comme des champs d’édition, des icones, des menus…</w:t>
      </w:r>
    </w:p>
    <w:p w14:paraId="7790692D" w14:textId="637D91E0" w:rsidR="00844CA1" w:rsidRPr="00AD7CE4" w:rsidRDefault="00000000" w:rsidP="005666D6">
      <w:pPr>
        <w:pStyle w:val="Paragraphedeliste"/>
        <w:numPr>
          <w:ilvl w:val="0"/>
          <w:numId w:val="6"/>
        </w:numPr>
        <w:jc w:val="both"/>
        <w:rPr>
          <w:rFonts w:cstheme="minorHAnsi"/>
        </w:rPr>
        <w:pPrChange w:id="1108" w:author="FURNON Cyril" w:date="2023-08-18T00:11:00Z">
          <w:pPr>
            <w:pStyle w:val="Paragraphedeliste"/>
            <w:numPr>
              <w:numId w:val="6"/>
            </w:numPr>
            <w:ind w:hanging="360"/>
          </w:pPr>
        </w:pPrChange>
      </w:pPr>
      <w:r>
        <w:rPr>
          <w:rFonts w:cstheme="minorHAnsi"/>
          <w:noProof/>
        </w:rPr>
        <w:pict w14:anchorId="7693C1CD">
          <v:shape id="_x0000_s2158" type="#_x0000_t202" style="position:absolute;left:0;text-align:left;margin-left:107pt;margin-top:322.15pt;width:273.95pt;height:19.35pt;z-index:251681792;mso-position-horizontal-relative:text;mso-position-vertical-relative:text" stroked="f">
            <v:textbox style="mso-next-textbox:#_x0000_s2158" inset="0,0,0,0">
              <w:txbxContent>
                <w:p w14:paraId="0278C551" w14:textId="00AD8CD1" w:rsidR="00FD7184" w:rsidRPr="00AB1B21" w:rsidRDefault="00FD7184" w:rsidP="00FD7184">
                  <w:pPr>
                    <w:pStyle w:val="Lgende"/>
                    <w:rPr>
                      <w:noProof/>
                    </w:rPr>
                  </w:pPr>
                  <w:r>
                    <w:t xml:space="preserve">Figure </w:t>
                  </w:r>
                  <w:r w:rsidR="00F554E1">
                    <w:t>25</w:t>
                  </w:r>
                  <w:r>
                    <w:t xml:space="preserve"> : Schéma du fonctionnement de React Js</w:t>
                  </w:r>
                </w:p>
                <w:p w14:paraId="6E3666C6" w14:textId="77777777" w:rsidR="0080409F" w:rsidRDefault="0080409F"/>
                <w:p w14:paraId="1D7ED9E0" w14:textId="3811BC88" w:rsidR="00FD7184" w:rsidRPr="00AB1B21" w:rsidRDefault="00FD7184" w:rsidP="00FD7184">
                  <w:pPr>
                    <w:pStyle w:val="Lgende"/>
                    <w:rPr>
                      <w:noProof/>
                    </w:rPr>
                  </w:pPr>
                  <w:r>
                    <w:t xml:space="preserve">Figure </w:t>
                  </w:r>
                  <w:r w:rsidR="00F554E1">
                    <w:t>25</w:t>
                  </w:r>
                  <w:r>
                    <w:t xml:space="preserve"> : Schéma du fonctionnement de React Js</w:t>
                  </w:r>
                </w:p>
              </w:txbxContent>
            </v:textbox>
            <w10:wrap type="topAndBottom"/>
          </v:shape>
        </w:pict>
      </w:r>
      <w:ins w:id="1109" w:author="FURNON Cyril" w:date="2023-08-18T00:11:00Z">
        <w:r w:rsidR="00844CA1">
          <w:rPr>
            <w:noProof/>
          </w:rPr>
          <w:drawing>
            <wp:anchor distT="0" distB="0" distL="114300" distR="114300" simplePos="0" relativeHeight="251905536" behindDoc="0" locked="0" layoutInCell="1" allowOverlap="1" wp14:anchorId="3828ECD0" wp14:editId="1511B5F1">
              <wp:simplePos x="0" y="0"/>
              <wp:positionH relativeFrom="column">
                <wp:posOffset>1460500</wp:posOffset>
              </wp:positionH>
              <wp:positionV relativeFrom="paragraph">
                <wp:posOffset>751547</wp:posOffset>
              </wp:positionV>
              <wp:extent cx="3264535" cy="3291840"/>
              <wp:effectExtent l="19050" t="19050" r="0" b="3810"/>
              <wp:wrapTopAndBottom/>
              <wp:docPr id="157254394" name="Image 15725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42445" name="Image 1"/>
                      <pic:cNvPicPr/>
                    </pic:nvPicPr>
                    <pic:blipFill rotWithShape="1">
                      <a:blip r:embed="rId51" cstate="print">
                        <a:extLst>
                          <a:ext uri="{28A0092B-C50C-407E-A947-70E740481C1C}">
                            <a14:useLocalDpi xmlns:a14="http://schemas.microsoft.com/office/drawing/2010/main" val="0"/>
                          </a:ext>
                        </a:extLst>
                      </a:blip>
                      <a:srcRect l="2990" r="3169"/>
                      <a:stretch/>
                    </pic:blipFill>
                    <pic:spPr bwMode="auto">
                      <a:xfrm>
                        <a:off x="0" y="0"/>
                        <a:ext cx="3264535" cy="32918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del w:id="1110" w:author="FURNON Cyril" w:date="2023-08-18T00:11:00Z">
        <w:r w:rsidR="00844CA1" w:rsidRPr="00AD7CE4">
          <w:rPr>
            <w:rFonts w:cstheme="minorHAnsi"/>
            <w:noProof/>
          </w:rPr>
          <w:drawing>
            <wp:anchor distT="0" distB="0" distL="114300" distR="114300" simplePos="0" relativeHeight="251660288" behindDoc="0" locked="0" layoutInCell="1" allowOverlap="1" wp14:anchorId="0B0B3ECB" wp14:editId="3BBA6675">
              <wp:simplePos x="0" y="0"/>
              <wp:positionH relativeFrom="column">
                <wp:posOffset>1460500</wp:posOffset>
              </wp:positionH>
              <wp:positionV relativeFrom="paragraph">
                <wp:posOffset>751547</wp:posOffset>
              </wp:positionV>
              <wp:extent cx="3264535" cy="3291840"/>
              <wp:effectExtent l="19050" t="19050" r="0" b="3810"/>
              <wp:wrapTopAndBottom/>
              <wp:docPr id="1617942445" name="Image 1617942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42445" name="Image 1"/>
                      <pic:cNvPicPr/>
                    </pic:nvPicPr>
                    <pic:blipFill rotWithShape="1">
                      <a:blip r:embed="rId51" cstate="print">
                        <a:extLst>
                          <a:ext uri="{28A0092B-C50C-407E-A947-70E740481C1C}">
                            <a14:useLocalDpi xmlns:a14="http://schemas.microsoft.com/office/drawing/2010/main" val="0"/>
                          </a:ext>
                        </a:extLst>
                      </a:blip>
                      <a:srcRect l="2990" r="3169"/>
                      <a:stretch/>
                    </pic:blipFill>
                    <pic:spPr bwMode="auto">
                      <a:xfrm>
                        <a:off x="0" y="0"/>
                        <a:ext cx="3264535" cy="32918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r w:rsidR="00844CA1" w:rsidRPr="00AD7CE4">
        <w:rPr>
          <w:rFonts w:cstheme="minorHAnsi"/>
        </w:rPr>
        <w:t xml:space="preserve">Et enfin le « Reducer » qui regroupe des fonctions et permet la mise à jour du store. Dans la </w:t>
      </w:r>
      <w:r w:rsidR="00844CA1" w:rsidRPr="00AD7CE4">
        <w:rPr>
          <w:rFonts w:cstheme="minorHAnsi"/>
          <w:i/>
          <w:iCs/>
        </w:rPr>
        <w:t>Figure 17 : Schéma du cycle de données en React Js</w:t>
      </w:r>
      <w:r w:rsidR="00844CA1" w:rsidRPr="00AD7CE4">
        <w:rPr>
          <w:rFonts w:cstheme="minorHAnsi"/>
        </w:rPr>
        <w:t xml:space="preserve"> vu plus </w:t>
      </w:r>
      <w:ins w:id="1111" w:author="FURNON Cyril" w:date="2023-08-18T00:11:00Z">
        <w:r w:rsidR="00844CA1">
          <w:t>haut</w:t>
        </w:r>
      </w:ins>
      <w:del w:id="1112" w:author="FURNON Cyril" w:date="2023-08-18T00:11:00Z">
        <w:r w:rsidR="00844CA1" w:rsidRPr="00AD7CE4">
          <w:rPr>
            <w:rFonts w:cstheme="minorHAnsi"/>
          </w:rPr>
          <w:delText>haute</w:delText>
        </w:r>
      </w:del>
      <w:r w:rsidR="00844CA1" w:rsidRPr="00AD7CE4">
        <w:rPr>
          <w:rFonts w:cstheme="minorHAnsi"/>
        </w:rPr>
        <w:t xml:space="preserve">, il pourrait s’intercaler entre </w:t>
      </w:r>
      <w:r w:rsidR="005666D6" w:rsidRPr="00AD7CE4">
        <w:rPr>
          <w:rFonts w:cstheme="minorHAnsi"/>
        </w:rPr>
        <w:t>l’«</w:t>
      </w:r>
      <w:r w:rsidR="00844CA1" w:rsidRPr="00AD7CE4">
        <w:rPr>
          <w:rFonts w:cstheme="minorHAnsi"/>
        </w:rPr>
        <w:t> Action » et le « Store ».</w:t>
      </w:r>
    </w:p>
    <w:p w14:paraId="6B9C32EA" w14:textId="63522879" w:rsidR="00F554E1" w:rsidRPr="00AD7CE4" w:rsidRDefault="00F554E1" w:rsidP="00F554E1">
      <w:pPr>
        <w:jc w:val="both"/>
        <w:rPr>
          <w:rFonts w:cstheme="minorHAnsi"/>
        </w:rPr>
        <w:pPrChange w:id="1113" w:author="FURNON Cyril" w:date="2023-08-18T00:11:00Z">
          <w:pPr/>
        </w:pPrChange>
      </w:pPr>
      <w:r w:rsidRPr="00AD7CE4">
        <w:rPr>
          <w:rFonts w:cstheme="minorHAnsi"/>
        </w:rPr>
        <w:t xml:space="preserve">Pour terminer sur la partie front-end, nous évoquions qu’il se structurait avec une application .NET Framework. En effet, même lorsqu’un front-end se construit avec React-Js, il est créé avec une application .NET Framework. Cela permet de simplifier les interactions entre les front-ends et back-ends et </w:t>
      </w:r>
      <w:ins w:id="1114" w:author="FURNON Cyril" w:date="2023-08-18T00:11:00Z">
        <w:r w:rsidR="00214DC6">
          <w:t xml:space="preserve">de </w:t>
        </w:r>
      </w:ins>
      <w:r w:rsidRPr="00AD7CE4">
        <w:rPr>
          <w:rFonts w:cstheme="minorHAnsi"/>
        </w:rPr>
        <w:t>pouvoir gérer la sécurité de ces échanges. Pour permet la compatibilité du .NET Framework et du React Js, nous allons expliquer le principe de bundle et minimisation :</w:t>
      </w:r>
    </w:p>
    <w:p w14:paraId="1C07D834" w14:textId="0AE2ED56" w:rsidR="00F554E1" w:rsidRPr="00AD7CE4" w:rsidRDefault="00F554E1" w:rsidP="00F554E1">
      <w:pPr>
        <w:pStyle w:val="Paragraphedeliste"/>
        <w:numPr>
          <w:ilvl w:val="0"/>
          <w:numId w:val="6"/>
        </w:numPr>
        <w:jc w:val="both"/>
        <w:rPr>
          <w:rFonts w:cstheme="minorHAnsi"/>
        </w:rPr>
        <w:pPrChange w:id="1115" w:author="FURNON Cyril" w:date="2023-08-18T00:11:00Z">
          <w:pPr>
            <w:pStyle w:val="Paragraphedeliste"/>
            <w:numPr>
              <w:numId w:val="6"/>
            </w:numPr>
            <w:ind w:hanging="360"/>
          </w:pPr>
        </w:pPrChange>
      </w:pPr>
      <w:r w:rsidRPr="00AD7CE4">
        <w:rPr>
          <w:rFonts w:cstheme="minorHAnsi"/>
        </w:rPr>
        <w:t xml:space="preserve">Le bundle est un principe de regroupement des différents fichiers en un seul. Pour une bibliothèque tel que React Js possédant plusieurs types de fichiers (Component, Container, Action, Reducer…). Regrouper ces fichiers en un seul permet </w:t>
      </w:r>
      <w:ins w:id="1116" w:author="FURNON Cyril" w:date="2023-08-18T00:11:00Z">
        <w:r w:rsidR="00214DC6">
          <w:rPr>
            <w:rFonts w:ascii="Calibri" w:hAnsi="Calibri" w:cs="Calibri"/>
            <w:color w:val="000000"/>
          </w:rPr>
          <w:t xml:space="preserve">de </w:t>
        </w:r>
      </w:ins>
      <w:r w:rsidRPr="00AD7CE4">
        <w:rPr>
          <w:rFonts w:cstheme="minorHAnsi"/>
        </w:rPr>
        <w:t xml:space="preserve">limiter les échanges avec le navigateur et </w:t>
      </w:r>
      <w:ins w:id="1117" w:author="FURNON Cyril" w:date="2023-08-18T00:11:00Z">
        <w:r w:rsidR="00214DC6">
          <w:rPr>
            <w:rFonts w:ascii="Calibri" w:hAnsi="Calibri" w:cs="Calibri"/>
            <w:color w:val="000000"/>
          </w:rPr>
          <w:t>d'optimiser</w:t>
        </w:r>
      </w:ins>
      <w:del w:id="1118" w:author="FURNON Cyril" w:date="2023-08-18T00:11:00Z">
        <w:r w:rsidRPr="00AD7CE4">
          <w:rPr>
            <w:rFonts w:cstheme="minorHAnsi"/>
          </w:rPr>
          <w:delText>optimiser</w:delText>
        </w:r>
      </w:del>
      <w:r>
        <w:rPr>
          <w:rFonts w:ascii="Calibri" w:hAnsi="Calibri"/>
          <w:color w:val="000000"/>
          <w:rPrChange w:id="1119" w:author="FURNON Cyril" w:date="2023-08-18T00:11:00Z">
            <w:rPr>
              <w:rFonts w:cstheme="minorHAnsi"/>
            </w:rPr>
          </w:rPrChange>
        </w:rPr>
        <w:t xml:space="preserve"> </w:t>
      </w:r>
      <w:r w:rsidRPr="00AD7CE4">
        <w:rPr>
          <w:rFonts w:cstheme="minorHAnsi"/>
        </w:rPr>
        <w:t>les performances.</w:t>
      </w:r>
    </w:p>
    <w:p w14:paraId="5D0AD209" w14:textId="1160EF28" w:rsidR="00F554E1" w:rsidRPr="00AD7CE4" w:rsidRDefault="00F554E1" w:rsidP="00F554E1">
      <w:pPr>
        <w:pStyle w:val="Paragraphedeliste"/>
        <w:numPr>
          <w:ilvl w:val="0"/>
          <w:numId w:val="6"/>
        </w:numPr>
        <w:jc w:val="both"/>
        <w:rPr>
          <w:rFonts w:cstheme="minorHAnsi"/>
        </w:rPr>
        <w:pPrChange w:id="1120" w:author="FURNON Cyril" w:date="2023-08-18T00:11:00Z">
          <w:pPr>
            <w:pStyle w:val="Paragraphedeliste"/>
            <w:numPr>
              <w:numId w:val="6"/>
            </w:numPr>
            <w:ind w:hanging="360"/>
          </w:pPr>
        </w:pPrChange>
      </w:pPr>
      <w:r w:rsidRPr="00AD7CE4">
        <w:rPr>
          <w:rFonts w:cstheme="minorHAnsi"/>
        </w:rPr>
        <w:t>La minification quant à elle est aussi un principe d’optimisation des performances. Ce principe va simplifier en termes d’espace un fichier de code pour minimiser le nombre de caractère réduisant ainsi son contenu donc la taille du fichier.</w:t>
      </w:r>
    </w:p>
    <w:p w14:paraId="4C98C91B" w14:textId="3EB7A8AD" w:rsidR="00F554E1" w:rsidRPr="00AD7CE4" w:rsidRDefault="00F554E1" w:rsidP="00F554E1">
      <w:pPr>
        <w:jc w:val="both"/>
        <w:rPr>
          <w:rFonts w:cstheme="minorHAnsi"/>
        </w:rPr>
        <w:pPrChange w:id="1121" w:author="FURNON Cyril" w:date="2023-08-18T00:11:00Z">
          <w:pPr/>
        </w:pPrChange>
      </w:pPr>
      <w:r w:rsidRPr="00AD7CE4">
        <w:rPr>
          <w:rFonts w:cstheme="minorHAnsi"/>
        </w:rPr>
        <w:t xml:space="preserve">Ainsi avec une bibliothèque complexe comme React, le bundle et la minification </w:t>
      </w:r>
      <w:ins w:id="1122" w:author="FURNON Cyril" w:date="2023-08-18T00:11:00Z">
        <w:r w:rsidR="00F253E9">
          <w:rPr>
            <w:rFonts w:ascii="Calibri" w:hAnsi="Calibri" w:cs="Calibri"/>
            <w:color w:val="000000"/>
          </w:rPr>
          <w:t>compressent</w:t>
        </w:r>
      </w:ins>
      <w:del w:id="1123" w:author="FURNON Cyril" w:date="2023-08-18T00:11:00Z">
        <w:r w:rsidRPr="00AD7CE4">
          <w:rPr>
            <w:rFonts w:cstheme="minorHAnsi"/>
          </w:rPr>
          <w:delText>compresse</w:delText>
        </w:r>
      </w:del>
      <w:r>
        <w:rPr>
          <w:rFonts w:ascii="Calibri" w:hAnsi="Calibri"/>
          <w:color w:val="000000"/>
          <w:rPrChange w:id="1124" w:author="FURNON Cyril" w:date="2023-08-18T00:11:00Z">
            <w:rPr>
              <w:rFonts w:cstheme="minorHAnsi"/>
            </w:rPr>
          </w:rPrChange>
        </w:rPr>
        <w:t xml:space="preserve"> </w:t>
      </w:r>
      <w:r w:rsidRPr="00AD7CE4">
        <w:rPr>
          <w:rFonts w:cstheme="minorHAnsi"/>
        </w:rPr>
        <w:t xml:space="preserve">l’ensemble des fichiers en un seul appelé « bundle » qui permet un gain considérable de performances. Il ne reste qu’au front-end .NET Framework de gérer l’ensemble des échanges avec le navigateur pour afficher le site. Un exemple est montré dans la partie </w:t>
      </w:r>
      <w:r w:rsidRPr="00AD7CE4">
        <w:rPr>
          <w:rFonts w:cstheme="minorHAnsi"/>
          <w:color w:val="4472C4" w:themeColor="accent1"/>
        </w:rPr>
        <w:t>D. 2. Projet de refonte du CRM</w:t>
      </w:r>
      <w:r w:rsidRPr="00AD7CE4">
        <w:rPr>
          <w:rFonts w:cstheme="minorHAnsi"/>
        </w:rPr>
        <w:t>, avec l’affichage du répertoire de fichier.</w:t>
      </w:r>
    </w:p>
    <w:p w14:paraId="4D81ECC6" w14:textId="1EB2CE15" w:rsidR="00EE34C2" w:rsidRPr="00AD7CE4" w:rsidRDefault="00EE34C2" w:rsidP="00F554E1">
      <w:pPr>
        <w:jc w:val="both"/>
        <w:rPr>
          <w:rFonts w:cstheme="minorHAnsi"/>
        </w:rPr>
        <w:pPrChange w:id="1125" w:author="FURNON Cyril" w:date="2023-08-18T00:11:00Z">
          <w:pPr/>
        </w:pPrChange>
      </w:pPr>
      <w:r w:rsidRPr="00AD7CE4">
        <w:rPr>
          <w:rFonts w:cstheme="minorHAnsi"/>
        </w:rPr>
        <w:t>En termes de</w:t>
      </w:r>
      <w:r w:rsidR="005F5723" w:rsidRPr="00AD7CE4">
        <w:rPr>
          <w:rFonts w:cstheme="minorHAnsi"/>
        </w:rPr>
        <w:t xml:space="preserve"> gestion d’environnements pour les applications back-end et front-end, il existe tout comme </w:t>
      </w:r>
      <w:r w:rsidR="005666D6" w:rsidRPr="00AD7CE4">
        <w:rPr>
          <w:rFonts w:cstheme="minorHAnsi"/>
        </w:rPr>
        <w:t>les bases</w:t>
      </w:r>
      <w:r w:rsidR="005F5723" w:rsidRPr="00AD7CE4">
        <w:rPr>
          <w:rFonts w:cstheme="minorHAnsi"/>
        </w:rPr>
        <w:t xml:space="preserve"> de données, des versions de chacune des applications : DEV, QAS, PPRD et PRD</w:t>
      </w:r>
      <w:r w:rsidRPr="00AD7CE4">
        <w:rPr>
          <w:rFonts w:cstheme="minorHAnsi"/>
        </w:rPr>
        <w:t>. Chacune des versions du site est stockée sur un serveur que l’on peut l’on peut modifier avec un déploiement. Avant de parler de déploiement, nous allons introduire l’outil Git qui est un gestionnaire de code source, il permet la gestion de multiples versions de fichiers de code</w:t>
      </w:r>
      <w:r w:rsidR="004A45A6" w:rsidRPr="00AD7CE4">
        <w:rPr>
          <w:rFonts w:cstheme="minorHAnsi"/>
        </w:rPr>
        <w:t xml:space="preserve"> grâce à une sauvegarde de ces versions</w:t>
      </w:r>
      <w:r w:rsidRPr="00AD7CE4">
        <w:rPr>
          <w:rFonts w:cstheme="minorHAnsi"/>
        </w:rPr>
        <w:t xml:space="preserve">. </w:t>
      </w:r>
      <w:r w:rsidR="004A45A6" w:rsidRPr="00AD7CE4">
        <w:rPr>
          <w:rFonts w:cstheme="minorHAnsi"/>
        </w:rPr>
        <w:t xml:space="preserve">Il est donc possible de jongler entre plusieurs états des fichiers et de mutualiser ou fusionner ces versions. </w:t>
      </w:r>
    </w:p>
    <w:p w14:paraId="6B484B61" w14:textId="65357A9E" w:rsidR="008A5F76" w:rsidRDefault="005666D6" w:rsidP="005666D6">
      <w:pPr>
        <w:jc w:val="both"/>
        <w:rPr>
          <w:rFonts w:cstheme="minorHAnsi"/>
        </w:rPr>
        <w:pPrChange w:id="1126" w:author="FURNON Cyril" w:date="2023-08-18T00:11:00Z">
          <w:pPr/>
        </w:pPrChange>
      </w:pPr>
      <w:r w:rsidRPr="00AD7CE4">
        <w:rPr>
          <w:rFonts w:cstheme="minorHAnsi"/>
        </w:rPr>
        <w:t>Cet outil</w:t>
      </w:r>
      <w:r w:rsidR="004A45A6" w:rsidRPr="00AD7CE4">
        <w:rPr>
          <w:rFonts w:cstheme="minorHAnsi"/>
        </w:rPr>
        <w:t xml:space="preserve"> est utilisé pour le site Portail DomusVi et est stocké sur le site Azure DevOps utilisé par l’équipe. Cependant l’utilité d’Azure DevOps est également </w:t>
      </w:r>
      <w:ins w:id="1127" w:author="FURNON Cyril" w:date="2023-08-18T00:11:00Z">
        <w:r w:rsidR="00F253E9">
          <w:rPr>
            <w:rFonts w:ascii="Calibri" w:hAnsi="Calibri" w:cs="Calibri"/>
            <w:color w:val="000000"/>
          </w:rPr>
          <w:t>présente</w:t>
        </w:r>
      </w:ins>
      <w:del w:id="1128" w:author="FURNON Cyril" w:date="2023-08-18T00:11:00Z">
        <w:r w:rsidR="004A45A6" w:rsidRPr="00AD7CE4">
          <w:rPr>
            <w:rFonts w:cstheme="minorHAnsi"/>
          </w:rPr>
          <w:delText>présent</w:delText>
        </w:r>
      </w:del>
      <w:r w:rsidR="004A45A6">
        <w:rPr>
          <w:rFonts w:ascii="Calibri" w:hAnsi="Calibri"/>
          <w:color w:val="000000"/>
          <w:rPrChange w:id="1129" w:author="FURNON Cyril" w:date="2023-08-18T00:11:00Z">
            <w:rPr>
              <w:rFonts w:cstheme="minorHAnsi"/>
            </w:rPr>
          </w:rPrChange>
        </w:rPr>
        <w:t xml:space="preserve"> </w:t>
      </w:r>
      <w:r w:rsidR="004A45A6" w:rsidRPr="00AD7CE4">
        <w:rPr>
          <w:rFonts w:cstheme="minorHAnsi"/>
        </w:rPr>
        <w:t xml:space="preserve">pour l’intégration continue et le déploiement </w:t>
      </w:r>
      <w:ins w:id="1130" w:author="FURNON Cyril" w:date="2023-08-18T00:11:00Z">
        <w:r w:rsidR="004A45A6">
          <w:t>continu</w:t>
        </w:r>
      </w:ins>
      <w:del w:id="1131" w:author="FURNON Cyril" w:date="2023-08-18T00:11:00Z">
        <w:r w:rsidR="004A45A6" w:rsidRPr="00AD7CE4">
          <w:rPr>
            <w:rFonts w:cstheme="minorHAnsi"/>
          </w:rPr>
          <w:delText>continue</w:delText>
        </w:r>
      </w:del>
      <w:r w:rsidR="004A45A6" w:rsidRPr="00AD7CE4">
        <w:rPr>
          <w:rFonts w:cstheme="minorHAnsi"/>
        </w:rPr>
        <w:t>.</w:t>
      </w:r>
    </w:p>
    <w:p w14:paraId="0CED7252" w14:textId="5FEEB73B" w:rsidR="00FC4DF7" w:rsidRPr="003C160D" w:rsidRDefault="004A45A6" w:rsidP="008A5F76">
      <w:pPr>
        <w:jc w:val="both"/>
        <w:rPr>
          <w:rStyle w:val="Accentuationlgre"/>
          <w:color w:val="000000" w:themeColor="text1"/>
          <w:rPrChange w:id="1132" w:author="FURNON Cyril" w:date="2023-08-18T00:11:00Z">
            <w:rPr/>
          </w:rPrChange>
        </w:rPr>
        <w:pPrChange w:id="1133" w:author="FURNON Cyril" w:date="2023-08-18T00:11:00Z">
          <w:pPr>
            <w:pStyle w:val="Sous-titre"/>
          </w:pPr>
        </w:pPrChange>
      </w:pPr>
      <w:ins w:id="1134" w:author="FURNON Cyril" w:date="2023-08-18T00:11:00Z">
        <w:r>
          <w:t xml:space="preserve"> </w:t>
        </w:r>
      </w:ins>
      <w:r w:rsidR="00FC4DF7" w:rsidRPr="00227179">
        <w:rPr>
          <w:rStyle w:val="Accentuationlgre"/>
          <w:rFonts w:asciiTheme="majorHAnsi" w:hAnsiTheme="majorHAnsi"/>
          <w:sz w:val="28"/>
          <w:rPrChange w:id="1135" w:author="FURNON Cyril" w:date="2023-08-18T00:11:00Z">
            <w:rPr/>
          </w:rPrChange>
        </w:rPr>
        <w:t>L</w:t>
      </w:r>
      <w:r w:rsidR="00FC4DF7">
        <w:rPr>
          <w:rStyle w:val="Accentuationlgre"/>
          <w:rFonts w:asciiTheme="majorHAnsi" w:hAnsiTheme="majorHAnsi"/>
          <w:sz w:val="28"/>
          <w:rPrChange w:id="1136" w:author="FURNON Cyril" w:date="2023-08-18T00:11:00Z">
            <w:rPr/>
          </w:rPrChange>
        </w:rPr>
        <w:t xml:space="preserve">’intégration et </w:t>
      </w:r>
      <w:del w:id="1137" w:author="FURNON Cyril" w:date="2023-08-18T00:11:00Z">
        <w:r w:rsidR="00FC4DF7">
          <w:delText xml:space="preserve">le </w:delText>
        </w:r>
      </w:del>
      <w:r w:rsidR="00FC4DF7">
        <w:rPr>
          <w:rStyle w:val="Accentuationlgre"/>
          <w:rFonts w:asciiTheme="majorHAnsi" w:hAnsiTheme="majorHAnsi"/>
          <w:sz w:val="28"/>
          <w:rPrChange w:id="1138" w:author="FURNON Cyril" w:date="2023-08-18T00:11:00Z">
            <w:rPr/>
          </w:rPrChange>
        </w:rPr>
        <w:t>déploiement continus (CI/CD)</w:t>
      </w:r>
      <w:ins w:id="1139" w:author="FURNON Cyril" w:date="2023-08-18T00:11:00Z">
        <w:r w:rsidR="00CA3854" w:rsidRPr="005F5723">
          <w:rPr>
            <w:rStyle w:val="Accentuationlgre"/>
          </w:rPr>
          <w:t xml:space="preserve"> </w:t>
        </w:r>
      </w:ins>
    </w:p>
    <w:p w14:paraId="07DD09A7" w14:textId="48AF2626" w:rsidR="00CE476F" w:rsidRPr="00AD7CE4" w:rsidRDefault="00B7482E" w:rsidP="005666D6">
      <w:pPr>
        <w:jc w:val="both"/>
        <w:rPr>
          <w:rFonts w:cstheme="minorHAnsi"/>
          <w:color w:val="000000" w:themeColor="text1"/>
        </w:rPr>
        <w:pPrChange w:id="1140" w:author="FURNON Cyril" w:date="2023-08-18T00:11:00Z">
          <w:pPr/>
        </w:pPrChange>
      </w:pPr>
      <w:bookmarkStart w:id="1141" w:name="_Toc142523102"/>
      <w:ins w:id="1142" w:author="FURNON Cyril" w:date="2023-08-18T00:11:00Z">
        <w:r w:rsidRPr="00EB55E1">
          <w:rPr>
            <w:rFonts w:ascii="Times New Roman" w:hAnsi="Times New Roman" w:cs="Times New Roman"/>
            <w:noProof/>
          </w:rPr>
          <w:drawing>
            <wp:anchor distT="0" distB="0" distL="114300" distR="114300" simplePos="0" relativeHeight="251907584" behindDoc="0" locked="0" layoutInCell="1" allowOverlap="1" wp14:anchorId="438222B2" wp14:editId="7279E0BA">
              <wp:simplePos x="0" y="0"/>
              <wp:positionH relativeFrom="column">
                <wp:posOffset>690782</wp:posOffset>
              </wp:positionH>
              <wp:positionV relativeFrom="paragraph">
                <wp:posOffset>1079353</wp:posOffset>
              </wp:positionV>
              <wp:extent cx="4392295" cy="1325880"/>
              <wp:effectExtent l="19050" t="19050" r="8255" b="7620"/>
              <wp:wrapTopAndBottom/>
              <wp:docPr id="406502703" name="Image 40650270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Police, nombre&#10;&#10;Description générée automatiquement"/>
                      <pic:cNvPicPr>
                        <a:picLocks noChangeAspect="1" noChangeArrowheads="1"/>
                      </pic:cNvPicPr>
                    </pic:nvPicPr>
                    <pic:blipFill>
                      <a:blip r:embed="rId52" r:link="rId53">
                        <a:extLst>
                          <a:ext uri="{28A0092B-C50C-407E-A947-70E740481C1C}">
                            <a14:useLocalDpi xmlns:a14="http://schemas.microsoft.com/office/drawing/2010/main" val="0"/>
                          </a:ext>
                        </a:extLst>
                      </a:blip>
                      <a:srcRect/>
                      <a:stretch>
                        <a:fillRect/>
                      </a:stretch>
                    </pic:blipFill>
                    <pic:spPr bwMode="auto">
                      <a:xfrm>
                        <a:off x="0" y="0"/>
                        <a:ext cx="4392295" cy="1325880"/>
                      </a:xfrm>
                      <a:prstGeom prst="rect">
                        <a:avLst/>
                      </a:prstGeom>
                      <a:noFill/>
                      <a:ln>
                        <a:solidFill>
                          <a:schemeClr val="tx1"/>
                        </a:solidFill>
                      </a:ln>
                    </pic:spPr>
                  </pic:pic>
                </a:graphicData>
              </a:graphic>
            </wp:anchor>
          </w:drawing>
        </w:r>
      </w:ins>
      <w:del w:id="1143" w:author="FURNON Cyril" w:date="2023-08-18T00:11:00Z">
        <w:r w:rsidRPr="00AD7CE4">
          <w:rPr>
            <w:rFonts w:cstheme="minorHAnsi"/>
            <w:noProof/>
          </w:rPr>
          <w:drawing>
            <wp:anchor distT="0" distB="0" distL="114300" distR="114300" simplePos="0" relativeHeight="251661312" behindDoc="0" locked="0" layoutInCell="1" allowOverlap="1" wp14:anchorId="02BFF3B4" wp14:editId="78F969BF">
              <wp:simplePos x="0" y="0"/>
              <wp:positionH relativeFrom="column">
                <wp:posOffset>690782</wp:posOffset>
              </wp:positionH>
              <wp:positionV relativeFrom="paragraph">
                <wp:posOffset>1079353</wp:posOffset>
              </wp:positionV>
              <wp:extent cx="4392295" cy="1325880"/>
              <wp:effectExtent l="19050" t="19050" r="8255" b="7620"/>
              <wp:wrapTopAndBottom/>
              <wp:docPr id="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Police, nombre&#10;&#10;Description générée automatiquement"/>
                      <pic:cNvPicPr>
                        <a:picLocks noChangeAspect="1" noChangeArrowheads="1"/>
                      </pic:cNvPicPr>
                    </pic:nvPicPr>
                    <pic:blipFill>
                      <a:blip r:embed="rId52" r:link="rId53">
                        <a:extLst>
                          <a:ext uri="{28A0092B-C50C-407E-A947-70E740481C1C}">
                            <a14:useLocalDpi xmlns:a14="http://schemas.microsoft.com/office/drawing/2010/main" val="0"/>
                          </a:ext>
                        </a:extLst>
                      </a:blip>
                      <a:srcRect/>
                      <a:stretch>
                        <a:fillRect/>
                      </a:stretch>
                    </pic:blipFill>
                    <pic:spPr bwMode="auto">
                      <a:xfrm>
                        <a:off x="0" y="0"/>
                        <a:ext cx="4392295" cy="1325880"/>
                      </a:xfrm>
                      <a:prstGeom prst="rect">
                        <a:avLst/>
                      </a:prstGeom>
                      <a:noFill/>
                      <a:ln>
                        <a:solidFill>
                          <a:schemeClr val="tx1"/>
                        </a:solidFill>
                      </a:ln>
                    </pic:spPr>
                  </pic:pic>
                </a:graphicData>
              </a:graphic>
            </wp:anchor>
          </w:drawing>
        </w:r>
      </w:del>
      <w:r w:rsidR="00000000">
        <w:rPr>
          <w:rFonts w:cstheme="minorHAnsi"/>
          <w:noProof/>
        </w:rPr>
        <w:pict w14:anchorId="02894970">
          <v:shape id="_x0000_s2159" type="#_x0000_t202" style="position:absolute;left:0;text-align:left;margin-left:.05pt;margin-top:195.7pt;width:450.25pt;height:40.15pt;z-index:251682816;mso-position-horizontal-relative:text;mso-position-vertical-relative:text" stroked="f">
            <v:textbox style="mso-next-textbox:#_x0000_s2159" inset="0,0,0,0">
              <w:txbxContent>
                <w:p w14:paraId="162D3DFB" w14:textId="465379C8" w:rsidR="000F679B" w:rsidRPr="000F679B" w:rsidRDefault="000F679B" w:rsidP="000F679B">
                  <w:pPr>
                    <w:pStyle w:val="Lgende"/>
                    <w:rPr>
                      <w:szCs w:val="20"/>
                    </w:rPr>
                  </w:pPr>
                  <w:r>
                    <w:t xml:space="preserve">Figure </w:t>
                  </w:r>
                  <w:r w:rsidR="00F554E1">
                    <w:t>26</w:t>
                  </w:r>
                  <w:r>
                    <w:t xml:space="preserve"> : Schéma </w:t>
                  </w:r>
                  <w:r w:rsidR="00CE476F">
                    <w:t>d’une chaîne d</w:t>
                  </w:r>
                  <w:r>
                    <w:t xml:space="preserve">'intégration </w:t>
                  </w:r>
                  <w:ins w:id="1144" w:author="FURNON Cyril" w:date="2023-08-18T00:11:00Z">
                    <w:r>
                      <w:t>continu</w:t>
                    </w:r>
                    <w:r w:rsidR="00F253E9">
                      <w:t>e</w:t>
                    </w:r>
                  </w:ins>
                  <w:del w:id="1145" w:author="FURNON Cyril" w:date="2023-08-18T00:11:00Z">
                    <w:r>
                      <w:delText>continu</w:delText>
                    </w:r>
                  </w:del>
                  <w:r w:rsidR="00CE476F">
                    <w:t xml:space="preserve"> et de déploiement continu</w:t>
                  </w:r>
                  <w:r>
                    <w:br/>
                  </w:r>
                  <w:r w:rsidR="00CE476F" w:rsidRPr="00CE476F">
                    <w:rPr>
                      <w:i w:val="0"/>
                      <w:iCs w:val="0"/>
                      <w:szCs w:val="20"/>
                    </w:rPr>
                    <w:t>Source :</w:t>
                  </w:r>
                  <w:hyperlink r:id="rId54" w:history="1">
                    <w:r w:rsidR="00CE476F" w:rsidRPr="00850A30">
                      <w:rPr>
                        <w:rStyle w:val="Lienhypertexte"/>
                        <w:szCs w:val="20"/>
                      </w:rPr>
                      <w:t>https://learn.microsoft.com/fr-fr/azure/devops/pipelines/get-started/pipelines-get-started?view=azure-devops</w:t>
                    </w:r>
                  </w:hyperlink>
                </w:p>
                <w:p w14:paraId="60AF7B02" w14:textId="77777777" w:rsidR="0080409F" w:rsidRDefault="0080409F"/>
                <w:p w14:paraId="097FFEAB" w14:textId="470ED7BD" w:rsidR="000F679B" w:rsidRPr="000F679B" w:rsidRDefault="000F679B" w:rsidP="000F679B">
                  <w:pPr>
                    <w:pStyle w:val="Lgende"/>
                    <w:rPr>
                      <w:szCs w:val="20"/>
                    </w:rPr>
                  </w:pPr>
                  <w:r>
                    <w:t xml:space="preserve">Figure </w:t>
                  </w:r>
                  <w:r w:rsidR="00F554E1">
                    <w:t>26</w:t>
                  </w:r>
                  <w:r>
                    <w:t xml:space="preserve"> : Schéma </w:t>
                  </w:r>
                  <w:r w:rsidR="00CE476F">
                    <w:t>d’une chaîne d</w:t>
                  </w:r>
                  <w:r>
                    <w:t>'intégration continu</w:t>
                  </w:r>
                  <w:r w:rsidR="00CE476F">
                    <w:t xml:space="preserve"> et de déploiement continu</w:t>
                  </w:r>
                  <w:r>
                    <w:br/>
                  </w:r>
                  <w:r w:rsidR="00CE476F" w:rsidRPr="00CE476F">
                    <w:rPr>
                      <w:i w:val="0"/>
                      <w:iCs w:val="0"/>
                      <w:szCs w:val="20"/>
                    </w:rPr>
                    <w:t>Source :</w:t>
                  </w:r>
                  <w:hyperlink r:id="rId55" w:history="1">
                    <w:r w:rsidR="00CE476F" w:rsidRPr="00850A30">
                      <w:rPr>
                        <w:rStyle w:val="Lienhypertexte"/>
                        <w:szCs w:val="20"/>
                      </w:rPr>
                      <w:t>https://learn.microsoft.com/fr-fr/azure/devops/pipelines/get-started/pipelines-get-started?view=azure-devops</w:t>
                    </w:r>
                  </w:hyperlink>
                </w:p>
              </w:txbxContent>
            </v:textbox>
            <w10:wrap type="topAndBottom"/>
          </v:shape>
        </w:pict>
      </w:r>
      <w:r w:rsidR="003C160D" w:rsidRPr="00AD7CE4">
        <w:rPr>
          <w:rFonts w:cstheme="minorHAnsi"/>
          <w:color w:val="000000" w:themeColor="text1"/>
        </w:rPr>
        <w:t>L’intégration continu</w:t>
      </w:r>
      <w:r w:rsidR="00CE476F" w:rsidRPr="00AD7CE4">
        <w:rPr>
          <w:rFonts w:cstheme="minorHAnsi"/>
          <w:color w:val="000000" w:themeColor="text1"/>
        </w:rPr>
        <w:t>e</w:t>
      </w:r>
      <w:r w:rsidR="003C160D" w:rsidRPr="00AD7CE4">
        <w:rPr>
          <w:rFonts w:cstheme="minorHAnsi"/>
          <w:color w:val="000000" w:themeColor="text1"/>
        </w:rPr>
        <w:t xml:space="preserve"> est le principe consistant à vérifier l’intégrité du code lors d’un changement afin d’éviter toute régression (erreur suite aux modifications) du programme. On inclut en général la gestion de tests et l’amélioration du code source.</w:t>
      </w:r>
      <w:r w:rsidR="000F679B" w:rsidRPr="00AD7CE4">
        <w:rPr>
          <w:rFonts w:cstheme="minorHAnsi"/>
          <w:color w:val="000000" w:themeColor="text1"/>
        </w:rPr>
        <w:t xml:space="preserve"> La continuité signifie l’automatisation de ces actions et assure une certaine performance de l’équipe.</w:t>
      </w:r>
      <w:r w:rsidR="00CE476F" w:rsidRPr="00AD7CE4">
        <w:rPr>
          <w:rFonts w:cstheme="minorHAnsi"/>
          <w:color w:val="000000" w:themeColor="text1"/>
        </w:rPr>
        <w:t xml:space="preserve"> Nous pouvons illustrer ce principe par </w:t>
      </w:r>
      <w:r w:rsidR="00CE476F" w:rsidRPr="00AD7CE4">
        <w:rPr>
          <w:rFonts w:cstheme="minorHAnsi"/>
          <w:i/>
          <w:iCs/>
          <w:color w:val="000000" w:themeColor="text1"/>
        </w:rPr>
        <w:t xml:space="preserve">la </w:t>
      </w:r>
      <w:r w:rsidR="00CE476F" w:rsidRPr="00AD7CE4">
        <w:rPr>
          <w:rFonts w:cstheme="minorHAnsi"/>
          <w:i/>
          <w:iCs/>
        </w:rPr>
        <w:t xml:space="preserve">Figure </w:t>
      </w:r>
      <w:r w:rsidR="00234608" w:rsidRPr="00AD7CE4">
        <w:rPr>
          <w:rFonts w:cstheme="minorHAnsi"/>
          <w:i/>
          <w:iCs/>
        </w:rPr>
        <w:t>26</w:t>
      </w:r>
      <w:r w:rsidR="00CE476F" w:rsidRPr="00AD7CE4">
        <w:rPr>
          <w:rFonts w:cstheme="minorHAnsi"/>
          <w:i/>
          <w:iCs/>
        </w:rPr>
        <w:t xml:space="preserve"> : Schéma d’une chaîne d'intégration </w:t>
      </w:r>
      <w:ins w:id="1146" w:author="FURNON Cyril" w:date="2023-08-18T00:11:00Z">
        <w:r w:rsidR="00CE476F" w:rsidRPr="00CE476F">
          <w:rPr>
            <w:i/>
            <w:iCs/>
          </w:rPr>
          <w:t>continu</w:t>
        </w:r>
        <w:r w:rsidR="00F253E9">
          <w:rPr>
            <w:i/>
            <w:iCs/>
          </w:rPr>
          <w:t>e</w:t>
        </w:r>
      </w:ins>
      <w:del w:id="1147" w:author="FURNON Cyril" w:date="2023-08-18T00:11:00Z">
        <w:r w:rsidR="00CE476F" w:rsidRPr="00AD7CE4">
          <w:rPr>
            <w:rFonts w:cstheme="minorHAnsi"/>
            <w:i/>
            <w:iCs/>
          </w:rPr>
          <w:delText>continu</w:delText>
        </w:r>
      </w:del>
      <w:r w:rsidR="00CE476F" w:rsidRPr="00AD7CE4">
        <w:rPr>
          <w:rFonts w:cstheme="minorHAnsi"/>
          <w:i/>
          <w:iCs/>
        </w:rPr>
        <w:t xml:space="preserve"> et de déploiement continu</w:t>
      </w:r>
      <w:r w:rsidR="00CE476F" w:rsidRPr="00AD7CE4">
        <w:rPr>
          <w:rFonts w:cstheme="minorHAnsi"/>
        </w:rPr>
        <w:t>.</w:t>
      </w:r>
      <w:bookmarkEnd w:id="1141"/>
      <w:r w:rsidR="00CE476F" w:rsidRPr="00AD7CE4">
        <w:rPr>
          <w:rFonts w:cstheme="minorHAnsi"/>
        </w:rPr>
        <w:t xml:space="preserve"> </w:t>
      </w:r>
    </w:p>
    <w:p w14:paraId="27150347" w14:textId="6A2E3699" w:rsidR="00CE476F" w:rsidRPr="00AD7CE4" w:rsidRDefault="00CE476F" w:rsidP="005666D6">
      <w:pPr>
        <w:jc w:val="both"/>
        <w:rPr>
          <w:rFonts w:cstheme="minorHAnsi"/>
        </w:rPr>
        <w:pPrChange w:id="1148" w:author="FURNON Cyril" w:date="2023-08-18T00:11:00Z">
          <w:pPr/>
        </w:pPrChange>
      </w:pPr>
      <w:r w:rsidRPr="00AD7CE4">
        <w:rPr>
          <w:rFonts w:cstheme="minorHAnsi"/>
        </w:rPr>
        <w:t xml:space="preserve">Dans un processus traditionnel, un développeur modifie des fichiers de code puis va « push » c’est-à-dire qu’il va modifier une version du code stocké. Pour l’équipe Portail cela correspond à modifier l’une des versions disponible grâce à Git. </w:t>
      </w:r>
      <w:r w:rsidR="00B0379F" w:rsidRPr="00AD7CE4">
        <w:rPr>
          <w:rFonts w:cstheme="minorHAnsi"/>
        </w:rPr>
        <w:t>Elle</w:t>
      </w:r>
      <w:r w:rsidRPr="00AD7CE4">
        <w:rPr>
          <w:rFonts w:cstheme="minorHAnsi"/>
        </w:rPr>
        <w:t xml:space="preserve"> s’exécute automatiquement</w:t>
      </w:r>
      <w:r w:rsidR="00B0379F" w:rsidRPr="00AD7CE4">
        <w:rPr>
          <w:rFonts w:cstheme="minorHAnsi"/>
        </w:rPr>
        <w:t>,</w:t>
      </w:r>
      <w:r w:rsidRPr="00AD7CE4">
        <w:rPr>
          <w:rFonts w:cstheme="minorHAnsi"/>
        </w:rPr>
        <w:t xml:space="preserve"> après une modification et va donc procéder</w:t>
      </w:r>
      <w:r w:rsidR="00B0379F" w:rsidRPr="00AD7CE4">
        <w:rPr>
          <w:rFonts w:cstheme="minorHAnsi"/>
        </w:rPr>
        <w:t xml:space="preserve"> à des tâches définies sur Azure DevOps. Celles-ci comprennent</w:t>
      </w:r>
      <w:r w:rsidRPr="00AD7CE4">
        <w:rPr>
          <w:rFonts w:cstheme="minorHAnsi"/>
        </w:rPr>
        <w:t xml:space="preserve"> </w:t>
      </w:r>
      <w:r w:rsidR="00B0379F" w:rsidRPr="00AD7CE4">
        <w:rPr>
          <w:rFonts w:cstheme="minorHAnsi"/>
        </w:rPr>
        <w:t>une compilation, comme peut le faire un IDE classique</w:t>
      </w:r>
      <w:r w:rsidRPr="00AD7CE4">
        <w:rPr>
          <w:rFonts w:cstheme="minorHAnsi"/>
        </w:rPr>
        <w:t xml:space="preserve"> </w:t>
      </w:r>
      <w:r w:rsidR="00B0379F" w:rsidRPr="00AD7CE4">
        <w:rPr>
          <w:rFonts w:cstheme="minorHAnsi"/>
        </w:rPr>
        <w:t>et une tâche SonarQube qui est un outil d'analyse statique du code et permet certains tests automatisés.</w:t>
      </w:r>
      <w:r w:rsidR="00EE3FCE" w:rsidRPr="00AD7CE4">
        <w:rPr>
          <w:rFonts w:cstheme="minorHAnsi"/>
        </w:rPr>
        <w:t xml:space="preserve"> </w:t>
      </w:r>
      <w:r w:rsidR="00B0379F" w:rsidRPr="00AD7CE4">
        <w:rPr>
          <w:rFonts w:cstheme="minorHAnsi"/>
        </w:rPr>
        <w:t xml:space="preserve">En cas d’échecs de la compilation ou de l’analyse SonarQube, </w:t>
      </w:r>
      <w:ins w:id="1149" w:author="FURNON Cyril" w:date="2023-08-18T00:11:00Z">
        <w:r w:rsidR="00E979A4">
          <w:rPr>
            <w:rFonts w:ascii="Calibri" w:hAnsi="Calibri" w:cs="Calibri"/>
            <w:color w:val="000000"/>
          </w:rPr>
          <w:t>l'intégration de</w:t>
        </w:r>
      </w:ins>
      <w:del w:id="1150" w:author="FURNON Cyril" w:date="2023-08-18T00:11:00Z">
        <w:r w:rsidR="00B0379F" w:rsidRPr="00AD7CE4">
          <w:rPr>
            <w:rFonts w:cstheme="minorHAnsi"/>
          </w:rPr>
          <w:delText>l</w:delText>
        </w:r>
        <w:r w:rsidR="008A5F76" w:rsidRPr="00AD7CE4">
          <w:rPr>
            <w:rFonts w:cstheme="minorHAnsi"/>
          </w:rPr>
          <w:delText>’intégration</w:delText>
        </w:r>
      </w:del>
      <w:r w:rsidR="008A5F76">
        <w:rPr>
          <w:rFonts w:ascii="Calibri" w:hAnsi="Calibri"/>
          <w:color w:val="000000"/>
          <w:rPrChange w:id="1151" w:author="FURNON Cyril" w:date="2023-08-18T00:11:00Z">
            <w:rPr>
              <w:rFonts w:cstheme="minorHAnsi"/>
            </w:rPr>
          </w:rPrChange>
        </w:rPr>
        <w:t xml:space="preserve"> la chaîne est </w:t>
      </w:r>
      <w:ins w:id="1152" w:author="FURNON Cyril" w:date="2023-08-18T00:11:00Z">
        <w:r w:rsidR="00E979A4">
          <w:rPr>
            <w:rFonts w:ascii="Calibri" w:hAnsi="Calibri" w:cs="Calibri"/>
            <w:color w:val="000000"/>
          </w:rPr>
          <w:t>arrêtée.</w:t>
        </w:r>
      </w:ins>
      <w:del w:id="1153" w:author="FURNON Cyril" w:date="2023-08-18T00:11:00Z">
        <w:r w:rsidR="008A5F76" w:rsidRPr="00AD7CE4">
          <w:rPr>
            <w:rFonts w:cstheme="minorHAnsi"/>
          </w:rPr>
          <w:delText xml:space="preserve">arrêté. </w:delText>
        </w:r>
      </w:del>
    </w:p>
    <w:p w14:paraId="730EE35E" w14:textId="7D09BC1C" w:rsidR="00CE476F" w:rsidRPr="00AD7CE4" w:rsidRDefault="00CE476F" w:rsidP="005666D6">
      <w:pPr>
        <w:jc w:val="both"/>
        <w:rPr>
          <w:rFonts w:cstheme="minorHAnsi"/>
        </w:rPr>
        <w:pPrChange w:id="1154" w:author="FURNON Cyril" w:date="2023-08-18T00:11:00Z">
          <w:pPr/>
        </w:pPrChange>
      </w:pPr>
      <w:r w:rsidRPr="00AD7CE4">
        <w:rPr>
          <w:rFonts w:cstheme="minorHAnsi"/>
        </w:rPr>
        <w:t>Ensuite, il est courant de voir un</w:t>
      </w:r>
      <w:r w:rsidR="001715AB" w:rsidRPr="00AD7CE4">
        <w:rPr>
          <w:rFonts w:cstheme="minorHAnsi"/>
        </w:rPr>
        <w:t xml:space="preserve"> déploiement automatisé. Un déploiement est une modification d’un environnement, on peut</w:t>
      </w:r>
      <w:r w:rsidR="008A5F76" w:rsidRPr="00AD7CE4">
        <w:rPr>
          <w:rFonts w:cstheme="minorHAnsi"/>
        </w:rPr>
        <w:t xml:space="preserve"> </w:t>
      </w:r>
      <w:r w:rsidR="001715AB" w:rsidRPr="00AD7CE4">
        <w:rPr>
          <w:rFonts w:cstheme="minorHAnsi"/>
        </w:rPr>
        <w:t xml:space="preserve">traduire </w:t>
      </w:r>
      <w:r w:rsidR="008A5F76" w:rsidRPr="00AD7CE4">
        <w:rPr>
          <w:rFonts w:cstheme="minorHAnsi"/>
        </w:rPr>
        <w:t xml:space="preserve">un déploiement continu </w:t>
      </w:r>
      <w:r w:rsidR="001715AB" w:rsidRPr="00AD7CE4">
        <w:rPr>
          <w:rFonts w:cstheme="minorHAnsi"/>
        </w:rPr>
        <w:t xml:space="preserve">par une modification de la version d’un environnement </w:t>
      </w:r>
      <w:r w:rsidR="008A5F76" w:rsidRPr="00AD7CE4">
        <w:rPr>
          <w:rFonts w:cstheme="minorHAnsi"/>
        </w:rPr>
        <w:t>l</w:t>
      </w:r>
      <w:r w:rsidR="001715AB" w:rsidRPr="00AD7CE4">
        <w:rPr>
          <w:rFonts w:cstheme="minorHAnsi"/>
        </w:rPr>
        <w:t xml:space="preserve">orsque qu’un développeur modifie la version git correspondante à cet environnement. A titre d’exemple, sur la mission Portail, un changement du code source de la version Git </w:t>
      </w:r>
      <w:r w:rsidR="00EE3FCE" w:rsidRPr="00AD7CE4">
        <w:rPr>
          <w:rFonts w:cstheme="minorHAnsi"/>
        </w:rPr>
        <w:t>portant</w:t>
      </w:r>
      <w:r w:rsidR="001715AB" w:rsidRPr="00AD7CE4">
        <w:rPr>
          <w:rFonts w:cstheme="minorHAnsi"/>
        </w:rPr>
        <w:t xml:space="preserve"> le nom « develop » </w:t>
      </w:r>
      <w:r w:rsidR="00EE3FCE" w:rsidRPr="00AD7CE4">
        <w:rPr>
          <w:rFonts w:cstheme="minorHAnsi"/>
        </w:rPr>
        <w:t>procédera à une modification de l’environnement de développement.</w:t>
      </w:r>
    </w:p>
    <w:p w14:paraId="09F16F05" w14:textId="77777777" w:rsidR="008A5F76" w:rsidRDefault="008A5F76" w:rsidP="005666D6">
      <w:pPr>
        <w:jc w:val="both"/>
        <w:rPr>
          <w:ins w:id="1155" w:author="FURNON Cyril" w:date="2023-08-18T00:11:00Z"/>
        </w:rPr>
      </w:pPr>
    </w:p>
    <w:p w14:paraId="0E3CB85C" w14:textId="77777777" w:rsidR="0038009E" w:rsidRPr="00227179" w:rsidRDefault="0038009E" w:rsidP="005666D6">
      <w:pPr>
        <w:jc w:val="both"/>
        <w:rPr>
          <w:ins w:id="1156" w:author="FURNON Cyril" w:date="2023-08-18T00:11:00Z"/>
          <w:rStyle w:val="Accentuationlgre"/>
          <w:rFonts w:asciiTheme="majorHAnsi" w:hAnsiTheme="majorHAnsi" w:cstheme="majorHAnsi"/>
          <w:sz w:val="28"/>
          <w:szCs w:val="28"/>
        </w:rPr>
      </w:pPr>
      <w:ins w:id="1157" w:author="FURNON Cyril" w:date="2023-08-18T00:11:00Z">
        <w:r>
          <w:rPr>
            <w:rStyle w:val="Accentuationlgre"/>
            <w:rFonts w:asciiTheme="majorHAnsi" w:hAnsiTheme="majorHAnsi" w:cstheme="majorHAnsi"/>
            <w:sz w:val="28"/>
            <w:szCs w:val="28"/>
          </w:rPr>
          <w:t>Commentaire</w:t>
        </w:r>
        <w:r w:rsidRPr="00227179">
          <w:rPr>
            <w:rStyle w:val="Accentuationlgre"/>
            <w:rFonts w:asciiTheme="majorHAnsi" w:hAnsiTheme="majorHAnsi" w:cstheme="majorHAnsi"/>
            <w:sz w:val="28"/>
            <w:szCs w:val="28"/>
          </w:rPr>
          <w:t xml:space="preserve"> </w:t>
        </w:r>
      </w:ins>
    </w:p>
    <w:p w14:paraId="08FD8F3E" w14:textId="71505A5B" w:rsidR="00FC4DF7" w:rsidRPr="00FC4DF7" w:rsidRDefault="00FC4DF7" w:rsidP="00FC4DF7">
      <w:pPr>
        <w:pStyle w:val="Sous-titre"/>
        <w:rPr>
          <w:del w:id="1158" w:author="FURNON Cyril" w:date="2023-08-18T00:11:00Z"/>
        </w:rPr>
      </w:pPr>
      <w:del w:id="1159" w:author="FURNON Cyril" w:date="2023-08-18T00:11:00Z">
        <w:r>
          <w:delText>Commentaires</w:delText>
        </w:r>
      </w:del>
    </w:p>
    <w:p w14:paraId="4AE52E0E" w14:textId="2390F834" w:rsidR="0038009E" w:rsidRPr="00AD7CE4" w:rsidRDefault="00B7482E" w:rsidP="005666D6">
      <w:pPr>
        <w:jc w:val="both"/>
        <w:rPr>
          <w:rFonts w:cstheme="minorHAnsi"/>
        </w:rPr>
        <w:pPrChange w:id="1160" w:author="FURNON Cyril" w:date="2023-08-18T00:11:00Z">
          <w:pPr/>
        </w:pPrChange>
      </w:pPr>
      <w:r w:rsidRPr="00AD7CE4">
        <w:rPr>
          <w:rFonts w:cstheme="minorHAnsi"/>
        </w:rPr>
        <w:t>Cette présentation étant concise mais complexe</w:t>
      </w:r>
      <w:r w:rsidR="0038009E" w:rsidRPr="00AD7CE4">
        <w:rPr>
          <w:rFonts w:cstheme="minorHAnsi"/>
        </w:rPr>
        <w:t xml:space="preserve">, certains points méritent d’être </w:t>
      </w:r>
      <w:r w:rsidRPr="00AD7CE4">
        <w:rPr>
          <w:rFonts w:cstheme="minorHAnsi"/>
        </w:rPr>
        <w:t>élargis</w:t>
      </w:r>
    </w:p>
    <w:p w14:paraId="3976A6E8" w14:textId="2BBDAD19" w:rsidR="00863571" w:rsidRPr="00AD7CE4" w:rsidRDefault="0038009E" w:rsidP="005666D6">
      <w:pPr>
        <w:jc w:val="both"/>
        <w:rPr>
          <w:rFonts w:cstheme="minorHAnsi"/>
        </w:rPr>
        <w:pPrChange w:id="1161" w:author="FURNON Cyril" w:date="2023-08-18T00:11:00Z">
          <w:pPr/>
        </w:pPrChange>
      </w:pPr>
      <w:r w:rsidRPr="00AD7CE4">
        <w:rPr>
          <w:rFonts w:cstheme="minorHAnsi"/>
        </w:rPr>
        <w:t xml:space="preserve">Tout d’abord, la gestion des procédures dans les gestionnaires de base de données peut sembler </w:t>
      </w:r>
      <w:ins w:id="1162" w:author="FURNON Cyril" w:date="2023-08-18T00:11:00Z">
        <w:r w:rsidRPr="0038009E">
          <w:t>inhabituel</w:t>
        </w:r>
        <w:r w:rsidR="00E979A4">
          <w:t>le</w:t>
        </w:r>
      </w:ins>
      <w:del w:id="1163" w:author="FURNON Cyril" w:date="2023-08-18T00:11:00Z">
        <w:r w:rsidRPr="00AD7CE4">
          <w:rPr>
            <w:rFonts w:cstheme="minorHAnsi"/>
          </w:rPr>
          <w:delText>inhabituel</w:delText>
        </w:r>
      </w:del>
      <w:r w:rsidRPr="00AD7CE4">
        <w:rPr>
          <w:rFonts w:cstheme="minorHAnsi"/>
        </w:rPr>
        <w:t xml:space="preserve">. En effet, gérer l’ensemble des fonctions et procédure PL/SQL dans des packages </w:t>
      </w:r>
      <w:r w:rsidR="00863571" w:rsidRPr="00AD7CE4">
        <w:rPr>
          <w:rFonts w:cstheme="minorHAnsi"/>
        </w:rPr>
        <w:t>alors que l’outil Oracle</w:t>
      </w:r>
      <w:r w:rsidRPr="00AD7CE4">
        <w:rPr>
          <w:rFonts w:cstheme="minorHAnsi"/>
        </w:rPr>
        <w:t xml:space="preserve"> permet et facilite la gestion de </w:t>
      </w:r>
      <w:r w:rsidR="005666D6" w:rsidRPr="00AD7CE4">
        <w:rPr>
          <w:rFonts w:cstheme="minorHAnsi"/>
        </w:rPr>
        <w:t>ces dernières</w:t>
      </w:r>
      <w:r w:rsidRPr="00AD7CE4">
        <w:rPr>
          <w:rFonts w:cstheme="minorHAnsi"/>
        </w:rPr>
        <w:t>,</w:t>
      </w:r>
      <w:r w:rsidR="00863571" w:rsidRPr="00AD7CE4">
        <w:rPr>
          <w:rFonts w:cstheme="minorHAnsi"/>
        </w:rPr>
        <w:t xml:space="preserve"> peut être sous optimisé. Cependant, avec </w:t>
      </w:r>
      <w:r w:rsidR="005666D6" w:rsidRPr="00AD7CE4">
        <w:rPr>
          <w:rFonts w:cstheme="minorHAnsi"/>
        </w:rPr>
        <w:t>les deux bases</w:t>
      </w:r>
      <w:r w:rsidR="00863571" w:rsidRPr="00AD7CE4">
        <w:rPr>
          <w:rFonts w:cstheme="minorHAnsi"/>
        </w:rPr>
        <w:t xml:space="preserve"> de données et la quantité </w:t>
      </w:r>
      <w:ins w:id="1164" w:author="FURNON Cyril" w:date="2023-08-18T00:11:00Z">
        <w:r w:rsidR="00E979A4">
          <w:rPr>
            <w:rFonts w:ascii="Calibri" w:hAnsi="Calibri" w:cs="Calibri"/>
            <w:color w:val="000000"/>
          </w:rPr>
          <w:t>importante</w:t>
        </w:r>
      </w:ins>
      <w:del w:id="1165" w:author="FURNON Cyril" w:date="2023-08-18T00:11:00Z">
        <w:r w:rsidR="00863571" w:rsidRPr="00AD7CE4">
          <w:rPr>
            <w:rFonts w:cstheme="minorHAnsi"/>
          </w:rPr>
          <w:delText>importantes</w:delText>
        </w:r>
      </w:del>
      <w:r w:rsidR="00863571">
        <w:rPr>
          <w:rFonts w:ascii="Calibri" w:hAnsi="Calibri"/>
          <w:color w:val="000000"/>
          <w:rPrChange w:id="1166" w:author="FURNON Cyril" w:date="2023-08-18T00:11:00Z">
            <w:rPr>
              <w:rFonts w:cstheme="minorHAnsi"/>
            </w:rPr>
          </w:rPrChange>
        </w:rPr>
        <w:t xml:space="preserve"> </w:t>
      </w:r>
      <w:r w:rsidR="00863571" w:rsidRPr="00AD7CE4">
        <w:rPr>
          <w:rFonts w:cstheme="minorHAnsi"/>
        </w:rPr>
        <w:t>d’applications, donc de code et de procédures, il est important de pouvoir gérer la modification en temps réel. Lorsqu’une modification est apportée à une procédure ou une fonction PL/SQL, la compilation et le changement apporté à la version de l’environnement peut être regroupé par package, facilitant et optimisant son temps d’exécution.</w:t>
      </w:r>
    </w:p>
    <w:p w14:paraId="432A3AA5" w14:textId="784B0465" w:rsidR="00863571" w:rsidRPr="00AD7CE4" w:rsidRDefault="00863571" w:rsidP="005666D6">
      <w:pPr>
        <w:jc w:val="both"/>
        <w:rPr>
          <w:rFonts w:cstheme="minorHAnsi"/>
        </w:rPr>
        <w:pPrChange w:id="1167" w:author="FURNON Cyril" w:date="2023-08-18T00:11:00Z">
          <w:pPr/>
        </w:pPrChange>
      </w:pPr>
      <w:r w:rsidRPr="00AD7CE4">
        <w:rPr>
          <w:rFonts w:cstheme="minorHAnsi"/>
        </w:rPr>
        <w:t xml:space="preserve">D’autre part, il est à </w:t>
      </w:r>
      <w:r w:rsidR="005666D6" w:rsidRPr="00AD7CE4">
        <w:rPr>
          <w:rFonts w:cstheme="minorHAnsi"/>
        </w:rPr>
        <w:t>noter</w:t>
      </w:r>
      <w:r w:rsidRPr="00AD7CE4">
        <w:rPr>
          <w:rFonts w:cstheme="minorHAnsi"/>
        </w:rPr>
        <w:t xml:space="preserve"> que s’il y a </w:t>
      </w:r>
      <w:r w:rsidR="005666D6" w:rsidRPr="00AD7CE4">
        <w:rPr>
          <w:rFonts w:cstheme="minorHAnsi"/>
        </w:rPr>
        <w:t>deux bases</w:t>
      </w:r>
      <w:r w:rsidRPr="00AD7CE4">
        <w:rPr>
          <w:rFonts w:cstheme="minorHAnsi"/>
        </w:rPr>
        <w:t xml:space="preserve"> de données, c’est car la structure de la base MIGA pose quelques soucis </w:t>
      </w:r>
      <w:r w:rsidR="005C7638" w:rsidRPr="00AD7CE4">
        <w:rPr>
          <w:rFonts w:cstheme="minorHAnsi"/>
        </w:rPr>
        <w:t xml:space="preserve">pour certaines fonctionnalités. La base de données PORTAL </w:t>
      </w:r>
      <w:r w:rsidR="00B7482E" w:rsidRPr="00AD7CE4">
        <w:rPr>
          <w:rFonts w:cstheme="minorHAnsi"/>
        </w:rPr>
        <w:t>a</w:t>
      </w:r>
      <w:r w:rsidR="005C7638" w:rsidRPr="00AD7CE4">
        <w:rPr>
          <w:rFonts w:cstheme="minorHAnsi"/>
        </w:rPr>
        <w:t xml:space="preserve"> pour but de remplacer totalement MIGA et d’être autonome. Ce projet a été commencé il y a plusieurs années et nécessite encore quelques années. Mais chaque nouvelle conception prend en compte ce projet.</w:t>
      </w:r>
    </w:p>
    <w:p w14:paraId="4F72401F" w14:textId="64EBFFD7" w:rsidR="003C160D" w:rsidRPr="00AD7CE4" w:rsidRDefault="003757F8" w:rsidP="00146EAA">
      <w:pPr>
        <w:jc w:val="both"/>
        <w:rPr>
          <w:rFonts w:cstheme="minorHAnsi"/>
        </w:rPr>
        <w:pPrChange w:id="1168" w:author="FURNON Cyril" w:date="2023-08-18T00:11:00Z">
          <w:pPr/>
        </w:pPrChange>
      </w:pPr>
      <w:r w:rsidRPr="00AD7CE4">
        <w:rPr>
          <w:rFonts w:cstheme="minorHAnsi"/>
        </w:rPr>
        <w:t xml:space="preserve">Concernant la partie qualité, l’équipe a des projets afin d’améliorer cette dernière. En termes de tests, des formations et de l’accompagnement au sein de l’équipe </w:t>
      </w:r>
      <w:ins w:id="1169" w:author="FURNON Cyril" w:date="2023-08-18T00:11:00Z">
        <w:r w:rsidR="00E979A4">
          <w:rPr>
            <w:rFonts w:ascii="Calibri" w:hAnsi="Calibri" w:cs="Calibri"/>
            <w:color w:val="000000"/>
          </w:rPr>
          <w:t>ont</w:t>
        </w:r>
      </w:ins>
      <w:del w:id="1170" w:author="FURNON Cyril" w:date="2023-08-18T00:11:00Z">
        <w:r w:rsidRPr="00AD7CE4">
          <w:rPr>
            <w:rFonts w:cstheme="minorHAnsi"/>
          </w:rPr>
          <w:delText>a</w:delText>
        </w:r>
      </w:del>
      <w:r w:rsidRPr="00AD7CE4">
        <w:rPr>
          <w:rFonts w:cstheme="minorHAnsi"/>
        </w:rPr>
        <w:t xml:space="preserve"> été mis en place pour permettre à chaque développeur de créer et </w:t>
      </w:r>
      <w:ins w:id="1171" w:author="FURNON Cyril" w:date="2023-08-18T00:11:00Z">
        <w:r w:rsidR="00E979A4">
          <w:rPr>
            <w:rFonts w:ascii="Calibri" w:hAnsi="Calibri" w:cs="Calibri"/>
            <w:color w:val="000000"/>
          </w:rPr>
          <w:t>d'éditer</w:t>
        </w:r>
      </w:ins>
      <w:del w:id="1172" w:author="FURNON Cyril" w:date="2023-08-18T00:11:00Z">
        <w:r w:rsidRPr="00AD7CE4">
          <w:rPr>
            <w:rFonts w:cstheme="minorHAnsi"/>
          </w:rPr>
          <w:delText>d’édités</w:delText>
        </w:r>
      </w:del>
      <w:r>
        <w:rPr>
          <w:rFonts w:ascii="Calibri" w:hAnsi="Calibri"/>
          <w:color w:val="000000"/>
          <w:rPrChange w:id="1173" w:author="FURNON Cyril" w:date="2023-08-18T00:11:00Z">
            <w:rPr>
              <w:rFonts w:cstheme="minorHAnsi"/>
            </w:rPr>
          </w:rPrChange>
        </w:rPr>
        <w:t xml:space="preserve"> </w:t>
      </w:r>
      <w:r w:rsidRPr="00AD7CE4">
        <w:rPr>
          <w:rFonts w:cstheme="minorHAnsi"/>
        </w:rPr>
        <w:t xml:space="preserve">des tests unitaires. A terme, l’objectif est que chaque application possède des tests unitaires. </w:t>
      </w:r>
      <w:r w:rsidR="005666D6" w:rsidRPr="00AD7CE4">
        <w:rPr>
          <w:rFonts w:cstheme="minorHAnsi"/>
        </w:rPr>
        <w:t>Les équipes fonctionnelles</w:t>
      </w:r>
      <w:r w:rsidRPr="00AD7CE4">
        <w:rPr>
          <w:rFonts w:cstheme="minorHAnsi"/>
        </w:rPr>
        <w:t xml:space="preserve"> travaillent avec des process et des plans de tests afin de lister les attentes et avec des grilles de validations</w:t>
      </w:r>
      <w:r w:rsidR="00F34FD5" w:rsidRPr="00AD7CE4">
        <w:rPr>
          <w:rFonts w:cstheme="minorHAnsi"/>
        </w:rPr>
        <w:t xml:space="preserve">. La partie intégration continue possède aussi des projets d’améliorations avec les formations de tests unitaires, l’intégration en sera enrichie et l’analyse de code pourrait également être </w:t>
      </w:r>
      <w:ins w:id="1174" w:author="FURNON Cyril" w:date="2023-08-18T00:11:00Z">
        <w:r w:rsidR="00E979A4">
          <w:rPr>
            <w:rFonts w:ascii="Calibri" w:hAnsi="Calibri" w:cs="Calibri"/>
            <w:color w:val="000000"/>
          </w:rPr>
          <w:t>améliorée</w:t>
        </w:r>
      </w:ins>
      <w:del w:id="1175" w:author="FURNON Cyril" w:date="2023-08-18T00:11:00Z">
        <w:r w:rsidR="00F34FD5" w:rsidRPr="00AD7CE4">
          <w:rPr>
            <w:rFonts w:cstheme="minorHAnsi"/>
          </w:rPr>
          <w:delText>améliorer</w:delText>
        </w:r>
      </w:del>
      <w:r w:rsidR="00F34FD5">
        <w:rPr>
          <w:rFonts w:ascii="Calibri" w:hAnsi="Calibri"/>
          <w:color w:val="000000"/>
          <w:rPrChange w:id="1176" w:author="FURNON Cyril" w:date="2023-08-18T00:11:00Z">
            <w:rPr>
              <w:rFonts w:cstheme="minorHAnsi"/>
            </w:rPr>
          </w:rPrChange>
        </w:rPr>
        <w:t xml:space="preserve"> </w:t>
      </w:r>
      <w:r w:rsidR="00F34FD5" w:rsidRPr="00AD7CE4">
        <w:rPr>
          <w:rFonts w:cstheme="minorHAnsi"/>
        </w:rPr>
        <w:t xml:space="preserve">avec des règles plus précises. Le déploiement continu quant à lui reste limité, la majorité </w:t>
      </w:r>
      <w:r w:rsidR="005666D6" w:rsidRPr="00AD7CE4">
        <w:rPr>
          <w:rFonts w:cstheme="minorHAnsi"/>
        </w:rPr>
        <w:t>des déploiements</w:t>
      </w:r>
      <w:r w:rsidR="00F34FD5" w:rsidRPr="00AD7CE4">
        <w:rPr>
          <w:rFonts w:cstheme="minorHAnsi"/>
        </w:rPr>
        <w:t xml:space="preserve"> se font actuellement avec les IDE. Cela rentre dans le processus d’évolution et de contrôle des tâches expliqué plus haut dans la partie </w:t>
      </w:r>
      <w:r w:rsidR="00F34FD5" w:rsidRPr="00AD7CE4">
        <w:rPr>
          <w:rFonts w:cstheme="minorHAnsi"/>
          <w:color w:val="4472C4" w:themeColor="accent1"/>
        </w:rPr>
        <w:t>B. 3.</w:t>
      </w:r>
      <w:r w:rsidR="00F34FD5" w:rsidRPr="00AD7CE4">
        <w:rPr>
          <w:rFonts w:cstheme="minorHAnsi"/>
          <w:color w:val="4472C4" w:themeColor="accent1"/>
        </w:rPr>
        <w:tab/>
        <w:t>Processus de gestion du besoin</w:t>
      </w:r>
      <w:r w:rsidR="00146EAA" w:rsidRPr="00AD7CE4">
        <w:rPr>
          <w:rFonts w:cstheme="minorHAnsi"/>
        </w:rPr>
        <w:t>. Pour la partie développement, en plus du plan de tests, il y a des règles de nomenclatures précises qui sont validées lors des revues de codes. Elles concernent l’ensemble d’environnement de travail : noms des tâches sur Azure DevOps, nom des branches et commit de Git, nom de variables et fichiers .NET et React, nom des packages, des procédures, des tables et colonnes PL/SQL…</w:t>
      </w:r>
    </w:p>
    <w:p w14:paraId="23AEDE5A" w14:textId="77777777" w:rsidR="00234608" w:rsidRPr="00AD7CE4" w:rsidRDefault="00234608" w:rsidP="00146EAA">
      <w:pPr>
        <w:jc w:val="both"/>
        <w:rPr>
          <w:rFonts w:cstheme="minorHAnsi"/>
        </w:rPr>
        <w:pPrChange w:id="1177" w:author="FURNON Cyril" w:date="2023-08-18T00:11:00Z">
          <w:pPr/>
        </w:pPrChange>
      </w:pPr>
    </w:p>
    <w:p w14:paraId="71310DAA" w14:textId="3EE5B606" w:rsidR="00B7482E" w:rsidRDefault="004A2686" w:rsidP="00BB7232">
      <w:pPr>
        <w:pStyle w:val="Titre2"/>
        <w:numPr>
          <w:ilvl w:val="0"/>
          <w:numId w:val="25"/>
        </w:numPr>
        <w:jc w:val="both"/>
        <w:rPr>
          <w:rPrChange w:id="1178" w:author="FURNON Cyril" w:date="2023-08-18T00:11:00Z">
            <w:rPr>
              <w:rFonts w:asciiTheme="minorHAnsi" w:hAnsiTheme="minorHAnsi" w:cstheme="minorHAnsi"/>
            </w:rPr>
          </w:rPrChange>
        </w:rPr>
        <w:pPrChange w:id="1179" w:author="FURNON Cyril" w:date="2023-08-18T00:11:00Z">
          <w:pPr>
            <w:pStyle w:val="Titre2"/>
            <w:numPr>
              <w:numId w:val="25"/>
            </w:numPr>
            <w:spacing w:line="360" w:lineRule="auto"/>
            <w:ind w:left="360" w:hanging="360"/>
          </w:pPr>
        </w:pPrChange>
      </w:pPr>
      <w:bookmarkStart w:id="1180" w:name="_Toc143202692"/>
      <w:bookmarkStart w:id="1181" w:name="_Toc142561272"/>
      <w:r>
        <w:rPr>
          <w:rPrChange w:id="1182" w:author="FURNON Cyril" w:date="2023-08-18T00:11:00Z">
            <w:rPr>
              <w:rFonts w:asciiTheme="minorHAnsi" w:hAnsiTheme="minorHAnsi" w:cstheme="minorHAnsi"/>
            </w:rPr>
          </w:rPrChange>
        </w:rPr>
        <w:t>Projet MSAL :</w:t>
      </w:r>
      <w:bookmarkEnd w:id="1180"/>
      <w:bookmarkEnd w:id="1181"/>
    </w:p>
    <w:p w14:paraId="4CC2B8D7" w14:textId="77777777" w:rsidR="00B7482E" w:rsidRPr="00B7482E" w:rsidRDefault="00B7482E" w:rsidP="00B7482E">
      <w:pPr>
        <w:rPr>
          <w:ins w:id="1183" w:author="FURNON Cyril" w:date="2023-08-18T00:11:00Z"/>
        </w:rPr>
      </w:pPr>
    </w:p>
    <w:p w14:paraId="1E135687" w14:textId="581CF0E8" w:rsidR="004A2686" w:rsidRPr="00AD7CE4" w:rsidRDefault="004A2686" w:rsidP="00E13097">
      <w:pPr>
        <w:jc w:val="both"/>
        <w:rPr>
          <w:rStyle w:val="lev"/>
          <w:rFonts w:cstheme="minorHAnsi"/>
        </w:rPr>
        <w:pPrChange w:id="1184" w:author="FURNON Cyril" w:date="2023-08-18T00:11:00Z">
          <w:pPr>
            <w:spacing w:line="360" w:lineRule="auto"/>
          </w:pPr>
        </w:pPrChange>
      </w:pPr>
      <w:r w:rsidRPr="00AD7CE4">
        <w:rPr>
          <w:rStyle w:val="lev"/>
          <w:rFonts w:cstheme="minorHAnsi"/>
        </w:rPr>
        <w:t>Blocs de Compétences :</w:t>
      </w:r>
    </w:p>
    <w:p w14:paraId="66EB3AC1" w14:textId="15672D84" w:rsidR="004A2686" w:rsidRPr="00AD7CE4" w:rsidRDefault="004A2686" w:rsidP="002F4EF7">
      <w:pPr>
        <w:pStyle w:val="Paragraphedeliste"/>
        <w:numPr>
          <w:ilvl w:val="0"/>
          <w:numId w:val="3"/>
        </w:numPr>
        <w:rPr>
          <w:rStyle w:val="lev"/>
          <w:rFonts w:cstheme="minorHAnsi"/>
          <w:b w:val="0"/>
          <w:bCs w:val="0"/>
        </w:rPr>
      </w:pPr>
      <w:r w:rsidRPr="00AD7CE4">
        <w:rPr>
          <w:rStyle w:val="lev"/>
          <w:rFonts w:cstheme="minorHAnsi"/>
          <w:b w:val="0"/>
          <w:bCs w:val="0"/>
        </w:rPr>
        <w:t>A1 – Analyse et définition de la stratégie des systèmes d’information</w:t>
      </w:r>
      <w:r w:rsidRPr="00AD7CE4">
        <w:rPr>
          <w:rStyle w:val="lev"/>
          <w:rFonts w:cstheme="minorHAnsi"/>
          <w:b w:val="0"/>
          <w:bCs w:val="0"/>
        </w:rPr>
        <w:tab/>
      </w:r>
      <w:r w:rsidRPr="00AD7CE4">
        <w:rPr>
          <w:rStyle w:val="lev"/>
          <w:rFonts w:cstheme="minorHAnsi"/>
          <w:b w:val="0"/>
          <w:bCs w:val="0"/>
        </w:rPr>
        <w:tab/>
      </w:r>
    </w:p>
    <w:p w14:paraId="746A345F" w14:textId="77777777" w:rsidR="002F4EF7" w:rsidRPr="00AD7CE4" w:rsidRDefault="004A2686" w:rsidP="002F4EF7">
      <w:pPr>
        <w:pStyle w:val="Paragraphedeliste"/>
        <w:numPr>
          <w:ilvl w:val="0"/>
          <w:numId w:val="3"/>
        </w:numPr>
        <w:rPr>
          <w:rStyle w:val="lev"/>
          <w:rFonts w:cstheme="minorHAnsi"/>
          <w:b w:val="0"/>
          <w:bCs w:val="0"/>
        </w:rPr>
      </w:pPr>
      <w:r w:rsidRPr="00AD7CE4">
        <w:rPr>
          <w:rStyle w:val="lev"/>
          <w:rFonts w:cstheme="minorHAnsi"/>
          <w:b w:val="0"/>
          <w:bCs w:val="0"/>
        </w:rPr>
        <w:t>A5 – Développement d’une solution applicative spécifique et métier selon le projet de développement S.I.</w:t>
      </w:r>
    </w:p>
    <w:p w14:paraId="6939E36A" w14:textId="1AB05EBF" w:rsidR="004A2686" w:rsidRPr="00AD7CE4" w:rsidRDefault="002F4EF7" w:rsidP="002F4EF7">
      <w:pPr>
        <w:pStyle w:val="Paragraphedeliste"/>
        <w:numPr>
          <w:ilvl w:val="0"/>
          <w:numId w:val="3"/>
        </w:numPr>
        <w:rPr>
          <w:rStyle w:val="lev"/>
          <w:rFonts w:cstheme="minorHAnsi"/>
        </w:rPr>
      </w:pPr>
      <w:r w:rsidRPr="00AD7CE4">
        <w:rPr>
          <w:rStyle w:val="lev"/>
          <w:rFonts w:cstheme="minorHAnsi"/>
          <w:b w:val="0"/>
          <w:bCs w:val="0"/>
        </w:rPr>
        <w:t>A2 – Pilotage d’un projet Système d’Information</w:t>
      </w:r>
      <w:r w:rsidR="004A2686" w:rsidRPr="00AD7CE4">
        <w:rPr>
          <w:rStyle w:val="lev"/>
          <w:rFonts w:cstheme="minorHAnsi"/>
        </w:rPr>
        <w:tab/>
      </w:r>
      <w:r w:rsidR="004A2686" w:rsidRPr="00AD7CE4">
        <w:rPr>
          <w:rStyle w:val="lev"/>
          <w:rFonts w:cstheme="minorHAnsi"/>
        </w:rPr>
        <w:tab/>
      </w:r>
    </w:p>
    <w:p w14:paraId="613CBC0E" w14:textId="6640B419" w:rsidR="00141826" w:rsidRPr="00AD7CE4" w:rsidRDefault="00141826" w:rsidP="002F4EF7">
      <w:pPr>
        <w:rPr>
          <w:rStyle w:val="lev"/>
          <w:rFonts w:cstheme="minorHAnsi"/>
        </w:rPr>
      </w:pPr>
      <w:r w:rsidRPr="00AD7CE4">
        <w:rPr>
          <w:rStyle w:val="lev"/>
          <w:rFonts w:cstheme="minorHAnsi"/>
        </w:rPr>
        <w:t xml:space="preserve">Activité : </w:t>
      </w:r>
      <w:r w:rsidR="0009661D" w:rsidRPr="00AD7CE4">
        <w:rPr>
          <w:rStyle w:val="lev"/>
          <w:rFonts w:cstheme="minorHAnsi"/>
          <w:b w:val="0"/>
          <w:bCs w:val="0"/>
        </w:rPr>
        <w:t>Veille technologique</w:t>
      </w:r>
      <w:r w:rsidR="000647F6" w:rsidRPr="00AD7CE4">
        <w:rPr>
          <w:rStyle w:val="lev"/>
          <w:rFonts w:cstheme="minorHAnsi"/>
          <w:b w:val="0"/>
          <w:bCs w:val="0"/>
        </w:rPr>
        <w:t xml:space="preserve">, Développement </w:t>
      </w:r>
      <w:r w:rsidR="002F4EF7" w:rsidRPr="00AD7CE4">
        <w:rPr>
          <w:rStyle w:val="lev"/>
          <w:rFonts w:cstheme="minorHAnsi"/>
          <w:b w:val="0"/>
          <w:bCs w:val="0"/>
        </w:rPr>
        <w:t>sur</w:t>
      </w:r>
      <w:r w:rsidR="000647F6" w:rsidRPr="00AD7CE4">
        <w:rPr>
          <w:rStyle w:val="lev"/>
          <w:rFonts w:cstheme="minorHAnsi"/>
          <w:b w:val="0"/>
          <w:bCs w:val="0"/>
        </w:rPr>
        <w:t xml:space="preserve"> différents environnements</w:t>
      </w:r>
      <w:r w:rsidR="002F4EF7" w:rsidRPr="00AD7CE4">
        <w:rPr>
          <w:rStyle w:val="lev"/>
          <w:rFonts w:cstheme="minorHAnsi"/>
          <w:b w:val="0"/>
          <w:bCs w:val="0"/>
        </w:rPr>
        <w:t>, Organisation de tâches</w:t>
      </w:r>
    </w:p>
    <w:p w14:paraId="03461616" w14:textId="3B79B203" w:rsidR="00234608" w:rsidRDefault="004A2686" w:rsidP="00E13097">
      <w:pPr>
        <w:jc w:val="both"/>
        <w:rPr>
          <w:rFonts w:ascii="Calibri" w:hAnsi="Calibri"/>
          <w:rPrChange w:id="1185" w:author="FURNON Cyril" w:date="2023-08-18T00:11:00Z">
            <w:rPr>
              <w:rStyle w:val="lev"/>
              <w:rFonts w:eastAsia="Times New Roman" w:cstheme="minorHAnsi"/>
              <w:b w:val="0"/>
              <w:bCs w:val="0"/>
              <w:lang w:eastAsia="fr-FR"/>
            </w:rPr>
          </w:rPrChange>
        </w:rPr>
        <w:pPrChange w:id="1186" w:author="FURNON Cyril" w:date="2023-08-18T00:11:00Z">
          <w:pPr/>
        </w:pPrChange>
      </w:pPr>
      <w:r w:rsidRPr="00AD7CE4">
        <w:rPr>
          <w:rStyle w:val="lev"/>
          <w:rFonts w:cstheme="minorHAnsi"/>
        </w:rPr>
        <w:t xml:space="preserve">Compétences choisies : </w:t>
      </w:r>
      <w:r w:rsidRPr="002F4EF7">
        <w:rPr>
          <w:rFonts w:ascii="Calibri" w:hAnsi="Calibri"/>
          <w:rPrChange w:id="1187" w:author="FURNON Cyril" w:date="2023-08-18T00:11:00Z">
            <w:rPr>
              <w:rFonts w:eastAsia="Times New Roman" w:cstheme="minorHAnsi"/>
              <w:lang w:eastAsia="fr-FR"/>
            </w:rPr>
          </w:rPrChange>
        </w:rPr>
        <w:t>A1C1,</w:t>
      </w:r>
      <w:r w:rsidR="002847ED" w:rsidRPr="002F4EF7">
        <w:rPr>
          <w:rFonts w:ascii="Calibri" w:hAnsi="Calibri"/>
          <w:rPrChange w:id="1188" w:author="FURNON Cyril" w:date="2023-08-18T00:11:00Z">
            <w:rPr>
              <w:rFonts w:eastAsia="Times New Roman" w:cstheme="minorHAnsi"/>
              <w:lang w:eastAsia="fr-FR"/>
            </w:rPr>
          </w:rPrChange>
        </w:rPr>
        <w:t xml:space="preserve"> A2C</w:t>
      </w:r>
      <w:r w:rsidR="002F4EF7" w:rsidRPr="002F4EF7">
        <w:rPr>
          <w:rFonts w:ascii="Calibri" w:hAnsi="Calibri"/>
          <w:rPrChange w:id="1189" w:author="FURNON Cyril" w:date="2023-08-18T00:11:00Z">
            <w:rPr>
              <w:rFonts w:eastAsia="Times New Roman" w:cstheme="minorHAnsi"/>
              <w:lang w:eastAsia="fr-FR"/>
            </w:rPr>
          </w:rPrChange>
        </w:rPr>
        <w:t>1,</w:t>
      </w:r>
      <w:r w:rsidRPr="002F4EF7">
        <w:rPr>
          <w:rFonts w:ascii="Calibri" w:hAnsi="Calibri"/>
          <w:rPrChange w:id="1190" w:author="FURNON Cyril" w:date="2023-08-18T00:11:00Z">
            <w:rPr>
              <w:rFonts w:eastAsia="Times New Roman" w:cstheme="minorHAnsi"/>
              <w:lang w:eastAsia="fr-FR"/>
            </w:rPr>
          </w:rPrChange>
        </w:rPr>
        <w:t xml:space="preserve"> A5C5</w:t>
      </w:r>
    </w:p>
    <w:p w14:paraId="6539F2DC" w14:textId="77777777" w:rsidR="00234608" w:rsidRPr="006D0EDD" w:rsidRDefault="00234608" w:rsidP="00E13097">
      <w:pPr>
        <w:jc w:val="both"/>
        <w:rPr>
          <w:ins w:id="1191" w:author="FURNON Cyril" w:date="2023-08-18T00:11:00Z"/>
          <w:rStyle w:val="lev"/>
          <w:rFonts w:ascii="Calibri" w:eastAsia="Times New Roman" w:hAnsi="Calibri" w:cs="Calibri"/>
          <w:b w:val="0"/>
          <w:bCs w:val="0"/>
          <w:color w:val="000000"/>
          <w:lang w:eastAsia="fr-FR"/>
        </w:rPr>
      </w:pPr>
    </w:p>
    <w:p w14:paraId="7BBD0289" w14:textId="529AD15E" w:rsidR="004A2686" w:rsidRDefault="004A2686" w:rsidP="00BB7232">
      <w:pPr>
        <w:pStyle w:val="Titre3"/>
        <w:numPr>
          <w:ilvl w:val="1"/>
          <w:numId w:val="25"/>
        </w:numPr>
        <w:jc w:val="both"/>
        <w:rPr>
          <w:rPrChange w:id="1192" w:author="FURNON Cyril" w:date="2023-08-18T00:11:00Z">
            <w:rPr>
              <w:rFonts w:asciiTheme="minorHAnsi" w:hAnsiTheme="minorHAnsi" w:cstheme="minorHAnsi"/>
            </w:rPr>
          </w:rPrChange>
        </w:rPr>
        <w:pPrChange w:id="1193" w:author="FURNON Cyril" w:date="2023-08-18T00:11:00Z">
          <w:pPr>
            <w:pStyle w:val="Titre3"/>
            <w:numPr>
              <w:ilvl w:val="1"/>
              <w:numId w:val="25"/>
            </w:numPr>
            <w:ind w:left="720" w:hanging="360"/>
          </w:pPr>
        </w:pPrChange>
      </w:pPr>
      <w:bookmarkStart w:id="1194" w:name="_Toc143202693"/>
      <w:bookmarkStart w:id="1195" w:name="_Toc142561273"/>
      <w:r>
        <w:rPr>
          <w:rPrChange w:id="1196" w:author="FURNON Cyril" w:date="2023-08-18T00:11:00Z">
            <w:rPr>
              <w:rFonts w:asciiTheme="minorHAnsi" w:hAnsiTheme="minorHAnsi" w:cstheme="minorHAnsi"/>
            </w:rPr>
          </w:rPrChange>
        </w:rPr>
        <w:t>Besoin du projet</w:t>
      </w:r>
      <w:bookmarkEnd w:id="1194"/>
      <w:bookmarkEnd w:id="1195"/>
    </w:p>
    <w:p w14:paraId="3E1735BF" w14:textId="77777777" w:rsidR="00BB6E29" w:rsidRPr="00AD7CE4" w:rsidRDefault="00BB6E29" w:rsidP="00BB6E29">
      <w:pPr>
        <w:rPr>
          <w:rFonts w:cstheme="minorHAnsi"/>
        </w:rPr>
      </w:pPr>
    </w:p>
    <w:p w14:paraId="394B7D58" w14:textId="42032575" w:rsidR="00B2445F" w:rsidRPr="00AD7CE4" w:rsidRDefault="00132539" w:rsidP="00E13097">
      <w:pPr>
        <w:jc w:val="both"/>
        <w:rPr>
          <w:rFonts w:cstheme="minorHAnsi"/>
        </w:rPr>
        <w:pPrChange w:id="1197" w:author="FURNON Cyril" w:date="2023-08-18T00:11:00Z">
          <w:pPr/>
        </w:pPrChange>
      </w:pPr>
      <w:r w:rsidRPr="00AD7CE4">
        <w:rPr>
          <w:rFonts w:cstheme="minorHAnsi"/>
        </w:rPr>
        <w:t>Le</w:t>
      </w:r>
      <w:r w:rsidR="00B2445F" w:rsidRPr="00AD7CE4">
        <w:rPr>
          <w:rFonts w:cstheme="minorHAnsi"/>
        </w:rPr>
        <w:t xml:space="preserve"> site Portail </w:t>
      </w:r>
      <w:r w:rsidRPr="00AD7CE4">
        <w:rPr>
          <w:rFonts w:cstheme="minorHAnsi"/>
        </w:rPr>
        <w:t>DomusVi est donc un ensemble d’applications qui</w:t>
      </w:r>
      <w:ins w:id="1198" w:author="FURNON Cyril" w:date="2023-08-18T00:11:00Z">
        <w:r w:rsidR="00E979A4">
          <w:t>,</w:t>
        </w:r>
      </w:ins>
      <w:r w:rsidRPr="00AD7CE4">
        <w:rPr>
          <w:rFonts w:cstheme="minorHAnsi"/>
        </w:rPr>
        <w:t xml:space="preserve"> pour s’échanger des données, utilise le principe d’API</w:t>
      </w:r>
      <w:r w:rsidR="00957CAF" w:rsidRPr="00AD7CE4">
        <w:rPr>
          <w:rFonts w:cstheme="minorHAnsi"/>
        </w:rPr>
        <w:t xml:space="preserve">, il faut </w:t>
      </w:r>
      <w:r w:rsidRPr="00AD7CE4">
        <w:rPr>
          <w:rFonts w:cstheme="minorHAnsi"/>
        </w:rPr>
        <w:t xml:space="preserve">donc </w:t>
      </w:r>
      <w:r w:rsidR="00957CAF" w:rsidRPr="00AD7CE4">
        <w:rPr>
          <w:rFonts w:cstheme="minorHAnsi"/>
        </w:rPr>
        <w:t>sécuriser ces appels. C’est ici qu’intervient ADAL</w:t>
      </w:r>
      <w:r w:rsidRPr="00AD7CE4">
        <w:rPr>
          <w:rFonts w:cstheme="minorHAnsi"/>
        </w:rPr>
        <w:t xml:space="preserve"> (Active Directory Authentification Library), c’est </w:t>
      </w:r>
      <w:ins w:id="1199" w:author="FURNON Cyril" w:date="2023-08-18T00:11:00Z">
        <w:r w:rsidR="00E979A4">
          <w:t xml:space="preserve">un </w:t>
        </w:r>
      </w:ins>
      <w:r w:rsidRPr="00AD7CE4">
        <w:rPr>
          <w:rFonts w:cstheme="minorHAnsi"/>
        </w:rPr>
        <w:t xml:space="preserve">système d’appel relié à Azure qui permet la récupération de </w:t>
      </w:r>
      <w:ins w:id="1200" w:author="FURNON Cyril" w:date="2023-08-18T00:11:00Z">
        <w:r>
          <w:t>jeton</w:t>
        </w:r>
        <w:r w:rsidR="00E979A4">
          <w:t>s</w:t>
        </w:r>
      </w:ins>
      <w:del w:id="1201" w:author="FURNON Cyril" w:date="2023-08-18T00:11:00Z">
        <w:r w:rsidRPr="00AD7CE4">
          <w:rPr>
            <w:rFonts w:cstheme="minorHAnsi"/>
          </w:rPr>
          <w:delText>jeton</w:delText>
        </w:r>
      </w:del>
      <w:r w:rsidRPr="00AD7CE4">
        <w:rPr>
          <w:rFonts w:cstheme="minorHAnsi"/>
        </w:rPr>
        <w:t xml:space="preserve"> de sécurité</w:t>
      </w:r>
      <w:r w:rsidR="00957CAF" w:rsidRPr="00AD7CE4">
        <w:rPr>
          <w:rFonts w:cstheme="minorHAnsi"/>
        </w:rPr>
        <w:t>. Mais Microsoft a annoncé que</w:t>
      </w:r>
      <w:r w:rsidR="00840871" w:rsidRPr="00AD7CE4">
        <w:rPr>
          <w:rFonts w:cstheme="minorHAnsi"/>
        </w:rPr>
        <w:t xml:space="preserve"> « Toute la prise en charge et le développement […] (ADAL), y compris les correctifs de sécurité, se terminent en juin 2023 » (source : </w:t>
      </w:r>
      <w:r w:rsidR="00000000">
        <w:fldChar w:fldCharType="begin"/>
      </w:r>
      <w:r w:rsidR="00000000">
        <w:instrText>HYPERLINK "https://learn.microsoft.com/fr-fr/azure/active-directory/develop/msal-migration%20"</w:instrText>
      </w:r>
      <w:r w:rsidR="00000000">
        <w:fldChar w:fldCharType="separate"/>
      </w:r>
      <w:r w:rsidR="00840871" w:rsidRPr="00AD7CE4">
        <w:rPr>
          <w:rStyle w:val="Lienhypertexte"/>
          <w:rFonts w:cstheme="minorHAnsi"/>
          <w:i/>
          <w:iCs/>
        </w:rPr>
        <w:t>https://learn.microsoft.com/fr-fr/azure/active-directory/develop/msal-migration</w:t>
      </w:r>
      <w:r w:rsidR="00000000">
        <w:rPr>
          <w:rStyle w:val="Lienhypertexte"/>
          <w:rFonts w:cstheme="minorHAnsi"/>
          <w:i/>
          <w:iCs/>
        </w:rPr>
        <w:fldChar w:fldCharType="end"/>
      </w:r>
      <w:r w:rsidR="00840871" w:rsidRPr="00AD7CE4">
        <w:rPr>
          <w:rFonts w:cstheme="minorHAnsi"/>
        </w:rPr>
        <w:t>)</w:t>
      </w:r>
      <w:r w:rsidR="00957CAF" w:rsidRPr="00AD7CE4">
        <w:rPr>
          <w:rFonts w:cstheme="minorHAnsi"/>
        </w:rPr>
        <w:t xml:space="preserve"> et a mis disposition une nouvelle librairie d’authentification : MSAL (</w:t>
      </w:r>
      <w:r w:rsidRPr="00AD7CE4">
        <w:rPr>
          <w:rFonts w:cstheme="minorHAnsi"/>
        </w:rPr>
        <w:t>MicroSoft</w:t>
      </w:r>
      <w:r w:rsidR="00957CAF" w:rsidRPr="00AD7CE4">
        <w:rPr>
          <w:rFonts w:cstheme="minorHAnsi"/>
        </w:rPr>
        <w:t xml:space="preserve"> Authentification Library)</w:t>
      </w:r>
      <w:r w:rsidR="00840871" w:rsidRPr="00AD7CE4">
        <w:rPr>
          <w:rFonts w:cstheme="minorHAnsi"/>
        </w:rPr>
        <w:t xml:space="preserve">. Sur la </w:t>
      </w:r>
      <w:r w:rsidR="00840871" w:rsidRPr="00AD7CE4">
        <w:rPr>
          <w:rFonts w:cstheme="minorHAnsi"/>
          <w:i/>
          <w:iCs/>
        </w:rPr>
        <w:t xml:space="preserve">Figure </w:t>
      </w:r>
      <w:r w:rsidR="00234608" w:rsidRPr="00AD7CE4">
        <w:rPr>
          <w:rFonts w:cstheme="minorHAnsi"/>
          <w:i/>
          <w:iCs/>
        </w:rPr>
        <w:t>27</w:t>
      </w:r>
      <w:r w:rsidR="00840871" w:rsidRPr="00AD7CE4">
        <w:rPr>
          <w:rFonts w:cstheme="minorHAnsi"/>
          <w:i/>
          <w:iCs/>
        </w:rPr>
        <w:t xml:space="preserve"> : Diagramme de comparaison de ADAL et MSAL</w:t>
      </w:r>
      <w:r w:rsidR="00840871" w:rsidRPr="00AD7CE4">
        <w:rPr>
          <w:rFonts w:cstheme="minorHAnsi"/>
        </w:rPr>
        <w:t>, on peut voir l’une des raisons de ce changement :  le système d’authentification a ouvert l’étendu des compte</w:t>
      </w:r>
      <w:r w:rsidRPr="00AD7CE4">
        <w:rPr>
          <w:rFonts w:cstheme="minorHAnsi"/>
        </w:rPr>
        <w:t>s</w:t>
      </w:r>
      <w:r w:rsidR="00840871" w:rsidRPr="00AD7CE4">
        <w:rPr>
          <w:rFonts w:cstheme="minorHAnsi"/>
        </w:rPr>
        <w:t xml:space="preserve"> qu’elle permettait d’identifier.</w:t>
      </w:r>
    </w:p>
    <w:p w14:paraId="68FA1D8B" w14:textId="262B6E1C" w:rsidR="00D2614F" w:rsidRPr="00AD7CE4" w:rsidRDefault="00000000" w:rsidP="00E13097">
      <w:pPr>
        <w:jc w:val="both"/>
        <w:rPr>
          <w:rFonts w:cstheme="minorHAnsi"/>
        </w:rPr>
        <w:pPrChange w:id="1202" w:author="FURNON Cyril" w:date="2023-08-18T00:11:00Z">
          <w:pPr/>
        </w:pPrChange>
      </w:pPr>
      <w:r>
        <w:rPr>
          <w:rFonts w:cstheme="minorHAnsi"/>
          <w:noProof/>
        </w:rPr>
        <w:pict w14:anchorId="28FF40A7">
          <v:shape id="_x0000_s2111" type="#_x0000_t202" style="position:absolute;left:0;text-align:left;margin-left:28.5pt;margin-top:183.45pt;width:405.25pt;height:34.4pt;z-index:251661312;mso-position-horizontal-relative:text;mso-position-vertical-relative:text" stroked="f">
            <v:textbox style="mso-next-textbox:#_x0000_s2111;mso-fit-shape-to-text:t" inset="0,0,0,0">
              <w:txbxContent>
                <w:p w14:paraId="63601DE2" w14:textId="1E607AB5" w:rsidR="00840871" w:rsidRPr="0073743E" w:rsidRDefault="00840871" w:rsidP="000A40C3">
                  <w:pPr>
                    <w:pStyle w:val="Lgende"/>
                    <w:rPr>
                      <w:noProof/>
                    </w:rPr>
                  </w:pPr>
                  <w:r>
                    <w:t xml:space="preserve">Figure </w:t>
                  </w:r>
                  <w:r w:rsidR="00234608">
                    <w:t>27</w:t>
                  </w:r>
                  <w:r>
                    <w:rPr>
                      <w:noProof/>
                    </w:rPr>
                    <w:t xml:space="preserve"> :</w:t>
                  </w:r>
                  <w:r w:rsidRPr="00537B1C">
                    <w:rPr>
                      <w:noProof/>
                    </w:rPr>
                    <w:t xml:space="preserve"> Diagramme de comparaison de ADAL et MSAL</w:t>
                  </w:r>
                  <w:r>
                    <w:br/>
                    <w:t xml:space="preserve">Source : </w:t>
                  </w:r>
                  <w:r w:rsidRPr="00840871">
                    <w:t>https://learn.microsoft.com/fr-fr/azure/active-directory/develop/msal-migration</w:t>
                  </w:r>
                </w:p>
              </w:txbxContent>
            </v:textbox>
            <w10:wrap type="topAndBottom"/>
          </v:shape>
        </w:pict>
      </w:r>
      <w:ins w:id="1203" w:author="FURNON Cyril" w:date="2023-08-18T00:11:00Z">
        <w:r w:rsidR="00BB6E29">
          <w:rPr>
            <w:noProof/>
          </w:rPr>
          <w:drawing>
            <wp:anchor distT="0" distB="0" distL="114300" distR="114300" simplePos="0" relativeHeight="251909632" behindDoc="0" locked="0" layoutInCell="1" allowOverlap="1" wp14:anchorId="37CC5BE9" wp14:editId="35EED342">
              <wp:simplePos x="0" y="0"/>
              <wp:positionH relativeFrom="column">
                <wp:posOffset>580851</wp:posOffset>
              </wp:positionH>
              <wp:positionV relativeFrom="paragraph">
                <wp:posOffset>199448</wp:posOffset>
              </wp:positionV>
              <wp:extent cx="4283075" cy="2055459"/>
              <wp:effectExtent l="19050" t="19050" r="3175" b="2540"/>
              <wp:wrapTopAndBottom/>
              <wp:docPr id="1127449944" name="Image 1127449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83075" cy="2055459"/>
                      </a:xfrm>
                      <a:prstGeom prst="rect">
                        <a:avLst/>
                      </a:prstGeom>
                      <a:noFill/>
                      <a:ln>
                        <a:solidFill>
                          <a:schemeClr val="tx1"/>
                        </a:solidFill>
                      </a:ln>
                    </pic:spPr>
                  </pic:pic>
                </a:graphicData>
              </a:graphic>
            </wp:anchor>
          </w:drawing>
        </w:r>
      </w:ins>
      <w:del w:id="1204" w:author="FURNON Cyril" w:date="2023-08-18T00:11:00Z">
        <w:r w:rsidR="00BB6E29" w:rsidRPr="00AD7CE4">
          <w:rPr>
            <w:rFonts w:cstheme="minorHAnsi"/>
            <w:noProof/>
          </w:rPr>
          <w:drawing>
            <wp:anchor distT="0" distB="0" distL="114300" distR="114300" simplePos="0" relativeHeight="251651072" behindDoc="0" locked="0" layoutInCell="1" allowOverlap="1" wp14:anchorId="115C5642" wp14:editId="1171AA38">
              <wp:simplePos x="0" y="0"/>
              <wp:positionH relativeFrom="column">
                <wp:posOffset>580851</wp:posOffset>
              </wp:positionH>
              <wp:positionV relativeFrom="paragraph">
                <wp:posOffset>199448</wp:posOffset>
              </wp:positionV>
              <wp:extent cx="4283075" cy="2055459"/>
              <wp:effectExtent l="19050" t="19050" r="3175" b="2540"/>
              <wp:wrapTopAndBottom/>
              <wp:docPr id="907096624" name="Image 90709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83075" cy="2055459"/>
                      </a:xfrm>
                      <a:prstGeom prst="rect">
                        <a:avLst/>
                      </a:prstGeom>
                      <a:noFill/>
                      <a:ln>
                        <a:solidFill>
                          <a:schemeClr val="tx1"/>
                        </a:solidFill>
                      </a:ln>
                    </pic:spPr>
                  </pic:pic>
                </a:graphicData>
              </a:graphic>
            </wp:anchor>
          </w:drawing>
        </w:r>
      </w:del>
      <w:r w:rsidR="00840871" w:rsidRPr="00AD7CE4">
        <w:rPr>
          <w:rFonts w:cstheme="minorHAnsi"/>
        </w:rPr>
        <w:t xml:space="preserve">L’arrêt </w:t>
      </w:r>
      <w:r w:rsidR="00695753" w:rsidRPr="00AD7CE4">
        <w:rPr>
          <w:rFonts w:cstheme="minorHAnsi"/>
        </w:rPr>
        <w:t>d’ajout de correctifs de sécurité est un problème des plus critique</w:t>
      </w:r>
      <w:r w:rsidR="00132539" w:rsidRPr="00AD7CE4">
        <w:rPr>
          <w:rFonts w:cstheme="minorHAnsi"/>
        </w:rPr>
        <w:t>s</w:t>
      </w:r>
      <w:r w:rsidR="00695753" w:rsidRPr="00AD7CE4">
        <w:rPr>
          <w:rFonts w:cstheme="minorHAnsi"/>
        </w:rPr>
        <w:t xml:space="preserve"> car il met en péril la sécurité du système et peut ouvrir la porte aux cyber-attaques. Le pôle IT a donc </w:t>
      </w:r>
      <w:r w:rsidR="00D2614F" w:rsidRPr="00AD7CE4">
        <w:rPr>
          <w:rFonts w:cstheme="minorHAnsi"/>
        </w:rPr>
        <w:t>réagi</w:t>
      </w:r>
      <w:r w:rsidR="00695753" w:rsidRPr="00AD7CE4">
        <w:rPr>
          <w:rFonts w:cstheme="minorHAnsi"/>
        </w:rPr>
        <w:t xml:space="preserve"> et a mis en place ce « projet MSAL » afin de met à jour l’ensemble des applications impactés. L’équipe Portail a donc été </w:t>
      </w:r>
      <w:ins w:id="1205" w:author="FURNON Cyril" w:date="2023-08-18T00:11:00Z">
        <w:r w:rsidR="00695753">
          <w:t>concerné</w:t>
        </w:r>
        <w:r w:rsidR="00E979A4">
          <w:t>e</w:t>
        </w:r>
      </w:ins>
      <w:del w:id="1206" w:author="FURNON Cyril" w:date="2023-08-18T00:11:00Z">
        <w:r w:rsidR="00695753" w:rsidRPr="00AD7CE4">
          <w:rPr>
            <w:rFonts w:cstheme="minorHAnsi"/>
          </w:rPr>
          <w:delText>concerné</w:delText>
        </w:r>
      </w:del>
      <w:r w:rsidR="00695753" w:rsidRPr="00AD7CE4">
        <w:rPr>
          <w:rFonts w:cstheme="minorHAnsi"/>
        </w:rPr>
        <w:t xml:space="preserve"> par cette migration.</w:t>
      </w:r>
    </w:p>
    <w:p w14:paraId="327B956E" w14:textId="31587FFF" w:rsidR="00D2614F" w:rsidRPr="00D2614F" w:rsidRDefault="00D2614F" w:rsidP="00E13097">
      <w:pPr>
        <w:pStyle w:val="NormalWeb"/>
        <w:shd w:val="clear" w:color="auto" w:fill="171717"/>
        <w:jc w:val="both"/>
        <w:rPr>
          <w:rFonts w:ascii="Segoe UI" w:hAnsi="Segoe UI"/>
          <w:color w:val="E6E6E6"/>
          <w:rPrChange w:id="1207" w:author="FURNON Cyril" w:date="2023-08-18T00:11:00Z">
            <w:rPr>
              <w:rFonts w:asciiTheme="minorHAnsi" w:hAnsiTheme="minorHAnsi" w:cstheme="minorHAnsi"/>
              <w:color w:val="E6E6E6"/>
            </w:rPr>
          </w:rPrChange>
        </w:rPr>
        <w:pPrChange w:id="1208" w:author="FURNON Cyril" w:date="2023-08-18T00:11:00Z">
          <w:pPr>
            <w:pStyle w:val="NormalWeb"/>
            <w:shd w:val="clear" w:color="auto" w:fill="171717"/>
          </w:pPr>
        </w:pPrChange>
      </w:pPr>
      <w:r>
        <w:rPr>
          <w:rPrChange w:id="1209" w:author="FURNON Cyril" w:date="2023-08-18T00:11:00Z">
            <w:rPr>
              <w:rFonts w:asciiTheme="minorHAnsi" w:hAnsiTheme="minorHAnsi" w:cstheme="minorHAnsi"/>
            </w:rPr>
          </w:rPrChange>
        </w:rPr>
        <w:t>« </w:t>
      </w:r>
      <w:r>
        <w:rPr>
          <w:rFonts w:ascii="Segoe UI" w:hAnsi="Segoe UI"/>
          <w:color w:val="E6E6E6"/>
          <w:rPrChange w:id="1210" w:author="FURNON Cyril" w:date="2023-08-18T00:11:00Z">
            <w:rPr>
              <w:rFonts w:asciiTheme="minorHAnsi" w:hAnsiTheme="minorHAnsi" w:cstheme="minorHAnsi"/>
              <w:color w:val="E6E6E6"/>
            </w:rPr>
          </w:rPrChange>
        </w:rPr>
        <w:t>La Bibliothèque d’authentification Microsoft (MSAL) permet aux développeurs d’acquérir des </w:t>
      </w:r>
      <w:r w:rsidR="00000000">
        <w:fldChar w:fldCharType="begin"/>
      </w:r>
      <w:r w:rsidR="00000000">
        <w:instrText>HYPERLINK "https://learn.microsoft.com/fr-fr/azure/active-directory/develop/developer-glossary" \l "security-token"</w:instrText>
      </w:r>
      <w:r w:rsidR="00000000">
        <w:fldChar w:fldCharType="separate"/>
      </w:r>
      <w:r>
        <w:rPr>
          <w:rStyle w:val="Lienhypertexte"/>
          <w:rFonts w:ascii="Segoe UI" w:eastAsiaTheme="majorEastAsia" w:hAnsi="Segoe UI"/>
          <w:rPrChange w:id="1211" w:author="FURNON Cyril" w:date="2023-08-18T00:11:00Z">
            <w:rPr>
              <w:rStyle w:val="Lienhypertexte"/>
              <w:rFonts w:asciiTheme="minorHAnsi" w:eastAsiaTheme="majorEastAsia" w:hAnsiTheme="minorHAnsi" w:cstheme="minorHAnsi"/>
            </w:rPr>
          </w:rPrChange>
        </w:rPr>
        <w:t>jetons de sécurité</w:t>
      </w:r>
      <w:r w:rsidR="00000000">
        <w:rPr>
          <w:rStyle w:val="Lienhypertexte"/>
          <w:rFonts w:ascii="Segoe UI" w:eastAsiaTheme="majorEastAsia" w:hAnsi="Segoe UI"/>
          <w:rPrChange w:id="1212" w:author="FURNON Cyril" w:date="2023-08-18T00:11:00Z">
            <w:rPr>
              <w:rStyle w:val="Lienhypertexte"/>
              <w:rFonts w:asciiTheme="minorHAnsi" w:eastAsiaTheme="majorEastAsia" w:hAnsiTheme="minorHAnsi" w:cstheme="minorHAnsi"/>
            </w:rPr>
          </w:rPrChange>
        </w:rPr>
        <w:fldChar w:fldCharType="end"/>
      </w:r>
      <w:r>
        <w:rPr>
          <w:rFonts w:ascii="Segoe UI" w:hAnsi="Segoe UI"/>
          <w:color w:val="E6E6E6"/>
          <w:rPrChange w:id="1213" w:author="FURNON Cyril" w:date="2023-08-18T00:11:00Z">
            <w:rPr>
              <w:rFonts w:asciiTheme="minorHAnsi" w:hAnsiTheme="minorHAnsi" w:cstheme="minorHAnsi"/>
              <w:color w:val="E6E6E6"/>
            </w:rPr>
          </w:rPrChange>
        </w:rPr>
        <w:t> auprès de la plateforme d’identités Microsoft afin d’authentifier les utilisateurs et d’accéder aux API web sécurisées. Il peut être utilisé pour fournir un accès sécurisé à Microsoft Graph, d’autres API Microsoft, des API web de tiers ou vos propres API web. MSAL prend en charge de nombreuses architectures et plateformes d’application différentes, notamment .NET, JavaScript, Java, Python, Android et iOS. »</w:t>
      </w:r>
    </w:p>
    <w:p w14:paraId="2EB6FB9C" w14:textId="027C6B44" w:rsidR="00D2614F" w:rsidRPr="00AD7CE4" w:rsidRDefault="00D2614F" w:rsidP="00E13097">
      <w:pPr>
        <w:jc w:val="both"/>
        <w:rPr>
          <w:rStyle w:val="Lienhypertexte"/>
          <w:rFonts w:cstheme="minorHAnsi"/>
          <w:i/>
          <w:iCs/>
          <w:color w:val="auto"/>
        </w:rPr>
        <w:pPrChange w:id="1214" w:author="FURNON Cyril" w:date="2023-08-18T00:11:00Z">
          <w:pPr/>
        </w:pPrChange>
      </w:pPr>
      <w:r w:rsidRPr="00AD7CE4">
        <w:rPr>
          <w:rFonts w:cstheme="minorHAnsi"/>
          <w:i/>
          <w:iCs/>
        </w:rPr>
        <w:t xml:space="preserve">Source : </w:t>
      </w:r>
      <w:r w:rsidRPr="00AD7CE4">
        <w:rPr>
          <w:rFonts w:cstheme="minorHAnsi"/>
          <w:i/>
          <w:iCs/>
          <w:u w:val="single"/>
        </w:rPr>
        <w:t>https://learn.microsoft.com/fr-fr/azure/active-directory/develop/msal-</w:t>
      </w:r>
      <w:r w:rsidR="00000000">
        <w:fldChar w:fldCharType="begin"/>
      </w:r>
      <w:r w:rsidR="00000000">
        <w:instrText>HYPERLINK "https://learn.microsoft.com/fr-fr/azure/active-directory/develop/msal-overview"</w:instrText>
      </w:r>
      <w:r w:rsidR="00000000">
        <w:fldChar w:fldCharType="separate"/>
      </w:r>
      <w:r w:rsidRPr="00AD7CE4">
        <w:rPr>
          <w:rStyle w:val="Lienhypertexte"/>
          <w:rFonts w:cstheme="minorHAnsi"/>
          <w:i/>
          <w:iCs/>
          <w:color w:val="auto"/>
        </w:rPr>
        <w:t>overview</w:t>
      </w:r>
      <w:r w:rsidR="00000000">
        <w:rPr>
          <w:rStyle w:val="Lienhypertexte"/>
          <w:rFonts w:cstheme="minorHAnsi"/>
          <w:i/>
          <w:iCs/>
          <w:color w:val="auto"/>
        </w:rPr>
        <w:fldChar w:fldCharType="end"/>
      </w:r>
    </w:p>
    <w:p w14:paraId="7F6AC3E8" w14:textId="6B2BE78F" w:rsidR="00CE2DDE" w:rsidRPr="00AD7CE4" w:rsidRDefault="00132539" w:rsidP="00E13097">
      <w:pPr>
        <w:jc w:val="both"/>
        <w:rPr>
          <w:rFonts w:cstheme="minorHAnsi"/>
        </w:rPr>
        <w:pPrChange w:id="1215" w:author="FURNON Cyril" w:date="2023-08-18T00:11:00Z">
          <w:pPr/>
        </w:pPrChange>
      </w:pPr>
      <w:r w:rsidRPr="00AD7CE4">
        <w:rPr>
          <w:rStyle w:val="Lienhypertexte"/>
          <w:rFonts w:cstheme="minorHAnsi"/>
          <w:color w:val="auto"/>
          <w:u w:val="none"/>
        </w:rPr>
        <w:t xml:space="preserve">MSAL est donc une bibliothèque remplaçait ADAL afin de pouvoir garder le système d’authentification via des jetons de </w:t>
      </w:r>
      <w:r w:rsidR="001833D1" w:rsidRPr="00AD7CE4">
        <w:rPr>
          <w:rStyle w:val="Lienhypertexte"/>
          <w:rFonts w:cstheme="minorHAnsi"/>
          <w:color w:val="auto"/>
          <w:u w:val="none"/>
        </w:rPr>
        <w:t>sécurité.</w:t>
      </w:r>
      <w:r w:rsidR="00CE2DDE" w:rsidRPr="00AD7CE4">
        <w:rPr>
          <w:rStyle w:val="Lienhypertexte"/>
          <w:rFonts w:cstheme="minorHAnsi"/>
          <w:color w:val="auto"/>
          <w:u w:val="none"/>
        </w:rPr>
        <w:t xml:space="preserve"> </w:t>
      </w:r>
      <w:r w:rsidR="00872386" w:rsidRPr="00AD7CE4">
        <w:rPr>
          <w:rFonts w:cstheme="minorHAnsi"/>
        </w:rPr>
        <w:t xml:space="preserve">Comparé à ADAL, </w:t>
      </w:r>
      <w:r w:rsidRPr="00AD7CE4">
        <w:rPr>
          <w:rFonts w:cstheme="minorHAnsi"/>
        </w:rPr>
        <w:t>elle</w:t>
      </w:r>
      <w:r w:rsidR="00872386" w:rsidRPr="00AD7CE4">
        <w:rPr>
          <w:rFonts w:cstheme="minorHAnsi"/>
        </w:rPr>
        <w:t xml:space="preserve"> permet la connexion</w:t>
      </w:r>
      <w:r w:rsidRPr="00AD7CE4">
        <w:rPr>
          <w:rFonts w:cstheme="minorHAnsi"/>
        </w:rPr>
        <w:t xml:space="preserve"> de</w:t>
      </w:r>
      <w:r w:rsidR="00872386" w:rsidRPr="00AD7CE4">
        <w:rPr>
          <w:rFonts w:cstheme="minorHAnsi"/>
        </w:rPr>
        <w:t xml:space="preserve"> champ plus large : compte utilisateurs du cloud. </w:t>
      </w:r>
      <w:ins w:id="1216" w:author="FURNON Cyril" w:date="2023-08-18T00:11:00Z">
        <w:r w:rsidR="00872386">
          <w:t>D’autres parts</w:t>
        </w:r>
      </w:ins>
      <w:del w:id="1217" w:author="FURNON Cyril" w:date="2023-08-18T00:11:00Z">
        <w:r w:rsidR="00872386" w:rsidRPr="00AD7CE4">
          <w:rPr>
            <w:rFonts w:cstheme="minorHAnsi"/>
          </w:rPr>
          <w:delText>D’autre part</w:delText>
        </w:r>
      </w:del>
      <w:r w:rsidR="00872386" w:rsidRPr="00AD7CE4">
        <w:rPr>
          <w:rFonts w:cstheme="minorHAnsi"/>
        </w:rPr>
        <w:t>, elle gère le rafraîchissement du jeton de sécurité elle-même (un jeton peut être assimilé à un identifiant permettant la validité de l’identité d’un compte).</w:t>
      </w:r>
    </w:p>
    <w:p w14:paraId="7E9AA24F" w14:textId="3DEA9C15" w:rsidR="00B2445F" w:rsidRPr="00AD7CE4" w:rsidRDefault="00872386" w:rsidP="00E13097">
      <w:pPr>
        <w:jc w:val="both"/>
        <w:rPr>
          <w:rFonts w:cstheme="minorHAnsi"/>
        </w:rPr>
        <w:pPrChange w:id="1218" w:author="FURNON Cyril" w:date="2023-08-18T00:11:00Z">
          <w:pPr/>
        </w:pPrChange>
      </w:pPr>
      <w:r w:rsidRPr="00AD7CE4">
        <w:rPr>
          <w:rFonts w:cstheme="minorHAnsi"/>
        </w:rPr>
        <w:t xml:space="preserve">Enfin, MSAL amène la possibilité de configurer et de gérer les erreurs plus facilement </w:t>
      </w:r>
      <w:r w:rsidR="005666D6" w:rsidRPr="00AD7CE4">
        <w:rPr>
          <w:rFonts w:cstheme="minorHAnsi"/>
        </w:rPr>
        <w:t>les applications connectées</w:t>
      </w:r>
      <w:r w:rsidRPr="00AD7CE4">
        <w:rPr>
          <w:rFonts w:cstheme="minorHAnsi"/>
        </w:rPr>
        <w:t xml:space="preserve"> à ce service d’authentification</w:t>
      </w:r>
      <w:r w:rsidR="000D65AA" w:rsidRPr="00AD7CE4">
        <w:rPr>
          <w:rFonts w:cstheme="minorHAnsi"/>
        </w:rPr>
        <w:t>.</w:t>
      </w:r>
    </w:p>
    <w:p w14:paraId="0394FA49" w14:textId="5BDC494E" w:rsidR="000D65AA" w:rsidRPr="00AD7CE4" w:rsidRDefault="009C46E4" w:rsidP="00E13097">
      <w:pPr>
        <w:jc w:val="both"/>
        <w:rPr>
          <w:rFonts w:cstheme="minorHAnsi"/>
          <w:i/>
          <w:iCs/>
        </w:rPr>
        <w:pPrChange w:id="1219" w:author="FURNON Cyril" w:date="2023-08-18T00:11:00Z">
          <w:pPr/>
        </w:pPrChange>
      </w:pPr>
      <w:r w:rsidRPr="00AD7CE4">
        <w:rPr>
          <w:rFonts w:cstheme="minorHAnsi"/>
        </w:rPr>
        <w:t xml:space="preserve">Avec le système ADAL, le système d’obtention de jeton de sécurité pouvait s’expliquer par </w:t>
      </w:r>
      <w:r w:rsidR="00F30622" w:rsidRPr="00AD7CE4">
        <w:rPr>
          <w:rFonts w:cstheme="minorHAnsi"/>
        </w:rPr>
        <w:t xml:space="preserve">la </w:t>
      </w:r>
      <w:r w:rsidR="00F30622" w:rsidRPr="00AD7CE4">
        <w:rPr>
          <w:rFonts w:cstheme="minorHAnsi"/>
          <w:i/>
          <w:iCs/>
        </w:rPr>
        <w:t xml:space="preserve">Figure </w:t>
      </w:r>
      <w:r w:rsidR="00234608" w:rsidRPr="00AD7CE4">
        <w:rPr>
          <w:rFonts w:cstheme="minorHAnsi"/>
          <w:i/>
          <w:iCs/>
        </w:rPr>
        <w:t>28</w:t>
      </w:r>
      <w:r w:rsidR="00F30622" w:rsidRPr="00AD7CE4">
        <w:rPr>
          <w:rFonts w:cstheme="minorHAnsi"/>
          <w:i/>
          <w:iCs/>
        </w:rPr>
        <w:t xml:space="preserve"> : Schéma du fonctionnement d'ADAL sur le projet Portail.</w:t>
      </w:r>
    </w:p>
    <w:p w14:paraId="15D2FCF8" w14:textId="50C32756" w:rsidR="00F30622" w:rsidRPr="00AD7CE4" w:rsidRDefault="00F30622" w:rsidP="00E13097">
      <w:pPr>
        <w:jc w:val="both"/>
        <w:rPr>
          <w:rFonts w:cstheme="minorHAnsi"/>
        </w:rPr>
        <w:pPrChange w:id="1220" w:author="FURNON Cyril" w:date="2023-08-18T00:11:00Z">
          <w:pPr/>
        </w:pPrChange>
      </w:pPr>
      <w:r w:rsidRPr="00AD7CE4">
        <w:rPr>
          <w:rFonts w:cstheme="minorHAnsi"/>
        </w:rPr>
        <w:t xml:space="preserve">On retrouve sur cette figure 3 </w:t>
      </w:r>
      <w:r w:rsidR="004C22A0" w:rsidRPr="00AD7CE4">
        <w:rPr>
          <w:rFonts w:cstheme="minorHAnsi"/>
        </w:rPr>
        <w:t xml:space="preserve">types de </w:t>
      </w:r>
      <w:r w:rsidR="00BB6E29" w:rsidRPr="00AD7CE4">
        <w:rPr>
          <w:rFonts w:cstheme="minorHAnsi"/>
        </w:rPr>
        <w:t>logiciels :</w:t>
      </w:r>
      <w:r w:rsidRPr="00AD7CE4">
        <w:rPr>
          <w:rFonts w:cstheme="minorHAnsi"/>
        </w:rPr>
        <w:t xml:space="preserve"> le « Front Web » correspondant au front-end des applications, l’API (back-end) qui regroupe tous les back-end des applications et l’API « Security Token » qui est un API externe permettant de gérant le rafraîchissement des jetons expirés.</w:t>
      </w:r>
    </w:p>
    <w:p w14:paraId="2CED4633" w14:textId="0E5F4C6B" w:rsidR="00FC28FD" w:rsidRPr="00AD7CE4" w:rsidRDefault="00000000" w:rsidP="00E13097">
      <w:pPr>
        <w:jc w:val="both"/>
        <w:rPr>
          <w:rFonts w:cstheme="minorHAnsi"/>
          <w:i/>
          <w:iCs/>
        </w:rPr>
        <w:pPrChange w:id="1221" w:author="FURNON Cyril" w:date="2023-08-18T00:11:00Z">
          <w:pPr/>
        </w:pPrChange>
      </w:pPr>
      <w:r>
        <w:rPr>
          <w:rFonts w:cstheme="minorHAnsi"/>
          <w:noProof/>
        </w:rPr>
        <w:pict w14:anchorId="4CBBE608">
          <v:shape id="_x0000_s2125" type="#_x0000_t202" style="position:absolute;left:0;text-align:left;margin-left:44.25pt;margin-top:301.65pt;width:368.65pt;height:18pt;z-index:251664384;mso-position-horizontal-relative:text;mso-position-vertical-relative:text" stroked="f">
            <v:textbox style="mso-next-textbox:#_x0000_s2125" inset="0,0,0,0">
              <w:txbxContent>
                <w:p w14:paraId="5F748F5B" w14:textId="76502C6B" w:rsidR="00F30622" w:rsidRPr="009E7718" w:rsidRDefault="00F30622" w:rsidP="000A40C3">
                  <w:pPr>
                    <w:pStyle w:val="Lgende"/>
                    <w:rPr>
                      <w:noProof/>
                      <w:color w:val="44546A" w:themeColor="text2"/>
                      <w:sz w:val="28"/>
                    </w:rPr>
                  </w:pPr>
                  <w:r>
                    <w:t xml:space="preserve">Figure </w:t>
                  </w:r>
                  <w:r w:rsidR="00234608">
                    <w:t>28</w:t>
                  </w:r>
                  <w:r>
                    <w:t xml:space="preserve"> : Schéma du fonctionnement d'ADAL sur le projet Portail</w:t>
                  </w:r>
                </w:p>
              </w:txbxContent>
            </v:textbox>
            <w10:wrap type="topAndBottom"/>
          </v:shape>
        </w:pict>
      </w:r>
      <w:ins w:id="1222" w:author="FURNON Cyril" w:date="2023-08-18T00:11:00Z">
        <w:r w:rsidR="00BB6E29">
          <w:rPr>
            <w:noProof/>
          </w:rPr>
          <w:drawing>
            <wp:anchor distT="0" distB="0" distL="114300" distR="114300" simplePos="0" relativeHeight="251911680" behindDoc="0" locked="0" layoutInCell="1" allowOverlap="1" wp14:anchorId="790354E6" wp14:editId="0FDCE5F5">
              <wp:simplePos x="0" y="0"/>
              <wp:positionH relativeFrom="column">
                <wp:posOffset>546158</wp:posOffset>
              </wp:positionH>
              <wp:positionV relativeFrom="paragraph">
                <wp:posOffset>781974</wp:posOffset>
              </wp:positionV>
              <wp:extent cx="4681855" cy="2985135"/>
              <wp:effectExtent l="19050" t="19050" r="4445" b="5715"/>
              <wp:wrapTopAndBottom/>
              <wp:docPr id="743387204" name="Image 743387204"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19364" name="Image 1" descr="Une image contenant texte, capture d’écran, diagramme, Tracé&#10;&#10;Description générée automatiquement"/>
                      <pic:cNvPicPr/>
                    </pic:nvPicPr>
                    <pic:blipFill>
                      <a:blip r:embed="rId57">
                        <a:extLst>
                          <a:ext uri="{28A0092B-C50C-407E-A947-70E740481C1C}">
                            <a14:useLocalDpi xmlns:a14="http://schemas.microsoft.com/office/drawing/2010/main" val="0"/>
                          </a:ext>
                        </a:extLst>
                      </a:blip>
                      <a:stretch>
                        <a:fillRect/>
                      </a:stretch>
                    </pic:blipFill>
                    <pic:spPr>
                      <a:xfrm>
                        <a:off x="0" y="0"/>
                        <a:ext cx="4681855" cy="2985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ins>
      <w:del w:id="1223" w:author="FURNON Cyril" w:date="2023-08-18T00:11:00Z">
        <w:r w:rsidR="00BB6E29" w:rsidRPr="00AD7CE4">
          <w:rPr>
            <w:rFonts w:cstheme="minorHAnsi"/>
            <w:noProof/>
          </w:rPr>
          <w:drawing>
            <wp:anchor distT="0" distB="0" distL="114300" distR="114300" simplePos="0" relativeHeight="251654144" behindDoc="0" locked="0" layoutInCell="1" allowOverlap="1" wp14:anchorId="2A59B4CF" wp14:editId="28566C40">
              <wp:simplePos x="0" y="0"/>
              <wp:positionH relativeFrom="column">
                <wp:posOffset>546158</wp:posOffset>
              </wp:positionH>
              <wp:positionV relativeFrom="paragraph">
                <wp:posOffset>781974</wp:posOffset>
              </wp:positionV>
              <wp:extent cx="4681855" cy="2985135"/>
              <wp:effectExtent l="19050" t="19050" r="4445" b="5715"/>
              <wp:wrapTopAndBottom/>
              <wp:docPr id="834219364" name="Image 834219364"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19364" name="Image 1" descr="Une image contenant texte, capture d’écran, diagramme, Tracé&#10;&#10;Description générée automatiquement"/>
                      <pic:cNvPicPr/>
                    </pic:nvPicPr>
                    <pic:blipFill>
                      <a:blip r:embed="rId57">
                        <a:extLst>
                          <a:ext uri="{28A0092B-C50C-407E-A947-70E740481C1C}">
                            <a14:useLocalDpi xmlns:a14="http://schemas.microsoft.com/office/drawing/2010/main" val="0"/>
                          </a:ext>
                        </a:extLst>
                      </a:blip>
                      <a:stretch>
                        <a:fillRect/>
                      </a:stretch>
                    </pic:blipFill>
                    <pic:spPr>
                      <a:xfrm>
                        <a:off x="0" y="0"/>
                        <a:ext cx="4681855" cy="2985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del>
      <w:r w:rsidR="00FC28FD" w:rsidRPr="00AD7CE4">
        <w:rPr>
          <w:rFonts w:cstheme="minorHAnsi"/>
          <w:i/>
          <w:iCs/>
        </w:rPr>
        <w:t>(Note : API : (Application Programming Interface) est une interface logicielle qui permet de « connecter » 2 systèmes informatiques (</w:t>
      </w:r>
      <w:r w:rsidR="00F7015A" w:rsidRPr="00AD7CE4">
        <w:rPr>
          <w:rFonts w:cstheme="minorHAnsi"/>
          <w:i/>
          <w:iCs/>
        </w:rPr>
        <w:t>majoritairement</w:t>
      </w:r>
      <w:r w:rsidR="00FC28FD" w:rsidRPr="00AD7CE4">
        <w:rPr>
          <w:rFonts w:cstheme="minorHAnsi"/>
          <w:i/>
          <w:iCs/>
        </w:rPr>
        <w:t xml:space="preserve"> applications) afin permettre l’échange de données et de fonctionnalités.</w:t>
      </w:r>
    </w:p>
    <w:p w14:paraId="21F732F4" w14:textId="286E98C9" w:rsidR="00695D5C" w:rsidRPr="00AD7CE4" w:rsidRDefault="00F30622" w:rsidP="00E13097">
      <w:pPr>
        <w:jc w:val="both"/>
        <w:rPr>
          <w:rFonts w:cstheme="minorHAnsi"/>
        </w:rPr>
        <w:pPrChange w:id="1224" w:author="FURNON Cyril" w:date="2023-08-18T00:11:00Z">
          <w:pPr/>
        </w:pPrChange>
      </w:pPr>
      <w:r w:rsidRPr="00AD7CE4">
        <w:rPr>
          <w:rFonts w:cstheme="minorHAnsi"/>
        </w:rPr>
        <w:t xml:space="preserve">Dans ce système, lorsqu’un utilisateur se connecte sur le site, il a besoin de </w:t>
      </w:r>
      <w:ins w:id="1225" w:author="FURNON Cyril" w:date="2023-08-18T00:11:00Z">
        <w:r>
          <w:t>s’identifie</w:t>
        </w:r>
        <w:r w:rsidR="00E979A4">
          <w:t>r</w:t>
        </w:r>
      </w:ins>
      <w:del w:id="1226" w:author="FURNON Cyril" w:date="2023-08-18T00:11:00Z">
        <w:r w:rsidRPr="00AD7CE4">
          <w:rPr>
            <w:rFonts w:cstheme="minorHAnsi"/>
          </w:rPr>
          <w:delText>s’identifie</w:delText>
        </w:r>
      </w:del>
      <w:r w:rsidRPr="00AD7CE4">
        <w:rPr>
          <w:rFonts w:cstheme="minorHAnsi"/>
        </w:rPr>
        <w:t xml:space="preserve"> </w:t>
      </w:r>
      <w:r w:rsidR="00695D5C" w:rsidRPr="00AD7CE4">
        <w:rPr>
          <w:rFonts w:cstheme="minorHAnsi"/>
        </w:rPr>
        <w:t>cette</w:t>
      </w:r>
      <w:r w:rsidR="00BB6E29" w:rsidRPr="00AD7CE4">
        <w:rPr>
          <w:rFonts w:cstheme="minorHAnsi"/>
        </w:rPr>
        <w:t xml:space="preserve"> i</w:t>
      </w:r>
      <w:r w:rsidR="00695D5C" w:rsidRPr="00AD7CE4">
        <w:rPr>
          <w:rFonts w:cstheme="minorHAnsi"/>
        </w:rPr>
        <w:t xml:space="preserve">dentification permet en même </w:t>
      </w:r>
      <w:r w:rsidRPr="00AD7CE4">
        <w:rPr>
          <w:rFonts w:cstheme="minorHAnsi"/>
        </w:rPr>
        <w:t xml:space="preserve">temps </w:t>
      </w:r>
      <w:r w:rsidR="00695D5C" w:rsidRPr="00AD7CE4">
        <w:rPr>
          <w:rFonts w:cstheme="minorHAnsi"/>
        </w:rPr>
        <w:t xml:space="preserve">à </w:t>
      </w:r>
      <w:r w:rsidRPr="00AD7CE4">
        <w:rPr>
          <w:rFonts w:cstheme="minorHAnsi"/>
        </w:rPr>
        <w:t>ADAL</w:t>
      </w:r>
      <w:r w:rsidR="00695D5C" w:rsidRPr="00AD7CE4">
        <w:rPr>
          <w:rFonts w:cstheme="minorHAnsi"/>
        </w:rPr>
        <w:t xml:space="preserve"> de</w:t>
      </w:r>
      <w:r w:rsidRPr="00AD7CE4">
        <w:rPr>
          <w:rFonts w:cstheme="minorHAnsi"/>
        </w:rPr>
        <w:t xml:space="preserve"> s’occupe</w:t>
      </w:r>
      <w:r w:rsidR="00695D5C" w:rsidRPr="00AD7CE4">
        <w:rPr>
          <w:rFonts w:cstheme="minorHAnsi"/>
        </w:rPr>
        <w:t>r</w:t>
      </w:r>
      <w:r w:rsidRPr="00AD7CE4">
        <w:rPr>
          <w:rFonts w:cstheme="minorHAnsi"/>
        </w:rPr>
        <w:t xml:space="preserve"> de valider l’authentification pour permettre aux échanges de données </w:t>
      </w:r>
      <w:r w:rsidR="00695D5C" w:rsidRPr="00AD7CE4">
        <w:rPr>
          <w:rFonts w:cstheme="minorHAnsi"/>
        </w:rPr>
        <w:t xml:space="preserve">au sein du site </w:t>
      </w:r>
      <w:r w:rsidRPr="00AD7CE4">
        <w:rPr>
          <w:rFonts w:cstheme="minorHAnsi"/>
        </w:rPr>
        <w:t>de s’effectue</w:t>
      </w:r>
      <w:r w:rsidR="00695D5C" w:rsidRPr="00AD7CE4">
        <w:rPr>
          <w:rFonts w:cstheme="minorHAnsi"/>
        </w:rPr>
        <w:t>r</w:t>
      </w:r>
      <w:r w:rsidRPr="00AD7CE4">
        <w:rPr>
          <w:rFonts w:cstheme="minorHAnsi"/>
        </w:rPr>
        <w:t xml:space="preserve"> de manière sécurisée. </w:t>
      </w:r>
    </w:p>
    <w:p w14:paraId="3C042534" w14:textId="35E81403" w:rsidR="00F30622" w:rsidRPr="00AD7CE4" w:rsidRDefault="00F30622" w:rsidP="00E13097">
      <w:pPr>
        <w:jc w:val="both"/>
        <w:rPr>
          <w:rFonts w:cstheme="minorHAnsi"/>
        </w:rPr>
        <w:pPrChange w:id="1227" w:author="FURNON Cyril" w:date="2023-08-18T00:11:00Z">
          <w:pPr/>
        </w:pPrChange>
      </w:pPr>
      <w:r w:rsidRPr="00AD7CE4">
        <w:rPr>
          <w:rFonts w:cstheme="minorHAnsi"/>
        </w:rPr>
        <w:t xml:space="preserve">En utilisant le site, l’utilisateur charge des données qui </w:t>
      </w:r>
      <w:ins w:id="1228" w:author="FURNON Cyril" w:date="2023-08-18T00:11:00Z">
        <w:r>
          <w:t>provienne</w:t>
        </w:r>
        <w:r w:rsidR="00E979A4">
          <w:t>nt</w:t>
        </w:r>
      </w:ins>
      <w:del w:id="1229" w:author="FURNON Cyril" w:date="2023-08-18T00:11:00Z">
        <w:r w:rsidRPr="00AD7CE4">
          <w:rPr>
            <w:rFonts w:cstheme="minorHAnsi"/>
          </w:rPr>
          <w:delText>provienne</w:delText>
        </w:r>
      </w:del>
      <w:r w:rsidRPr="00AD7CE4">
        <w:rPr>
          <w:rFonts w:cstheme="minorHAnsi"/>
        </w:rPr>
        <w:t xml:space="preserve"> </w:t>
      </w:r>
      <w:r w:rsidR="00695D5C" w:rsidRPr="00AD7CE4">
        <w:rPr>
          <w:rFonts w:cstheme="minorHAnsi"/>
        </w:rPr>
        <w:t>des</w:t>
      </w:r>
      <w:r w:rsidRPr="00AD7CE4">
        <w:rPr>
          <w:rFonts w:cstheme="minorHAnsi"/>
        </w:rPr>
        <w:t xml:space="preserve"> back-end des applications pour garder la sécurité lors de ses échanges entre le front-end et le back-end, le </w:t>
      </w:r>
      <w:r w:rsidR="00695D5C" w:rsidRPr="00AD7CE4">
        <w:rPr>
          <w:rFonts w:cstheme="minorHAnsi"/>
        </w:rPr>
        <w:t>jeton de sécurité</w:t>
      </w:r>
      <w:r w:rsidRPr="00AD7CE4">
        <w:rPr>
          <w:rFonts w:cstheme="minorHAnsi"/>
        </w:rPr>
        <w:t xml:space="preserve"> est </w:t>
      </w:r>
      <w:r w:rsidR="00695D5C" w:rsidRPr="00AD7CE4">
        <w:rPr>
          <w:rFonts w:cstheme="minorHAnsi"/>
        </w:rPr>
        <w:t>passé lors de l’échange et une vérification est également faite depuis le back-end.</w:t>
      </w:r>
    </w:p>
    <w:p w14:paraId="4B753727" w14:textId="7D7415B3" w:rsidR="00695D5C" w:rsidRPr="00AD7CE4" w:rsidRDefault="00695D5C" w:rsidP="00E13097">
      <w:pPr>
        <w:jc w:val="both"/>
        <w:rPr>
          <w:rFonts w:cstheme="minorHAnsi"/>
        </w:rPr>
        <w:pPrChange w:id="1230" w:author="FURNON Cyril" w:date="2023-08-18T00:11:00Z">
          <w:pPr/>
        </w:pPrChange>
      </w:pPr>
      <w:r w:rsidRPr="00AD7CE4">
        <w:rPr>
          <w:rFonts w:cstheme="minorHAnsi"/>
        </w:rPr>
        <w:t xml:space="preserve">Puis vient le moment où le jeton expire, c’est-à-dire que le temps alloué pour faire </w:t>
      </w:r>
      <w:r w:rsidR="005666D6" w:rsidRPr="00AD7CE4">
        <w:rPr>
          <w:rFonts w:cstheme="minorHAnsi"/>
        </w:rPr>
        <w:t>des échanges sécurisés</w:t>
      </w:r>
      <w:r w:rsidRPr="00AD7CE4">
        <w:rPr>
          <w:rFonts w:cstheme="minorHAnsi"/>
        </w:rPr>
        <w:t xml:space="preserve"> est arrivé à son terme. C’est alors que pour </w:t>
      </w:r>
      <w:ins w:id="1231" w:author="FURNON Cyril" w:date="2023-08-18T00:11:00Z">
        <w:r w:rsidR="00E979A4">
          <w:rPr>
            <w:rFonts w:ascii="Calibri" w:hAnsi="Calibri" w:cs="Calibri"/>
            <w:color w:val="000000"/>
          </w:rPr>
          <w:t>rafraîchir</w:t>
        </w:r>
      </w:ins>
      <w:del w:id="1232" w:author="FURNON Cyril" w:date="2023-08-18T00:11:00Z">
        <w:r w:rsidRPr="00AD7CE4">
          <w:rPr>
            <w:rFonts w:cstheme="minorHAnsi"/>
          </w:rPr>
          <w:delText>rafraichir</w:delText>
        </w:r>
      </w:del>
      <w:r>
        <w:rPr>
          <w:rFonts w:ascii="Calibri" w:hAnsi="Calibri"/>
          <w:color w:val="000000"/>
          <w:rPrChange w:id="1233" w:author="FURNON Cyril" w:date="2023-08-18T00:11:00Z">
            <w:rPr>
              <w:rFonts w:cstheme="minorHAnsi"/>
            </w:rPr>
          </w:rPrChange>
        </w:rPr>
        <w:t xml:space="preserve"> </w:t>
      </w:r>
      <w:r w:rsidRPr="00AD7CE4">
        <w:rPr>
          <w:rFonts w:cstheme="minorHAnsi"/>
        </w:rPr>
        <w:t xml:space="preserve">le jeton, le front-end va demander à une certaine application : MasterPage de récupérer une nouvelle autorisation. Cette dernière va donc </w:t>
      </w:r>
      <w:ins w:id="1234" w:author="FURNON Cyril" w:date="2023-08-18T00:11:00Z">
        <w:r w:rsidR="00E979A4">
          <w:rPr>
            <w:rFonts w:ascii="Calibri" w:hAnsi="Calibri" w:cs="Calibri"/>
            <w:color w:val="000000"/>
          </w:rPr>
          <w:t>passer</w:t>
        </w:r>
      </w:ins>
      <w:del w:id="1235" w:author="FURNON Cyril" w:date="2023-08-18T00:11:00Z">
        <w:r w:rsidRPr="00AD7CE4">
          <w:rPr>
            <w:rFonts w:cstheme="minorHAnsi"/>
          </w:rPr>
          <w:delText>passé</w:delText>
        </w:r>
      </w:del>
      <w:r>
        <w:rPr>
          <w:rFonts w:ascii="Calibri" w:hAnsi="Calibri"/>
          <w:color w:val="000000"/>
          <w:rPrChange w:id="1236" w:author="FURNON Cyril" w:date="2023-08-18T00:11:00Z">
            <w:rPr>
              <w:rFonts w:cstheme="minorHAnsi"/>
            </w:rPr>
          </w:rPrChange>
        </w:rPr>
        <w:t xml:space="preserve"> </w:t>
      </w:r>
      <w:r w:rsidRPr="00AD7CE4">
        <w:rPr>
          <w:rFonts w:cstheme="minorHAnsi"/>
        </w:rPr>
        <w:t xml:space="preserve">par l’API « Security Token » qui </w:t>
      </w:r>
      <w:r w:rsidR="00BB6E29" w:rsidRPr="00AD7CE4">
        <w:rPr>
          <w:rFonts w:cstheme="minorHAnsi"/>
        </w:rPr>
        <w:t>a</w:t>
      </w:r>
      <w:r w:rsidRPr="00AD7CE4">
        <w:rPr>
          <w:rFonts w:cstheme="minorHAnsi"/>
        </w:rPr>
        <w:t xml:space="preserve"> pour mission de récupérer cette authentification depuis Microsoft Azure.</w:t>
      </w:r>
    </w:p>
    <w:p w14:paraId="714EDE43" w14:textId="3E055FEC" w:rsidR="00381176" w:rsidRPr="00AD7CE4" w:rsidRDefault="00381176" w:rsidP="00E13097">
      <w:pPr>
        <w:jc w:val="both"/>
        <w:rPr>
          <w:rFonts w:cstheme="minorHAnsi"/>
        </w:rPr>
        <w:pPrChange w:id="1237" w:author="FURNON Cyril" w:date="2023-08-18T00:11:00Z">
          <w:pPr/>
        </w:pPrChange>
      </w:pPr>
      <w:r w:rsidRPr="00AD7CE4">
        <w:rPr>
          <w:rFonts w:cstheme="minorHAnsi"/>
        </w:rPr>
        <w:t>Le principe de MSAL ne se différencie par totalement du fonctionnement d’ADAL</w:t>
      </w:r>
    </w:p>
    <w:p w14:paraId="2457ADF4" w14:textId="77777777" w:rsidR="00BB6E29" w:rsidRPr="00AD7CE4" w:rsidRDefault="00BB6E29" w:rsidP="00E13097">
      <w:pPr>
        <w:jc w:val="both"/>
        <w:rPr>
          <w:rFonts w:cstheme="minorHAnsi"/>
        </w:rPr>
        <w:pPrChange w:id="1238" w:author="FURNON Cyril" w:date="2023-08-18T00:11:00Z">
          <w:pPr/>
        </w:pPrChange>
      </w:pPr>
    </w:p>
    <w:p w14:paraId="761C1B22" w14:textId="295D78F2" w:rsidR="00D2614F" w:rsidRDefault="00D2614F" w:rsidP="00BB7232">
      <w:pPr>
        <w:pStyle w:val="Titre3"/>
        <w:numPr>
          <w:ilvl w:val="1"/>
          <w:numId w:val="25"/>
        </w:numPr>
        <w:jc w:val="both"/>
        <w:rPr>
          <w:rPrChange w:id="1239" w:author="FURNON Cyril" w:date="2023-08-18T00:11:00Z">
            <w:rPr>
              <w:rFonts w:asciiTheme="minorHAnsi" w:hAnsiTheme="minorHAnsi" w:cstheme="minorHAnsi"/>
            </w:rPr>
          </w:rPrChange>
        </w:rPr>
        <w:pPrChange w:id="1240" w:author="FURNON Cyril" w:date="2023-08-18T00:11:00Z">
          <w:pPr>
            <w:pStyle w:val="Titre3"/>
            <w:numPr>
              <w:ilvl w:val="1"/>
              <w:numId w:val="25"/>
            </w:numPr>
            <w:ind w:left="720" w:hanging="360"/>
          </w:pPr>
        </w:pPrChange>
      </w:pPr>
      <w:bookmarkStart w:id="1241" w:name="_Toc143202694"/>
      <w:bookmarkStart w:id="1242" w:name="_Toc142561274"/>
      <w:r>
        <w:rPr>
          <w:rPrChange w:id="1243" w:author="FURNON Cyril" w:date="2023-08-18T00:11:00Z">
            <w:rPr>
              <w:rFonts w:asciiTheme="minorHAnsi" w:hAnsiTheme="minorHAnsi" w:cstheme="minorHAnsi"/>
            </w:rPr>
          </w:rPrChange>
        </w:rPr>
        <w:t>Processus du projet</w:t>
      </w:r>
      <w:bookmarkEnd w:id="1241"/>
      <w:bookmarkEnd w:id="1242"/>
    </w:p>
    <w:p w14:paraId="23C6EC40" w14:textId="77777777" w:rsidR="00BB6E29" w:rsidRPr="00AD7CE4" w:rsidRDefault="00BB6E29" w:rsidP="00E13097">
      <w:pPr>
        <w:jc w:val="both"/>
        <w:rPr>
          <w:rFonts w:cstheme="minorHAnsi"/>
        </w:rPr>
        <w:pPrChange w:id="1244" w:author="FURNON Cyril" w:date="2023-08-18T00:11:00Z">
          <w:pPr/>
        </w:pPrChange>
      </w:pPr>
    </w:p>
    <w:p w14:paraId="03576D66" w14:textId="4028D152" w:rsidR="00CE2DDE" w:rsidRPr="00AD7CE4" w:rsidRDefault="00CE2DDE" w:rsidP="00E13097">
      <w:pPr>
        <w:jc w:val="both"/>
        <w:rPr>
          <w:rFonts w:cstheme="minorHAnsi"/>
        </w:rPr>
        <w:pPrChange w:id="1245" w:author="FURNON Cyril" w:date="2023-08-18T00:11:00Z">
          <w:pPr/>
        </w:pPrChange>
      </w:pPr>
      <w:r w:rsidRPr="00AD7CE4">
        <w:rPr>
          <w:rFonts w:cstheme="minorHAnsi"/>
        </w:rPr>
        <w:t xml:space="preserve">Pour gérer le nouveau système, des recherches, des analyses et des études ont été nécessaires. Même si certaines n’ont pas </w:t>
      </w:r>
      <w:ins w:id="1246" w:author="FURNON Cyril" w:date="2023-08-18T00:11:00Z">
        <w:r>
          <w:t>abouti</w:t>
        </w:r>
      </w:ins>
      <w:del w:id="1247" w:author="FURNON Cyril" w:date="2023-08-18T00:11:00Z">
        <w:r w:rsidRPr="00AD7CE4">
          <w:rPr>
            <w:rFonts w:cstheme="minorHAnsi"/>
          </w:rPr>
          <w:delText>abouties</w:delText>
        </w:r>
      </w:del>
      <w:r w:rsidRPr="00AD7CE4">
        <w:rPr>
          <w:rFonts w:cstheme="minorHAnsi"/>
        </w:rPr>
        <w:t xml:space="preserve">, des pistes ont été </w:t>
      </w:r>
      <w:ins w:id="1248" w:author="FURNON Cyril" w:date="2023-08-18T00:11:00Z">
        <w:r w:rsidR="00E979A4">
          <w:rPr>
            <w:rFonts w:ascii="Calibri" w:hAnsi="Calibri" w:cs="Calibri"/>
            <w:color w:val="000000"/>
          </w:rPr>
          <w:t>trouvées</w:t>
        </w:r>
      </w:ins>
      <w:del w:id="1249" w:author="FURNON Cyril" w:date="2023-08-18T00:11:00Z">
        <w:r w:rsidRPr="00AD7CE4">
          <w:rPr>
            <w:rFonts w:cstheme="minorHAnsi"/>
          </w:rPr>
          <w:delText>trouver</w:delText>
        </w:r>
      </w:del>
      <w:r>
        <w:rPr>
          <w:rFonts w:ascii="Calibri" w:hAnsi="Calibri"/>
          <w:color w:val="000000"/>
          <w:rPrChange w:id="1250" w:author="FURNON Cyril" w:date="2023-08-18T00:11:00Z">
            <w:rPr>
              <w:rFonts w:cstheme="minorHAnsi"/>
            </w:rPr>
          </w:rPrChange>
        </w:rPr>
        <w:t xml:space="preserve"> </w:t>
      </w:r>
      <w:r w:rsidRPr="00AD7CE4">
        <w:rPr>
          <w:rFonts w:cstheme="minorHAnsi"/>
        </w:rPr>
        <w:t>pour la conception du système.</w:t>
      </w:r>
    </w:p>
    <w:p w14:paraId="5B0DB123" w14:textId="41B53DDC" w:rsidR="00234608" w:rsidRPr="00AD7CE4" w:rsidRDefault="00CE2DDE" w:rsidP="00E13097">
      <w:pPr>
        <w:jc w:val="both"/>
        <w:rPr>
          <w:rFonts w:cstheme="minorHAnsi"/>
          <w:noProof/>
        </w:rPr>
        <w:pPrChange w:id="1251" w:author="FURNON Cyril" w:date="2023-08-18T00:11:00Z">
          <w:pPr/>
        </w:pPrChange>
      </w:pPr>
      <w:ins w:id="1252" w:author="FURNON Cyril" w:date="2023-08-18T00:11:00Z">
        <w:r>
          <w:rPr>
            <w:noProof/>
          </w:rPr>
          <w:drawing>
            <wp:anchor distT="0" distB="0" distL="114300" distR="114300" simplePos="0" relativeHeight="251913728" behindDoc="0" locked="0" layoutInCell="1" allowOverlap="1" wp14:anchorId="1D8FFC28" wp14:editId="37C95456">
              <wp:simplePos x="0" y="0"/>
              <wp:positionH relativeFrom="column">
                <wp:posOffset>3810</wp:posOffset>
              </wp:positionH>
              <wp:positionV relativeFrom="paragraph">
                <wp:posOffset>678131</wp:posOffset>
              </wp:positionV>
              <wp:extent cx="5760720" cy="2386965"/>
              <wp:effectExtent l="19050" t="19050" r="0" b="0"/>
              <wp:wrapTopAndBottom/>
              <wp:docPr id="989166001" name="Image 98916600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36749" name="Image 1" descr="Une image contenant texte, capture d’écran, Police, nombre&#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5760720" cy="2386965"/>
                      </a:xfrm>
                      <a:prstGeom prst="rect">
                        <a:avLst/>
                      </a:prstGeom>
                      <a:ln>
                        <a:solidFill>
                          <a:schemeClr val="tx1"/>
                        </a:solidFill>
                      </a:ln>
                    </pic:spPr>
                  </pic:pic>
                </a:graphicData>
              </a:graphic>
            </wp:anchor>
          </w:drawing>
        </w:r>
      </w:ins>
      <w:del w:id="1253" w:author="FURNON Cyril" w:date="2023-08-18T00:11:00Z">
        <w:r w:rsidRPr="00AD7CE4">
          <w:rPr>
            <w:rFonts w:cstheme="minorHAnsi"/>
            <w:noProof/>
          </w:rPr>
          <w:drawing>
            <wp:anchor distT="0" distB="0" distL="114300" distR="114300" simplePos="0" relativeHeight="251657216" behindDoc="0" locked="0" layoutInCell="1" allowOverlap="1" wp14:anchorId="0AEB3EE1" wp14:editId="5C69395E">
              <wp:simplePos x="0" y="0"/>
              <wp:positionH relativeFrom="column">
                <wp:posOffset>3810</wp:posOffset>
              </wp:positionH>
              <wp:positionV relativeFrom="paragraph">
                <wp:posOffset>678131</wp:posOffset>
              </wp:positionV>
              <wp:extent cx="5760720" cy="2386965"/>
              <wp:effectExtent l="19050" t="19050" r="0" b="0"/>
              <wp:wrapTopAndBottom/>
              <wp:docPr id="1160836749" name="Image 1160836749"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36749" name="Image 1" descr="Une image contenant texte, capture d’écran, Police, nombre&#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5760720" cy="2386965"/>
                      </a:xfrm>
                      <a:prstGeom prst="rect">
                        <a:avLst/>
                      </a:prstGeom>
                      <a:ln>
                        <a:solidFill>
                          <a:schemeClr val="tx1"/>
                        </a:solidFill>
                      </a:ln>
                    </pic:spPr>
                  </pic:pic>
                </a:graphicData>
              </a:graphic>
            </wp:anchor>
          </w:drawing>
        </w:r>
      </w:del>
      <w:r w:rsidR="00381176" w:rsidRPr="00AD7CE4">
        <w:rPr>
          <w:rFonts w:cstheme="minorHAnsi"/>
        </w:rPr>
        <w:t xml:space="preserve">On peut citer comme </w:t>
      </w:r>
      <w:r w:rsidR="006F5C19" w:rsidRPr="00AD7CE4">
        <w:rPr>
          <w:rFonts w:cstheme="minorHAnsi"/>
        </w:rPr>
        <w:t>exemple l’analyse de la documentation Microsoft</w:t>
      </w:r>
      <w:r w:rsidRPr="00AD7CE4">
        <w:rPr>
          <w:rFonts w:cstheme="minorHAnsi"/>
          <w:noProof/>
        </w:rPr>
        <w:t xml:space="preserve"> qui a</w:t>
      </w:r>
      <w:r w:rsidR="006F5C19" w:rsidRPr="00AD7CE4">
        <w:rPr>
          <w:rFonts w:cstheme="minorHAnsi"/>
          <w:noProof/>
        </w:rPr>
        <w:t xml:space="preserve"> </w:t>
      </w:r>
      <w:ins w:id="1254" w:author="FURNON Cyril" w:date="2023-08-18T00:11:00Z">
        <w:r w:rsidR="006F5C19">
          <w:rPr>
            <w:noProof/>
          </w:rPr>
          <w:t>permi</w:t>
        </w:r>
        <w:r w:rsidR="00E979A4">
          <w:rPr>
            <w:noProof/>
          </w:rPr>
          <w:t>s</w:t>
        </w:r>
      </w:ins>
      <w:del w:id="1255" w:author="FURNON Cyril" w:date="2023-08-18T00:11:00Z">
        <w:r w:rsidR="006F5C19" w:rsidRPr="00AD7CE4">
          <w:rPr>
            <w:rFonts w:cstheme="minorHAnsi"/>
            <w:noProof/>
          </w:rPr>
          <w:delText>permi</w:delText>
        </w:r>
        <w:r w:rsidR="00524190" w:rsidRPr="00AD7CE4">
          <w:rPr>
            <w:rFonts w:cstheme="minorHAnsi"/>
            <w:noProof/>
          </w:rPr>
          <w:delText>t</w:delText>
        </w:r>
      </w:del>
      <w:r w:rsidR="006F5C19" w:rsidRPr="00AD7CE4">
        <w:rPr>
          <w:rFonts w:cstheme="minorHAnsi"/>
          <w:noProof/>
        </w:rPr>
        <w:t xml:space="preserve"> de différencier les moyen</w:t>
      </w:r>
      <w:r w:rsidRPr="00AD7CE4">
        <w:rPr>
          <w:rFonts w:cstheme="minorHAnsi"/>
          <w:noProof/>
        </w:rPr>
        <w:t>s</w:t>
      </w:r>
      <w:r w:rsidR="006F5C19" w:rsidRPr="00AD7CE4">
        <w:rPr>
          <w:rFonts w:cstheme="minorHAnsi"/>
          <w:noProof/>
        </w:rPr>
        <w:t xml:space="preserve"> d’acquisition du jeton de sécurité.</w:t>
      </w:r>
      <w:r w:rsidR="00524190" w:rsidRPr="00AD7CE4">
        <w:rPr>
          <w:rFonts w:cstheme="minorHAnsi"/>
          <w:noProof/>
        </w:rPr>
        <w:t xml:space="preserve"> (Exemple sur la </w:t>
      </w:r>
      <w:r w:rsidR="00524190" w:rsidRPr="00AD7CE4">
        <w:rPr>
          <w:rFonts w:cstheme="minorHAnsi"/>
          <w:i/>
          <w:iCs/>
          <w:noProof/>
        </w:rPr>
        <w:t xml:space="preserve">Figure </w:t>
      </w:r>
      <w:r w:rsidR="00234608" w:rsidRPr="00AD7CE4">
        <w:rPr>
          <w:rFonts w:cstheme="minorHAnsi"/>
          <w:i/>
          <w:iCs/>
          <w:noProof/>
        </w:rPr>
        <w:t>29</w:t>
      </w:r>
      <w:r w:rsidR="00524190" w:rsidRPr="00AD7CE4">
        <w:rPr>
          <w:rFonts w:cstheme="minorHAnsi"/>
          <w:i/>
          <w:iCs/>
          <w:noProof/>
        </w:rPr>
        <w:t xml:space="preserve"> : Exemple d 'analyse du projet MSAL</w:t>
      </w:r>
      <w:r w:rsidR="00524190" w:rsidRPr="00AD7CE4">
        <w:rPr>
          <w:rFonts w:cstheme="minorHAnsi"/>
          <w:noProof/>
        </w:rPr>
        <w:t>).</w:t>
      </w:r>
    </w:p>
    <w:p w14:paraId="4BB42799" w14:textId="070B77BB" w:rsidR="00234608" w:rsidRPr="00AD7CE4" w:rsidRDefault="00000000" w:rsidP="00E13097">
      <w:pPr>
        <w:jc w:val="both"/>
        <w:rPr>
          <w:rFonts w:cstheme="minorHAnsi"/>
        </w:rPr>
        <w:pPrChange w:id="1256" w:author="FURNON Cyril" w:date="2023-08-18T00:11:00Z">
          <w:pPr/>
        </w:pPrChange>
      </w:pPr>
      <w:r>
        <w:rPr>
          <w:rFonts w:cstheme="minorHAnsi"/>
          <w:noProof/>
        </w:rPr>
        <w:pict w14:anchorId="50EF2BF8">
          <v:shape id="_x0000_s2127" type="#_x0000_t202" style="position:absolute;left:0;text-align:left;margin-left:-.5pt;margin-top:195.95pt;width:453.6pt;height:13.9pt;z-index:251665408;mso-position-horizontal-relative:text;mso-position-vertical-relative:text" stroked="f">
            <v:textbox style="mso-next-textbox:#_x0000_s2127" inset="0,0,0,0">
              <w:txbxContent>
                <w:p w14:paraId="75D4AC54" w14:textId="5D6317BE" w:rsidR="00F7015A" w:rsidRPr="001147B7" w:rsidRDefault="00F7015A" w:rsidP="00F7015A">
                  <w:pPr>
                    <w:pStyle w:val="Lgende"/>
                    <w:rPr>
                      <w:noProof/>
                    </w:rPr>
                  </w:pPr>
                  <w:r>
                    <w:t xml:space="preserve">Figure </w:t>
                  </w:r>
                  <w:r w:rsidR="00234608">
                    <w:t>29</w:t>
                  </w:r>
                  <w:r>
                    <w:t xml:space="preserve"> : Exemple d 'analyse du projet MSAL</w:t>
                  </w:r>
                </w:p>
                <w:p w14:paraId="7AE40155" w14:textId="77777777" w:rsidR="0080409F" w:rsidRDefault="0080409F"/>
                <w:p w14:paraId="027697FF" w14:textId="18140C99" w:rsidR="00F7015A" w:rsidRPr="001147B7" w:rsidRDefault="00F7015A" w:rsidP="00F7015A">
                  <w:pPr>
                    <w:pStyle w:val="Lgende"/>
                    <w:rPr>
                      <w:noProof/>
                    </w:rPr>
                  </w:pPr>
                  <w:r>
                    <w:t xml:space="preserve">Figure </w:t>
                  </w:r>
                  <w:r w:rsidR="00234608">
                    <w:t>29</w:t>
                  </w:r>
                  <w:r>
                    <w:t xml:space="preserve"> : Exemple d 'analyse du projet MSAL</w:t>
                  </w:r>
                </w:p>
              </w:txbxContent>
            </v:textbox>
          </v:shape>
        </w:pict>
      </w:r>
    </w:p>
    <w:p w14:paraId="4CEE49AB" w14:textId="77777777" w:rsidR="00234608" w:rsidRPr="00AD7CE4" w:rsidRDefault="00234608" w:rsidP="00E13097">
      <w:pPr>
        <w:jc w:val="both"/>
        <w:rPr>
          <w:rFonts w:cstheme="minorHAnsi"/>
        </w:rPr>
        <w:pPrChange w:id="1257" w:author="FURNON Cyril" w:date="2023-08-18T00:11:00Z">
          <w:pPr/>
        </w:pPrChange>
      </w:pPr>
    </w:p>
    <w:p w14:paraId="755FDE0F" w14:textId="6112F9DC" w:rsidR="006F5C19" w:rsidRPr="00AD7CE4" w:rsidRDefault="006F5C19" w:rsidP="00E13097">
      <w:pPr>
        <w:jc w:val="both"/>
        <w:rPr>
          <w:rFonts w:cstheme="minorHAnsi"/>
        </w:rPr>
        <w:pPrChange w:id="1258" w:author="FURNON Cyril" w:date="2023-08-18T00:11:00Z">
          <w:pPr/>
        </w:pPrChange>
      </w:pPr>
      <w:ins w:id="1259" w:author="FURNON Cyril" w:date="2023-08-18T00:11:00Z">
        <w:r>
          <w:t>D’autres</w:t>
        </w:r>
      </w:ins>
      <w:del w:id="1260" w:author="FURNON Cyril" w:date="2023-08-18T00:11:00Z">
        <w:r w:rsidRPr="00AD7CE4">
          <w:rPr>
            <w:rFonts w:cstheme="minorHAnsi"/>
          </w:rPr>
          <w:delText>D’autre</w:delText>
        </w:r>
      </w:del>
      <w:r w:rsidRPr="00AD7CE4">
        <w:rPr>
          <w:rFonts w:cstheme="minorHAnsi"/>
        </w:rPr>
        <w:t xml:space="preserve"> part</w:t>
      </w:r>
      <w:r w:rsidR="00FC28FD" w:rsidRPr="00AD7CE4">
        <w:rPr>
          <w:rFonts w:cstheme="minorHAnsi"/>
        </w:rPr>
        <w:t>, pour garder le même fonctionnement qu’ADAL,</w:t>
      </w:r>
      <w:r w:rsidR="00F7015A" w:rsidRPr="00AD7CE4">
        <w:rPr>
          <w:rFonts w:cstheme="minorHAnsi"/>
        </w:rPr>
        <w:t xml:space="preserve"> on</w:t>
      </w:r>
      <w:r w:rsidR="006A3502" w:rsidRPr="00AD7CE4">
        <w:rPr>
          <w:rFonts w:cstheme="minorHAnsi"/>
        </w:rPr>
        <w:t xml:space="preserve"> </w:t>
      </w:r>
      <w:r w:rsidR="00F7015A" w:rsidRPr="00AD7CE4">
        <w:rPr>
          <w:rFonts w:cstheme="minorHAnsi"/>
        </w:rPr>
        <w:t>garde la même structure avec</w:t>
      </w:r>
      <w:r w:rsidR="00FC28FD" w:rsidRPr="00AD7CE4">
        <w:rPr>
          <w:rFonts w:cstheme="minorHAnsi"/>
        </w:rPr>
        <w:t xml:space="preserve"> les </w:t>
      </w:r>
      <w:r w:rsidR="00562C49" w:rsidRPr="00AD7CE4">
        <w:rPr>
          <w:rFonts w:cstheme="minorHAnsi"/>
        </w:rPr>
        <w:t>trois</w:t>
      </w:r>
      <w:r w:rsidR="00FC28FD" w:rsidRPr="00AD7CE4">
        <w:rPr>
          <w:rFonts w:cstheme="minorHAnsi"/>
        </w:rPr>
        <w:t xml:space="preserve"> types</w:t>
      </w:r>
      <w:r w:rsidR="004C22A0" w:rsidRPr="00AD7CE4">
        <w:rPr>
          <w:rFonts w:cstheme="minorHAnsi"/>
        </w:rPr>
        <w:t xml:space="preserve"> de logiciels</w:t>
      </w:r>
      <w:r w:rsidR="00F7015A" w:rsidRPr="00AD7CE4">
        <w:rPr>
          <w:rFonts w:cstheme="minorHAnsi"/>
        </w:rPr>
        <w:t xml:space="preserve">. Il a fallu étudier pour chacun des cas le fonctionnement de MSAL comme le montre la </w:t>
      </w:r>
      <w:r w:rsidR="00524190" w:rsidRPr="00AD7CE4">
        <w:rPr>
          <w:rFonts w:cstheme="minorHAnsi"/>
          <w:i/>
          <w:iCs/>
        </w:rPr>
        <w:t xml:space="preserve">Figure </w:t>
      </w:r>
      <w:r w:rsidR="00234608" w:rsidRPr="00AD7CE4">
        <w:rPr>
          <w:rFonts w:cstheme="minorHAnsi"/>
          <w:i/>
          <w:iCs/>
        </w:rPr>
        <w:t>30</w:t>
      </w:r>
      <w:r w:rsidR="00524190" w:rsidRPr="00AD7CE4">
        <w:rPr>
          <w:rFonts w:cstheme="minorHAnsi"/>
          <w:i/>
          <w:iCs/>
        </w:rPr>
        <w:t xml:space="preserve"> : Schéma des cas de fonctionnement de MSAL</w:t>
      </w:r>
      <w:r w:rsidR="00524190" w:rsidRPr="00AD7CE4">
        <w:rPr>
          <w:rFonts w:cstheme="minorHAnsi"/>
        </w:rPr>
        <w:t>.</w:t>
      </w:r>
    </w:p>
    <w:p w14:paraId="30085E11" w14:textId="77777777" w:rsidR="00CE2DDE" w:rsidRDefault="00CE2DDE" w:rsidP="00E13097">
      <w:pPr>
        <w:jc w:val="both"/>
        <w:rPr>
          <w:ins w:id="1261" w:author="FURNON Cyril" w:date="2023-08-18T00:11:00Z"/>
        </w:rPr>
      </w:pPr>
      <w:ins w:id="1262" w:author="FURNON Cyril" w:date="2023-08-18T00:11:00Z">
        <w:r>
          <w:rPr>
            <w:noProof/>
          </w:rPr>
          <w:drawing>
            <wp:anchor distT="0" distB="0" distL="114300" distR="114300" simplePos="0" relativeHeight="251915776" behindDoc="1" locked="0" layoutInCell="1" allowOverlap="1" wp14:anchorId="4C0D704A" wp14:editId="3A99B6FA">
              <wp:simplePos x="0" y="0"/>
              <wp:positionH relativeFrom="column">
                <wp:posOffset>368268</wp:posOffset>
              </wp:positionH>
              <wp:positionV relativeFrom="paragraph">
                <wp:posOffset>24218</wp:posOffset>
              </wp:positionV>
              <wp:extent cx="5046980" cy="3610610"/>
              <wp:effectExtent l="19050" t="19050" r="1270" b="8890"/>
              <wp:wrapTight wrapText="bothSides">
                <wp:wrapPolygon edited="0">
                  <wp:start x="-82" y="-114"/>
                  <wp:lineTo x="-82" y="21653"/>
                  <wp:lineTo x="21605" y="21653"/>
                  <wp:lineTo x="21605" y="-114"/>
                  <wp:lineTo x="-82" y="-114"/>
                </wp:wrapPolygon>
              </wp:wrapTight>
              <wp:docPr id="461799078" name="Image 461799078"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91408" name="Image 1" descr="Une image contenant texte, capture d’écran, diagramme, Police&#10;&#10;Description générée automatiquement"/>
                      <pic:cNvPicPr/>
                    </pic:nvPicPr>
                    <pic:blipFill rotWithShape="1">
                      <a:blip r:embed="rId59">
                        <a:extLst>
                          <a:ext uri="{28A0092B-C50C-407E-A947-70E740481C1C}">
                            <a14:useLocalDpi xmlns:a14="http://schemas.microsoft.com/office/drawing/2010/main" val="0"/>
                          </a:ext>
                        </a:extLst>
                      </a:blip>
                      <a:srcRect t="7956"/>
                      <a:stretch/>
                    </pic:blipFill>
                    <pic:spPr bwMode="auto">
                      <a:xfrm>
                        <a:off x="0" y="0"/>
                        <a:ext cx="5046980" cy="36106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p w14:paraId="079417AF" w14:textId="79C0EDED" w:rsidR="00CE2DDE" w:rsidRPr="00AD7CE4" w:rsidRDefault="00CE2DDE" w:rsidP="00E13097">
      <w:pPr>
        <w:rPr>
          <w:del w:id="1263" w:author="FURNON Cyril" w:date="2023-08-18T00:11:00Z"/>
          <w:rFonts w:cstheme="minorHAnsi"/>
        </w:rPr>
      </w:pPr>
      <w:del w:id="1264" w:author="FURNON Cyril" w:date="2023-08-18T00:11:00Z">
        <w:r w:rsidRPr="00AD7CE4">
          <w:rPr>
            <w:rFonts w:cstheme="minorHAnsi"/>
            <w:noProof/>
          </w:rPr>
          <w:drawing>
            <wp:anchor distT="0" distB="0" distL="114300" distR="114300" simplePos="0" relativeHeight="251658240" behindDoc="1" locked="0" layoutInCell="1" allowOverlap="1" wp14:anchorId="704A924A" wp14:editId="4BCABCD0">
              <wp:simplePos x="0" y="0"/>
              <wp:positionH relativeFrom="column">
                <wp:posOffset>368268</wp:posOffset>
              </wp:positionH>
              <wp:positionV relativeFrom="paragraph">
                <wp:posOffset>24218</wp:posOffset>
              </wp:positionV>
              <wp:extent cx="5046980" cy="3610610"/>
              <wp:effectExtent l="19050" t="19050" r="1270" b="8890"/>
              <wp:wrapTight wrapText="bothSides">
                <wp:wrapPolygon edited="0">
                  <wp:start x="-82" y="-114"/>
                  <wp:lineTo x="-82" y="21653"/>
                  <wp:lineTo x="21605" y="21653"/>
                  <wp:lineTo x="21605" y="-114"/>
                  <wp:lineTo x="-82" y="-114"/>
                </wp:wrapPolygon>
              </wp:wrapTight>
              <wp:docPr id="308591408" name="Image 308591408"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91408" name="Image 1" descr="Une image contenant texte, capture d’écran, diagramme, Police&#10;&#10;Description générée automatiquement"/>
                      <pic:cNvPicPr/>
                    </pic:nvPicPr>
                    <pic:blipFill rotWithShape="1">
                      <a:blip r:embed="rId59">
                        <a:extLst>
                          <a:ext uri="{28A0092B-C50C-407E-A947-70E740481C1C}">
                            <a14:useLocalDpi xmlns:a14="http://schemas.microsoft.com/office/drawing/2010/main" val="0"/>
                          </a:ext>
                        </a:extLst>
                      </a:blip>
                      <a:srcRect t="7956"/>
                      <a:stretch/>
                    </pic:blipFill>
                    <pic:spPr bwMode="auto">
                      <a:xfrm>
                        <a:off x="0" y="0"/>
                        <a:ext cx="5046980" cy="36106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p>
    <w:p w14:paraId="2115FED6" w14:textId="016CFDAF" w:rsidR="00CE2DDE" w:rsidRPr="00AD7CE4" w:rsidRDefault="00000000" w:rsidP="00E13097">
      <w:pPr>
        <w:jc w:val="both"/>
        <w:rPr>
          <w:rFonts w:cstheme="minorHAnsi"/>
          <w:noProof/>
        </w:rPr>
        <w:pPrChange w:id="1265" w:author="FURNON Cyril" w:date="2023-08-18T00:11:00Z">
          <w:pPr/>
        </w:pPrChange>
      </w:pPr>
      <w:r>
        <w:rPr>
          <w:rFonts w:cstheme="minorHAnsi"/>
          <w:noProof/>
        </w:rPr>
        <w:pict w14:anchorId="2528D89F">
          <v:shape id="_x0000_s2126" type="#_x0000_t202" style="position:absolute;left:0;text-align:left;margin-left:28.5pt;margin-top:264.35pt;width:397.4pt;height:17.2pt;z-index:251666432;mso-position-horizontal-relative:text;mso-position-vertical-relative:text" stroked="f">
            <v:textbox style="mso-next-textbox:#_x0000_s2126" inset="0,0,0,0">
              <w:txbxContent>
                <w:p w14:paraId="2B0B12A5" w14:textId="7CC50DB0" w:rsidR="00F7015A" w:rsidRPr="00703C56" w:rsidRDefault="00F7015A" w:rsidP="000A40C3">
                  <w:pPr>
                    <w:pStyle w:val="Lgende"/>
                    <w:rPr>
                      <w:noProof/>
                    </w:rPr>
                  </w:pPr>
                  <w:r>
                    <w:t xml:space="preserve">Figure </w:t>
                  </w:r>
                  <w:r w:rsidR="00234608">
                    <w:t>30</w:t>
                  </w:r>
                  <w:r>
                    <w:t xml:space="preserve"> : Schéma des cas de fonctionnement de MSAL</w:t>
                  </w:r>
                </w:p>
              </w:txbxContent>
            </v:textbox>
            <w10:wrap type="topAndBottom"/>
          </v:shape>
        </w:pict>
      </w:r>
    </w:p>
    <w:p w14:paraId="0C984E74" w14:textId="43A4D153" w:rsidR="00CE2DDE" w:rsidRPr="00AD7CE4" w:rsidRDefault="006E6DFE" w:rsidP="00E13097">
      <w:pPr>
        <w:jc w:val="both"/>
        <w:rPr>
          <w:rFonts w:cstheme="minorHAnsi"/>
        </w:rPr>
        <w:pPrChange w:id="1266" w:author="FURNON Cyril" w:date="2023-08-18T00:11:00Z">
          <w:pPr/>
        </w:pPrChange>
      </w:pPr>
      <w:r w:rsidRPr="00AD7CE4">
        <w:rPr>
          <w:rFonts w:cstheme="minorHAnsi"/>
        </w:rPr>
        <w:t xml:space="preserve">Sans rentrer dans les détails, les </w:t>
      </w:r>
      <w:ins w:id="1267" w:author="FURNON Cyril" w:date="2023-08-18T00:11:00Z">
        <w:r w:rsidR="00E979A4">
          <w:rPr>
            <w:rFonts w:ascii="Calibri" w:hAnsi="Calibri" w:cs="Calibri"/>
            <w:color w:val="000000"/>
          </w:rPr>
          <w:t>principales</w:t>
        </w:r>
      </w:ins>
      <w:del w:id="1268" w:author="FURNON Cyril" w:date="2023-08-18T00:11:00Z">
        <w:r w:rsidRPr="00AD7CE4">
          <w:rPr>
            <w:rFonts w:cstheme="minorHAnsi"/>
          </w:rPr>
          <w:delText>principalement</w:delText>
        </w:r>
      </w:del>
      <w:r>
        <w:rPr>
          <w:rFonts w:ascii="Calibri" w:hAnsi="Calibri"/>
          <w:color w:val="000000"/>
          <w:rPrChange w:id="1269" w:author="FURNON Cyril" w:date="2023-08-18T00:11:00Z">
            <w:rPr>
              <w:rFonts w:cstheme="minorHAnsi"/>
            </w:rPr>
          </w:rPrChange>
        </w:rPr>
        <w:t xml:space="preserve"> </w:t>
      </w:r>
      <w:r w:rsidRPr="00AD7CE4">
        <w:rPr>
          <w:rFonts w:cstheme="minorHAnsi"/>
        </w:rPr>
        <w:t xml:space="preserve">interrogations concernent l’obtention du jeton de sécurité pour les types de logiciels depuis l’outil </w:t>
      </w:r>
      <w:ins w:id="1270" w:author="FURNON Cyril" w:date="2023-08-18T00:11:00Z">
        <w:r w:rsidR="00E979A4">
          <w:t>Microsoft</w:t>
        </w:r>
      </w:ins>
      <w:del w:id="1271" w:author="FURNON Cyril" w:date="2023-08-18T00:11:00Z">
        <w:r w:rsidRPr="00AD7CE4">
          <w:rPr>
            <w:rFonts w:cstheme="minorHAnsi"/>
          </w:rPr>
          <w:delText>MicroSoft</w:delText>
        </w:r>
      </w:del>
      <w:r w:rsidRPr="00AD7CE4">
        <w:rPr>
          <w:rFonts w:cstheme="minorHAnsi"/>
        </w:rPr>
        <w:t xml:space="preserve">. </w:t>
      </w:r>
      <w:r w:rsidR="00524190" w:rsidRPr="00AD7CE4">
        <w:rPr>
          <w:rFonts w:cstheme="minorHAnsi"/>
        </w:rPr>
        <w:t>D’après ce schéma</w:t>
      </w:r>
      <w:ins w:id="1272" w:author="FURNON Cyril" w:date="2023-08-18T00:11:00Z">
        <w:r w:rsidR="00E979A4">
          <w:t>,</w:t>
        </w:r>
      </w:ins>
      <w:r w:rsidR="00524190" w:rsidRPr="00AD7CE4">
        <w:rPr>
          <w:rFonts w:cstheme="minorHAnsi"/>
        </w:rPr>
        <w:t xml:space="preserve"> on peut voir que les parties les plus délicates </w:t>
      </w:r>
      <w:ins w:id="1273" w:author="FURNON Cyril" w:date="2023-08-18T00:11:00Z">
        <w:r w:rsidR="00524190">
          <w:t>concerne</w:t>
        </w:r>
        <w:r w:rsidR="00E979A4">
          <w:t>nt</w:t>
        </w:r>
      </w:ins>
      <w:del w:id="1274" w:author="FURNON Cyril" w:date="2023-08-18T00:11:00Z">
        <w:r w:rsidR="00524190" w:rsidRPr="00AD7CE4">
          <w:rPr>
            <w:rFonts w:cstheme="minorHAnsi"/>
          </w:rPr>
          <w:delText>concerne</w:delText>
        </w:r>
      </w:del>
      <w:r w:rsidR="00524190" w:rsidRPr="00AD7CE4">
        <w:rPr>
          <w:rFonts w:cstheme="minorHAnsi"/>
        </w:rPr>
        <w:t xml:space="preserve"> le rafraîchissement </w:t>
      </w:r>
      <w:r w:rsidR="005666D6" w:rsidRPr="00AD7CE4">
        <w:rPr>
          <w:rFonts w:cstheme="minorHAnsi"/>
        </w:rPr>
        <w:t>du jeton</w:t>
      </w:r>
      <w:r w:rsidR="00524190" w:rsidRPr="00AD7CE4">
        <w:rPr>
          <w:rFonts w:cstheme="minorHAnsi"/>
        </w:rPr>
        <w:t xml:space="preserve"> là où l’authentification depuis les Front-end et Back-end ont trouvé une solution.</w:t>
      </w:r>
      <w:r w:rsidR="006A3502" w:rsidRPr="00AD7CE4">
        <w:rPr>
          <w:rFonts w:cstheme="minorHAnsi"/>
        </w:rPr>
        <w:t xml:space="preserve"> </w:t>
      </w:r>
    </w:p>
    <w:p w14:paraId="5FDD914C" w14:textId="24FF3B7D" w:rsidR="00695D5C" w:rsidRPr="00AD7CE4" w:rsidRDefault="00234608" w:rsidP="00E13097">
      <w:pPr>
        <w:jc w:val="both"/>
        <w:rPr>
          <w:rFonts w:cstheme="minorHAnsi"/>
        </w:rPr>
        <w:pPrChange w:id="1275" w:author="FURNON Cyril" w:date="2023-08-18T00:11:00Z">
          <w:pPr/>
        </w:pPrChange>
      </w:pPr>
      <w:ins w:id="1276" w:author="FURNON Cyril" w:date="2023-08-18T00:11:00Z">
        <w:r>
          <w:rPr>
            <w:noProof/>
          </w:rPr>
          <w:drawing>
            <wp:anchor distT="0" distB="0" distL="114300" distR="114300" simplePos="0" relativeHeight="251917824" behindDoc="0" locked="0" layoutInCell="1" allowOverlap="1" wp14:anchorId="6E99F82F" wp14:editId="23D311BF">
              <wp:simplePos x="0" y="0"/>
              <wp:positionH relativeFrom="column">
                <wp:posOffset>1055533</wp:posOffset>
              </wp:positionH>
              <wp:positionV relativeFrom="paragraph">
                <wp:posOffset>931853</wp:posOffset>
              </wp:positionV>
              <wp:extent cx="3848100" cy="2521585"/>
              <wp:effectExtent l="19050" t="19050" r="0" b="0"/>
              <wp:wrapTopAndBottom/>
              <wp:docPr id="2073863960" name="Image 207386396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49488" name="Image 1" descr="Une image contenant texte, capture d’écran, Police, nombre&#10;&#10;Description générée automatiquemen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848100" cy="25215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ins>
      <w:del w:id="1277" w:author="FURNON Cyril" w:date="2023-08-18T00:11:00Z">
        <w:r w:rsidRPr="00AD7CE4">
          <w:rPr>
            <w:rFonts w:cstheme="minorHAnsi"/>
            <w:noProof/>
          </w:rPr>
          <w:drawing>
            <wp:anchor distT="0" distB="0" distL="114300" distR="114300" simplePos="0" relativeHeight="251653120" behindDoc="0" locked="0" layoutInCell="1" allowOverlap="1" wp14:anchorId="51E149B4" wp14:editId="043FB324">
              <wp:simplePos x="0" y="0"/>
              <wp:positionH relativeFrom="column">
                <wp:posOffset>1055533</wp:posOffset>
              </wp:positionH>
              <wp:positionV relativeFrom="paragraph">
                <wp:posOffset>931853</wp:posOffset>
              </wp:positionV>
              <wp:extent cx="3848100" cy="2521585"/>
              <wp:effectExtent l="19050" t="19050" r="0" b="0"/>
              <wp:wrapTopAndBottom/>
              <wp:docPr id="551549488" name="Image 551549488"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49488" name="Image 1" descr="Une image contenant texte, capture d’écran, Police, nombre&#10;&#10;Description générée automatiquemen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848100" cy="25215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del>
      <w:r w:rsidR="00842EF8" w:rsidRPr="00AD7CE4">
        <w:rPr>
          <w:rFonts w:cstheme="minorHAnsi"/>
        </w:rPr>
        <w:t xml:space="preserve">Ces </w:t>
      </w:r>
      <w:r w:rsidR="006F5C19" w:rsidRPr="00AD7CE4">
        <w:rPr>
          <w:rFonts w:cstheme="minorHAnsi"/>
        </w:rPr>
        <w:t>analyses</w:t>
      </w:r>
      <w:r w:rsidR="00842EF8" w:rsidRPr="00AD7CE4">
        <w:rPr>
          <w:rFonts w:cstheme="minorHAnsi"/>
        </w:rPr>
        <w:t xml:space="preserve"> ont permis d’établir des attentes plus précises aux projets</w:t>
      </w:r>
      <w:r w:rsidR="006E6DFE" w:rsidRPr="00AD7CE4">
        <w:rPr>
          <w:rFonts w:cstheme="minorHAnsi"/>
        </w:rPr>
        <w:t xml:space="preserve"> et MVP (Most Valuable Product) visible sur la </w:t>
      </w:r>
      <w:r w:rsidR="00842EF8" w:rsidRPr="00AD7CE4">
        <w:rPr>
          <w:rFonts w:cstheme="minorHAnsi"/>
          <w:i/>
          <w:iCs/>
        </w:rPr>
        <w:t xml:space="preserve">Figure </w:t>
      </w:r>
      <w:r w:rsidRPr="00AD7CE4">
        <w:rPr>
          <w:rFonts w:cstheme="minorHAnsi"/>
          <w:i/>
          <w:iCs/>
        </w:rPr>
        <w:t>31</w:t>
      </w:r>
      <w:r w:rsidR="00842EF8" w:rsidRPr="00AD7CE4">
        <w:rPr>
          <w:rFonts w:cstheme="minorHAnsi"/>
          <w:i/>
          <w:iCs/>
        </w:rPr>
        <w:t xml:space="preserve"> : Livrables attendus du projet MSAL</w:t>
      </w:r>
      <w:r w:rsidR="006F5C19" w:rsidRPr="00AD7CE4">
        <w:rPr>
          <w:rFonts w:cstheme="minorHAnsi"/>
        </w:rPr>
        <w:t>.</w:t>
      </w:r>
      <w:r w:rsidR="00842EF8" w:rsidRPr="00AD7CE4">
        <w:rPr>
          <w:rFonts w:cstheme="minorHAnsi"/>
        </w:rPr>
        <w:t xml:space="preserve"> </w:t>
      </w:r>
      <w:r w:rsidR="006E6DFE" w:rsidRPr="00AD7CE4">
        <w:rPr>
          <w:rFonts w:cstheme="minorHAnsi"/>
        </w:rPr>
        <w:t>Ce MVP traduit le minimum acceptable pour la validation de la version. C’est donc à partir de ce MVP que l’on peut appro</w:t>
      </w:r>
      <w:r w:rsidR="00562C49" w:rsidRPr="00AD7CE4">
        <w:rPr>
          <w:rFonts w:cstheme="minorHAnsi"/>
        </w:rPr>
        <w:t>fo</w:t>
      </w:r>
      <w:r w:rsidR="006E6DFE" w:rsidRPr="00AD7CE4">
        <w:rPr>
          <w:rFonts w:cstheme="minorHAnsi"/>
        </w:rPr>
        <w:t>ndir les recherches.</w:t>
      </w:r>
    </w:p>
    <w:p w14:paraId="0270AA25" w14:textId="2F370A05" w:rsidR="00234608" w:rsidRPr="00AD7CE4" w:rsidRDefault="00000000" w:rsidP="00E13097">
      <w:pPr>
        <w:jc w:val="both"/>
        <w:rPr>
          <w:rFonts w:cstheme="minorHAnsi"/>
        </w:rPr>
        <w:pPrChange w:id="1278" w:author="FURNON Cyril" w:date="2023-08-18T00:11:00Z">
          <w:pPr/>
        </w:pPrChange>
      </w:pPr>
      <w:r>
        <w:rPr>
          <w:rFonts w:cstheme="minorHAnsi"/>
          <w:noProof/>
        </w:rPr>
        <w:pict w14:anchorId="725434E4">
          <v:shape id="_x0000_s2124" type="#_x0000_t202" style="position:absolute;left:0;text-align:left;margin-left:85.85pt;margin-top:209pt;width:303pt;height:18.05pt;z-index:251663360;mso-position-horizontal-relative:text;mso-position-vertical-relative:text" stroked="f">
            <v:textbox style="mso-next-textbox:#_x0000_s2124" inset="0,0,0,0">
              <w:txbxContent>
                <w:p w14:paraId="237E0AC3" w14:textId="2EAB0CDA" w:rsidR="00842EF8" w:rsidRPr="00580E80" w:rsidRDefault="00842EF8" w:rsidP="000A40C3">
                  <w:pPr>
                    <w:pStyle w:val="Lgende"/>
                    <w:rPr>
                      <w:noProof/>
                    </w:rPr>
                  </w:pPr>
                  <w:r>
                    <w:t xml:space="preserve">Figure </w:t>
                  </w:r>
                  <w:r w:rsidR="00234608">
                    <w:t>31</w:t>
                  </w:r>
                  <w:r>
                    <w:t xml:space="preserve"> : Livrables attendus du projet MSAL</w:t>
                  </w:r>
                </w:p>
              </w:txbxContent>
            </v:textbox>
          </v:shape>
        </w:pict>
      </w:r>
    </w:p>
    <w:p w14:paraId="6BB6AD57" w14:textId="05E14C41" w:rsidR="0045369C" w:rsidRPr="00AD7CE4" w:rsidRDefault="006E6DFE" w:rsidP="00E13097">
      <w:pPr>
        <w:jc w:val="both"/>
        <w:rPr>
          <w:rFonts w:cstheme="minorHAnsi"/>
        </w:rPr>
        <w:pPrChange w:id="1279" w:author="FURNON Cyril" w:date="2023-08-18T00:11:00Z">
          <w:pPr/>
        </w:pPrChange>
      </w:pPr>
      <w:r w:rsidRPr="00AD7CE4">
        <w:rPr>
          <w:rFonts w:cstheme="minorHAnsi"/>
        </w:rPr>
        <w:t>Nous pouvons</w:t>
      </w:r>
      <w:r w:rsidR="009630D8" w:rsidRPr="00AD7CE4">
        <w:rPr>
          <w:rFonts w:cstheme="minorHAnsi"/>
        </w:rPr>
        <w:t xml:space="preserve"> </w:t>
      </w:r>
      <w:r w:rsidRPr="00AD7CE4">
        <w:rPr>
          <w:rFonts w:cstheme="minorHAnsi"/>
        </w:rPr>
        <w:t>voir</w:t>
      </w:r>
      <w:r w:rsidR="00842EF8" w:rsidRPr="00AD7CE4">
        <w:rPr>
          <w:rFonts w:cstheme="minorHAnsi"/>
        </w:rPr>
        <w:t xml:space="preserve"> </w:t>
      </w:r>
      <w:r w:rsidR="009630D8" w:rsidRPr="00AD7CE4">
        <w:rPr>
          <w:rFonts w:cstheme="minorHAnsi"/>
        </w:rPr>
        <w:t>qu’il</w:t>
      </w:r>
      <w:r w:rsidRPr="00AD7CE4">
        <w:rPr>
          <w:rFonts w:cstheme="minorHAnsi"/>
        </w:rPr>
        <w:t xml:space="preserve"> y</w:t>
      </w:r>
      <w:r w:rsidR="009630D8" w:rsidRPr="00AD7CE4">
        <w:rPr>
          <w:rFonts w:cstheme="minorHAnsi"/>
        </w:rPr>
        <w:t xml:space="preserve"> a </w:t>
      </w:r>
      <w:r w:rsidR="00842EF8" w:rsidRPr="00AD7CE4">
        <w:rPr>
          <w:rFonts w:cstheme="minorHAnsi"/>
        </w:rPr>
        <w:t>des besoins de documentation sur le</w:t>
      </w:r>
      <w:r w:rsidR="00D86356" w:rsidRPr="00AD7CE4">
        <w:rPr>
          <w:rFonts w:cstheme="minorHAnsi"/>
        </w:rPr>
        <w:t>s modifications sur</w:t>
      </w:r>
      <w:r w:rsidRPr="00AD7CE4">
        <w:rPr>
          <w:rFonts w:cstheme="minorHAnsi"/>
        </w:rPr>
        <w:t xml:space="preserve"> le</w:t>
      </w:r>
      <w:r w:rsidR="00842EF8" w:rsidRPr="00AD7CE4">
        <w:rPr>
          <w:rFonts w:cstheme="minorHAnsi"/>
        </w:rPr>
        <w:t xml:space="preserve"> site Azure</w:t>
      </w:r>
      <w:r w:rsidR="00D86356" w:rsidRPr="00AD7CE4">
        <w:rPr>
          <w:rFonts w:cstheme="minorHAnsi"/>
        </w:rPr>
        <w:t>, sur les différentes structures du code (front-end et back-</w:t>
      </w:r>
      <w:r w:rsidR="009C46E4" w:rsidRPr="00AD7CE4">
        <w:rPr>
          <w:rFonts w:cstheme="minorHAnsi"/>
        </w:rPr>
        <w:t>end…</w:t>
      </w:r>
      <w:r w:rsidRPr="00AD7CE4">
        <w:rPr>
          <w:rFonts w:cstheme="minorHAnsi"/>
        </w:rPr>
        <w:t>)</w:t>
      </w:r>
      <w:r w:rsidR="00D86356" w:rsidRPr="00AD7CE4">
        <w:rPr>
          <w:rFonts w:cstheme="minorHAnsi"/>
        </w:rPr>
        <w:t xml:space="preserve"> Puis, les développements eux-mêmes. A noter que ACC et BP sont les</w:t>
      </w:r>
      <w:r w:rsidRPr="00AD7CE4">
        <w:rPr>
          <w:rFonts w:cstheme="minorHAnsi"/>
        </w:rPr>
        <w:t xml:space="preserve"> abréviations des</w:t>
      </w:r>
      <w:r w:rsidR="00D86356" w:rsidRPr="00AD7CE4">
        <w:rPr>
          <w:rFonts w:cstheme="minorHAnsi"/>
        </w:rPr>
        <w:t xml:space="preserve"> applications noyaux du site</w:t>
      </w:r>
      <w:r w:rsidR="009630D8" w:rsidRPr="00AD7CE4">
        <w:rPr>
          <w:rFonts w:cstheme="minorHAnsi"/>
        </w:rPr>
        <w:t>, gérant</w:t>
      </w:r>
      <w:r w:rsidR="00D86356" w:rsidRPr="00AD7CE4">
        <w:rPr>
          <w:rFonts w:cstheme="minorHAnsi"/>
        </w:rPr>
        <w:t xml:space="preserve"> </w:t>
      </w:r>
      <w:r w:rsidR="009C46E4" w:rsidRPr="00AD7CE4">
        <w:rPr>
          <w:rFonts w:cstheme="minorHAnsi"/>
        </w:rPr>
        <w:t>entre autres</w:t>
      </w:r>
      <w:r w:rsidR="00D86356" w:rsidRPr="00AD7CE4">
        <w:rPr>
          <w:rFonts w:cstheme="minorHAnsi"/>
        </w:rPr>
        <w:t xml:space="preserve"> la page d’accueil du site</w:t>
      </w:r>
      <w:r w:rsidR="009630D8" w:rsidRPr="00AD7CE4">
        <w:rPr>
          <w:rFonts w:cstheme="minorHAnsi"/>
        </w:rPr>
        <w:t xml:space="preserve"> et </w:t>
      </w:r>
      <w:r w:rsidR="009C46E4" w:rsidRPr="00AD7CE4">
        <w:rPr>
          <w:rFonts w:cstheme="minorHAnsi"/>
        </w:rPr>
        <w:t>le noyaux des fonctionnalités communes à toutes les applications.</w:t>
      </w:r>
    </w:p>
    <w:p w14:paraId="366E00B9" w14:textId="735C8ACD" w:rsidR="00842EF8" w:rsidRPr="00AD7CE4" w:rsidRDefault="009630D8" w:rsidP="00E13097">
      <w:pPr>
        <w:jc w:val="both"/>
        <w:rPr>
          <w:rFonts w:cstheme="minorHAnsi"/>
        </w:rPr>
        <w:pPrChange w:id="1280" w:author="FURNON Cyril" w:date="2023-08-18T00:11:00Z">
          <w:pPr/>
        </w:pPrChange>
      </w:pPr>
      <w:r w:rsidRPr="00AD7CE4">
        <w:rPr>
          <w:rFonts w:cstheme="minorHAnsi"/>
        </w:rPr>
        <w:t>Une fois cette étape d’analyse et d’étude terminé</w:t>
      </w:r>
      <w:r w:rsidR="00761562" w:rsidRPr="00AD7CE4">
        <w:rPr>
          <w:rFonts w:cstheme="minorHAnsi"/>
        </w:rPr>
        <w:t xml:space="preserve">, le développement s’est découpé en </w:t>
      </w:r>
      <w:r w:rsidR="00562C49" w:rsidRPr="00AD7CE4">
        <w:rPr>
          <w:rFonts w:cstheme="minorHAnsi"/>
        </w:rPr>
        <w:t>deux</w:t>
      </w:r>
      <w:r w:rsidR="00761562" w:rsidRPr="00AD7CE4">
        <w:rPr>
          <w:rFonts w:cstheme="minorHAnsi"/>
        </w:rPr>
        <w:t xml:space="preserve"> parties : une </w:t>
      </w:r>
      <w:ins w:id="1281" w:author="FURNON Cyril" w:date="2023-08-18T00:11:00Z">
        <w:r w:rsidR="00E979A4">
          <w:rPr>
            <w:rFonts w:ascii="Calibri" w:hAnsi="Calibri" w:cs="Calibri"/>
            <w:color w:val="000000"/>
          </w:rPr>
          <w:t>première</w:t>
        </w:r>
      </w:ins>
      <w:del w:id="1282" w:author="FURNON Cyril" w:date="2023-08-18T00:11:00Z">
        <w:r w:rsidR="00761562" w:rsidRPr="00AD7CE4">
          <w:rPr>
            <w:rFonts w:cstheme="minorHAnsi"/>
          </w:rPr>
          <w:delText>premières</w:delText>
        </w:r>
      </w:del>
      <w:r w:rsidR="00761562">
        <w:rPr>
          <w:rFonts w:ascii="Calibri" w:hAnsi="Calibri"/>
          <w:color w:val="000000"/>
          <w:rPrChange w:id="1283" w:author="FURNON Cyril" w:date="2023-08-18T00:11:00Z">
            <w:rPr>
              <w:rFonts w:cstheme="minorHAnsi"/>
            </w:rPr>
          </w:rPrChange>
        </w:rPr>
        <w:t xml:space="preserve"> </w:t>
      </w:r>
      <w:r w:rsidR="00761562" w:rsidRPr="00AD7CE4">
        <w:rPr>
          <w:rFonts w:cstheme="minorHAnsi"/>
        </w:rPr>
        <w:t xml:space="preserve">concernait toutes les modifications pour la gestion de la récupération des jetons et de son rafraîchissement et la seconde comportait toutes les petites modifications à apporter sur toutes les applications (front-end et back-end) pour faire les appels </w:t>
      </w:r>
      <w:r w:rsidR="001F1693" w:rsidRPr="00AD7CE4">
        <w:rPr>
          <w:rFonts w:cstheme="minorHAnsi"/>
        </w:rPr>
        <w:t>à cette première partie de développement.</w:t>
      </w:r>
    </w:p>
    <w:p w14:paraId="4CF2F9EC" w14:textId="4EE67E6E" w:rsidR="001F1693" w:rsidRPr="00AD7CE4" w:rsidRDefault="006E6DFE" w:rsidP="00E13097">
      <w:pPr>
        <w:jc w:val="both"/>
        <w:rPr>
          <w:rFonts w:cstheme="minorHAnsi"/>
        </w:rPr>
        <w:pPrChange w:id="1284" w:author="FURNON Cyril" w:date="2023-08-18T00:11:00Z">
          <w:pPr/>
        </w:pPrChange>
      </w:pPr>
      <w:r w:rsidRPr="00AD7CE4">
        <w:rPr>
          <w:rFonts w:cstheme="minorHAnsi"/>
        </w:rPr>
        <w:t>Après que</w:t>
      </w:r>
      <w:r w:rsidR="001F1693" w:rsidRPr="00AD7CE4">
        <w:rPr>
          <w:rFonts w:cstheme="minorHAnsi"/>
        </w:rPr>
        <w:t xml:space="preserve"> la première partie a</w:t>
      </w:r>
      <w:r w:rsidRPr="00AD7CE4">
        <w:rPr>
          <w:rFonts w:cstheme="minorHAnsi"/>
        </w:rPr>
        <w:t>it</w:t>
      </w:r>
      <w:r w:rsidR="001F1693" w:rsidRPr="00AD7CE4">
        <w:rPr>
          <w:rFonts w:cstheme="minorHAnsi"/>
        </w:rPr>
        <w:t xml:space="preserve"> </w:t>
      </w:r>
      <w:r w:rsidR="00707F8E" w:rsidRPr="00AD7CE4">
        <w:rPr>
          <w:rFonts w:cstheme="minorHAnsi"/>
        </w:rPr>
        <w:t xml:space="preserve">été </w:t>
      </w:r>
      <w:ins w:id="1285" w:author="FURNON Cyril" w:date="2023-08-18T00:11:00Z">
        <w:r w:rsidR="001F1693">
          <w:t>effectué</w:t>
        </w:r>
        <w:r w:rsidR="00E979A4">
          <w:t>e</w:t>
        </w:r>
      </w:ins>
      <w:del w:id="1286" w:author="FURNON Cyril" w:date="2023-08-18T00:11:00Z">
        <w:r w:rsidR="001F1693" w:rsidRPr="00AD7CE4">
          <w:rPr>
            <w:rFonts w:cstheme="minorHAnsi"/>
          </w:rPr>
          <w:delText>effectué</w:delText>
        </w:r>
      </w:del>
      <w:r w:rsidR="001F1693" w:rsidRPr="00AD7CE4">
        <w:rPr>
          <w:rFonts w:cstheme="minorHAnsi"/>
        </w:rPr>
        <w:t xml:space="preserve"> par une paire de </w:t>
      </w:r>
      <w:ins w:id="1287" w:author="FURNON Cyril" w:date="2023-08-18T00:11:00Z">
        <w:r w:rsidR="001F1693">
          <w:t>développeur</w:t>
        </w:r>
        <w:r w:rsidR="00E979A4">
          <w:t>s</w:t>
        </w:r>
      </w:ins>
      <w:del w:id="1288" w:author="FURNON Cyril" w:date="2023-08-18T00:11:00Z">
        <w:r w:rsidR="001F1693" w:rsidRPr="00AD7CE4">
          <w:rPr>
            <w:rFonts w:cstheme="minorHAnsi"/>
          </w:rPr>
          <w:delText>développeur</w:delText>
        </w:r>
      </w:del>
      <w:r w:rsidR="001F1693" w:rsidRPr="00AD7CE4">
        <w:rPr>
          <w:rFonts w:cstheme="minorHAnsi"/>
        </w:rPr>
        <w:t xml:space="preserve">, la seconde </w:t>
      </w:r>
      <w:r w:rsidRPr="00AD7CE4">
        <w:rPr>
          <w:rFonts w:cstheme="minorHAnsi"/>
        </w:rPr>
        <w:t xml:space="preserve">partie </w:t>
      </w:r>
      <w:r w:rsidR="001F1693" w:rsidRPr="00AD7CE4">
        <w:rPr>
          <w:rFonts w:cstheme="minorHAnsi"/>
        </w:rPr>
        <w:t>a demandé l’</w:t>
      </w:r>
      <w:r w:rsidRPr="00AD7CE4">
        <w:rPr>
          <w:rFonts w:cstheme="minorHAnsi"/>
        </w:rPr>
        <w:t>intervention</w:t>
      </w:r>
      <w:r w:rsidR="001F1693" w:rsidRPr="00AD7CE4">
        <w:rPr>
          <w:rFonts w:cstheme="minorHAnsi"/>
        </w:rPr>
        <w:t xml:space="preserve"> de l’ensemble de l’équipe Portail. C’est là que la documentation technique a été très précieuse :</w:t>
      </w:r>
      <w:r w:rsidR="00707F8E" w:rsidRPr="00AD7CE4">
        <w:rPr>
          <w:rFonts w:cstheme="minorHAnsi"/>
        </w:rPr>
        <w:t xml:space="preserve"> elle décrivant l’ensemble des étapes à suivre pour les modifications : la création des branches Git, la récupération du code source et de tous les outils nécessaires, des modifications de code </w:t>
      </w:r>
      <w:r w:rsidR="001F1693" w:rsidRPr="00AD7CE4">
        <w:rPr>
          <w:rFonts w:cstheme="minorHAnsi"/>
        </w:rPr>
        <w:t>jusqu’à l’exécution de premier test</w:t>
      </w:r>
      <w:r w:rsidR="00707F8E" w:rsidRPr="00AD7CE4">
        <w:rPr>
          <w:rFonts w:cstheme="minorHAnsi"/>
        </w:rPr>
        <w:t>. La documentation détaille également l’ensemble du processus pour chacun des</w:t>
      </w:r>
      <w:r w:rsidR="001F1693" w:rsidRPr="00AD7CE4">
        <w:rPr>
          <w:rFonts w:cstheme="minorHAnsi"/>
        </w:rPr>
        <w:t xml:space="preserve"> types </w:t>
      </w:r>
      <w:r w:rsidR="00707F8E" w:rsidRPr="00AD7CE4">
        <w:rPr>
          <w:rFonts w:cstheme="minorHAnsi"/>
        </w:rPr>
        <w:t xml:space="preserve">d’architectures, </w:t>
      </w:r>
      <w:r w:rsidR="001F1693" w:rsidRPr="00AD7CE4">
        <w:rPr>
          <w:rFonts w:cstheme="minorHAnsi"/>
        </w:rPr>
        <w:t>de</w:t>
      </w:r>
      <w:r w:rsidR="00707F8E" w:rsidRPr="00AD7CE4">
        <w:rPr>
          <w:rFonts w:cstheme="minorHAnsi"/>
        </w:rPr>
        <w:t>s</w:t>
      </w:r>
      <w:r w:rsidR="001F1693" w:rsidRPr="00AD7CE4">
        <w:rPr>
          <w:rFonts w:cstheme="minorHAnsi"/>
        </w:rPr>
        <w:t xml:space="preserve"> </w:t>
      </w:r>
      <w:r w:rsidR="00C06640" w:rsidRPr="00AD7CE4">
        <w:rPr>
          <w:rFonts w:cstheme="minorHAnsi"/>
        </w:rPr>
        <w:t>langages</w:t>
      </w:r>
      <w:r w:rsidR="001F1693" w:rsidRPr="00AD7CE4">
        <w:rPr>
          <w:rFonts w:cstheme="minorHAnsi"/>
        </w:rPr>
        <w:t xml:space="preserve"> et</w:t>
      </w:r>
      <w:r w:rsidR="00707F8E" w:rsidRPr="00AD7CE4">
        <w:rPr>
          <w:rFonts w:cstheme="minorHAnsi"/>
        </w:rPr>
        <w:t xml:space="preserve"> des</w:t>
      </w:r>
      <w:r w:rsidR="001F1693" w:rsidRPr="00AD7CE4">
        <w:rPr>
          <w:rFonts w:cstheme="minorHAnsi"/>
        </w:rPr>
        <w:t xml:space="preserve"> frameworks</w:t>
      </w:r>
      <w:r w:rsidR="00707F8E" w:rsidRPr="00AD7CE4">
        <w:rPr>
          <w:rFonts w:cstheme="minorHAnsi"/>
        </w:rPr>
        <w:t xml:space="preserve"> des applications</w:t>
      </w:r>
      <w:r w:rsidR="00C06640" w:rsidRPr="00AD7CE4">
        <w:rPr>
          <w:rFonts w:cstheme="minorHAnsi"/>
        </w:rPr>
        <w:t>.</w:t>
      </w:r>
      <w:r w:rsidR="001F1693" w:rsidRPr="00AD7CE4">
        <w:rPr>
          <w:rFonts w:cstheme="minorHAnsi"/>
        </w:rPr>
        <w:t xml:space="preserve"> </w:t>
      </w:r>
    </w:p>
    <w:p w14:paraId="0F5E0941" w14:textId="03BA058B" w:rsidR="00F00F95" w:rsidRPr="00AD7CE4" w:rsidRDefault="001F1693" w:rsidP="00E13097">
      <w:pPr>
        <w:jc w:val="both"/>
        <w:rPr>
          <w:rFonts w:cstheme="minorHAnsi"/>
        </w:rPr>
        <w:pPrChange w:id="1289" w:author="FURNON Cyril" w:date="2023-08-18T00:11:00Z">
          <w:pPr/>
        </w:pPrChange>
      </w:pPr>
      <w:r w:rsidRPr="00AD7CE4">
        <w:rPr>
          <w:rFonts w:cstheme="minorHAnsi"/>
        </w:rPr>
        <w:t>L’avancé des modifications applications après applications a été suivis grâce à des réunions et grâce à un tableaux Excel.</w:t>
      </w:r>
      <w:r w:rsidR="005249B7" w:rsidRPr="00AD7CE4">
        <w:rPr>
          <w:rFonts w:cstheme="minorHAnsi"/>
        </w:rPr>
        <w:t xml:space="preserve"> </w:t>
      </w:r>
      <w:r w:rsidR="00F00F95" w:rsidRPr="00AD7CE4">
        <w:rPr>
          <w:rFonts w:cstheme="minorHAnsi"/>
        </w:rPr>
        <w:t xml:space="preserve">En suivant les instructions de tests, nous pouvons également lister pour l’ensemble des applications la personne en charge, son avancement (étape de développement, étape de test technique, étape de test fonctionnels…) comme la gestion des statuts vue dans la partie </w:t>
      </w:r>
      <w:r w:rsidR="00F00F95" w:rsidRPr="00AD7CE4">
        <w:rPr>
          <w:rFonts w:cstheme="minorHAnsi"/>
          <w:color w:val="4472C4" w:themeColor="accent1"/>
        </w:rPr>
        <w:t>B. 3. Processus de gestion du besoin.</w:t>
      </w:r>
      <w:r w:rsidR="00F00F95" w:rsidRPr="00AD7CE4">
        <w:rPr>
          <w:rFonts w:cstheme="minorHAnsi"/>
        </w:rPr>
        <w:t xml:space="preserve"> Ce fichier permettant également de voir sur quel environnement la version MSAL se situait sur chacune des applications. Enfin, les membres de l’équipe référençaient également les erreurs et problèmes qu’il rencontrait pendant le processus.  Ces problèmes pouvaient être de </w:t>
      </w:r>
      <w:r w:rsidR="005666D6" w:rsidRPr="00AD7CE4">
        <w:rPr>
          <w:rFonts w:cstheme="minorHAnsi"/>
        </w:rPr>
        <w:t>simples questions techniques</w:t>
      </w:r>
      <w:r w:rsidR="00F00F95" w:rsidRPr="00AD7CE4">
        <w:rPr>
          <w:rFonts w:cstheme="minorHAnsi"/>
        </w:rPr>
        <w:t xml:space="preserve"> et les erreurs étaient souvent signe d’un problème d’authentification rencontré lors de test. </w:t>
      </w:r>
    </w:p>
    <w:p w14:paraId="07A9A65D" w14:textId="7B8D2084" w:rsidR="00554737" w:rsidRPr="00AD7CE4" w:rsidRDefault="00C06640" w:rsidP="00E13097">
      <w:pPr>
        <w:jc w:val="both"/>
        <w:rPr>
          <w:rFonts w:cstheme="minorHAnsi"/>
        </w:rPr>
        <w:pPrChange w:id="1290" w:author="FURNON Cyril" w:date="2023-08-18T00:11:00Z">
          <w:pPr/>
        </w:pPrChange>
      </w:pPr>
      <w:r w:rsidRPr="00AD7CE4">
        <w:rPr>
          <w:rFonts w:cstheme="minorHAnsi"/>
        </w:rPr>
        <w:t xml:space="preserve">Une fois l’ensemble des applications mises </w:t>
      </w:r>
      <w:r w:rsidR="00F00F95" w:rsidRPr="00AD7CE4">
        <w:rPr>
          <w:rFonts w:cstheme="minorHAnsi"/>
        </w:rPr>
        <w:t>à jour</w:t>
      </w:r>
      <w:r w:rsidRPr="00AD7CE4">
        <w:rPr>
          <w:rFonts w:cstheme="minorHAnsi"/>
        </w:rPr>
        <w:t xml:space="preserve">, il a fallu procéder à un premier déploiement sur un environnement de Test (Qualité) pour permettre l’exécution de tests plus </w:t>
      </w:r>
      <w:ins w:id="1291" w:author="FURNON Cyril" w:date="2023-08-18T00:11:00Z">
        <w:r>
          <w:t>approfondi</w:t>
        </w:r>
        <w:r w:rsidR="00E979A4">
          <w:t>s</w:t>
        </w:r>
      </w:ins>
      <w:del w:id="1292" w:author="FURNON Cyril" w:date="2023-08-18T00:11:00Z">
        <w:r w:rsidRPr="00AD7CE4">
          <w:rPr>
            <w:rFonts w:cstheme="minorHAnsi"/>
          </w:rPr>
          <w:delText>approfondie</w:delText>
        </w:r>
      </w:del>
      <w:r w:rsidRPr="00AD7CE4">
        <w:rPr>
          <w:rFonts w:cstheme="minorHAnsi"/>
        </w:rPr>
        <w:t xml:space="preserve"> puis enfin les mise en production de l’ensemble des </w:t>
      </w:r>
      <w:r w:rsidR="006A3502" w:rsidRPr="00AD7CE4">
        <w:rPr>
          <w:rFonts w:cstheme="minorHAnsi"/>
        </w:rPr>
        <w:t>applications</w:t>
      </w:r>
      <w:r w:rsidRPr="00AD7CE4">
        <w:rPr>
          <w:rFonts w:cstheme="minorHAnsi"/>
        </w:rPr>
        <w:t>.</w:t>
      </w:r>
    </w:p>
    <w:p w14:paraId="365EA1F1" w14:textId="77777777" w:rsidR="00562C49" w:rsidRPr="00AD7CE4" w:rsidRDefault="00562C49" w:rsidP="00E13097">
      <w:pPr>
        <w:jc w:val="both"/>
        <w:rPr>
          <w:rFonts w:cstheme="minorHAnsi"/>
        </w:rPr>
        <w:pPrChange w:id="1293" w:author="FURNON Cyril" w:date="2023-08-18T00:11:00Z">
          <w:pPr/>
        </w:pPrChange>
      </w:pPr>
    </w:p>
    <w:p w14:paraId="2F49CC22" w14:textId="7A5A4D1C" w:rsidR="00D2614F" w:rsidRDefault="00D2614F" w:rsidP="00BB7232">
      <w:pPr>
        <w:pStyle w:val="Titre3"/>
        <w:numPr>
          <w:ilvl w:val="1"/>
          <w:numId w:val="25"/>
        </w:numPr>
        <w:jc w:val="both"/>
        <w:rPr>
          <w:rPrChange w:id="1294" w:author="FURNON Cyril" w:date="2023-08-18T00:11:00Z">
            <w:rPr>
              <w:rFonts w:asciiTheme="minorHAnsi" w:hAnsiTheme="minorHAnsi" w:cstheme="minorHAnsi"/>
            </w:rPr>
          </w:rPrChange>
        </w:rPr>
        <w:pPrChange w:id="1295" w:author="FURNON Cyril" w:date="2023-08-18T00:11:00Z">
          <w:pPr>
            <w:pStyle w:val="Titre3"/>
            <w:numPr>
              <w:ilvl w:val="1"/>
              <w:numId w:val="25"/>
            </w:numPr>
            <w:ind w:left="720" w:hanging="360"/>
          </w:pPr>
        </w:pPrChange>
      </w:pPr>
      <w:bookmarkStart w:id="1296" w:name="_Toc143202695"/>
      <w:bookmarkStart w:id="1297" w:name="_Toc142561275"/>
      <w:r>
        <w:rPr>
          <w:rPrChange w:id="1298" w:author="FURNON Cyril" w:date="2023-08-18T00:11:00Z">
            <w:rPr>
              <w:rFonts w:asciiTheme="minorHAnsi" w:hAnsiTheme="minorHAnsi" w:cstheme="minorHAnsi"/>
            </w:rPr>
          </w:rPrChange>
        </w:rPr>
        <w:t>Fonctionnement de MSAL sur le projet Portail</w:t>
      </w:r>
      <w:bookmarkEnd w:id="1296"/>
      <w:bookmarkEnd w:id="1297"/>
    </w:p>
    <w:p w14:paraId="43C19198" w14:textId="77777777" w:rsidR="00234608" w:rsidRPr="00AD7CE4" w:rsidRDefault="00234608" w:rsidP="00E13097">
      <w:pPr>
        <w:jc w:val="both"/>
        <w:rPr>
          <w:rFonts w:cstheme="minorHAnsi"/>
        </w:rPr>
        <w:pPrChange w:id="1299" w:author="FURNON Cyril" w:date="2023-08-18T00:11:00Z">
          <w:pPr/>
        </w:pPrChange>
      </w:pPr>
    </w:p>
    <w:p w14:paraId="3D0A81CE" w14:textId="5C4A19A2" w:rsidR="0066541E" w:rsidRPr="00AD7CE4" w:rsidRDefault="00123056" w:rsidP="00E13097">
      <w:pPr>
        <w:jc w:val="both"/>
        <w:rPr>
          <w:rFonts w:cstheme="minorHAnsi"/>
        </w:rPr>
        <w:pPrChange w:id="1300" w:author="FURNON Cyril" w:date="2023-08-18T00:11:00Z">
          <w:pPr/>
        </w:pPrChange>
      </w:pPr>
      <w:r w:rsidRPr="00AD7CE4">
        <w:rPr>
          <w:rFonts w:cstheme="minorHAnsi"/>
        </w:rPr>
        <w:t xml:space="preserve">Après ces dernières explications, il est temps de parler du fonctionnement de MSAL sur le périmètre Portail. </w:t>
      </w:r>
      <w:r w:rsidR="00BF1688" w:rsidRPr="00AD7CE4">
        <w:rPr>
          <w:rFonts w:cstheme="minorHAnsi"/>
        </w:rPr>
        <w:t xml:space="preserve">Le principe de pouvoir fait un appel au site Microsoft afin d’obtenir le jeton de sécurité. Nous pouvons illustrer le processus par la </w:t>
      </w:r>
      <w:r w:rsidR="00BF1688" w:rsidRPr="00AD7CE4">
        <w:rPr>
          <w:rFonts w:cstheme="minorHAnsi"/>
          <w:i/>
          <w:iCs/>
        </w:rPr>
        <w:t xml:space="preserve">Figure </w:t>
      </w:r>
      <w:r w:rsidR="00234608" w:rsidRPr="00AD7CE4">
        <w:rPr>
          <w:rFonts w:cstheme="minorHAnsi"/>
          <w:i/>
          <w:iCs/>
        </w:rPr>
        <w:t>32</w:t>
      </w:r>
      <w:r w:rsidR="00BF1688" w:rsidRPr="00AD7CE4">
        <w:rPr>
          <w:rFonts w:cstheme="minorHAnsi"/>
          <w:i/>
          <w:iCs/>
        </w:rPr>
        <w:t xml:space="preserve"> : Processus d’obtention et de rafraîchissement de MSAL </w:t>
      </w:r>
      <w:r w:rsidR="00BF1688" w:rsidRPr="00AD7CE4">
        <w:rPr>
          <w:rFonts w:cstheme="minorHAnsi"/>
        </w:rPr>
        <w:t xml:space="preserve">suivante. </w:t>
      </w:r>
    </w:p>
    <w:p w14:paraId="72796021" w14:textId="147C6EFE" w:rsidR="00BF1688" w:rsidRPr="00AD7CE4" w:rsidRDefault="00000000" w:rsidP="00E13097">
      <w:pPr>
        <w:jc w:val="both"/>
        <w:rPr>
          <w:rFonts w:cstheme="minorHAnsi"/>
        </w:rPr>
        <w:pPrChange w:id="1301" w:author="FURNON Cyril" w:date="2023-08-18T00:11:00Z">
          <w:pPr/>
        </w:pPrChange>
      </w:pPr>
      <w:r>
        <w:rPr>
          <w:rFonts w:cstheme="minorHAnsi"/>
          <w:noProof/>
        </w:rPr>
        <w:pict w14:anchorId="77191A96">
          <v:shape id="_x0000_s2123" type="#_x0000_t202" style="position:absolute;left:0;text-align:left;margin-left:51.75pt;margin-top:311.35pt;width:350.95pt;height:15.2pt;z-index:251662336;mso-position-horizontal-relative:text;mso-position-vertical-relative:text" stroked="f">
            <v:textbox style="mso-next-textbox:#_x0000_s2123" inset="0,0,0,0">
              <w:txbxContent>
                <w:p w14:paraId="0B62EDC1" w14:textId="10951886" w:rsidR="00D614E4" w:rsidRPr="005A3F8B" w:rsidRDefault="00D614E4" w:rsidP="00D614E4">
                  <w:pPr>
                    <w:pStyle w:val="Lgende"/>
                    <w:rPr>
                      <w:noProof/>
                      <w:color w:val="44546A" w:themeColor="text2"/>
                      <w:sz w:val="28"/>
                    </w:rPr>
                  </w:pPr>
                  <w:r>
                    <w:t xml:space="preserve">Figure </w:t>
                  </w:r>
                  <w:r w:rsidR="00234608">
                    <w:t>32</w:t>
                  </w:r>
                  <w:r>
                    <w:t xml:space="preserve"> : </w:t>
                  </w:r>
                  <w:r w:rsidR="00BF1688">
                    <w:t>Processus d’obtention et de rafraîchissement de MSAL</w:t>
                  </w:r>
                </w:p>
                <w:p w14:paraId="6D47B717" w14:textId="77777777" w:rsidR="0080409F" w:rsidRDefault="0080409F"/>
                <w:p w14:paraId="191DE282" w14:textId="7347CD1C" w:rsidR="00D614E4" w:rsidRPr="005A3F8B" w:rsidRDefault="00D614E4" w:rsidP="00D614E4">
                  <w:pPr>
                    <w:pStyle w:val="Lgende"/>
                    <w:rPr>
                      <w:noProof/>
                      <w:color w:val="44546A" w:themeColor="text2"/>
                      <w:sz w:val="28"/>
                    </w:rPr>
                  </w:pPr>
                  <w:r>
                    <w:t xml:space="preserve">Figure </w:t>
                  </w:r>
                  <w:r w:rsidR="00234608">
                    <w:t>32</w:t>
                  </w:r>
                  <w:r>
                    <w:t xml:space="preserve"> : </w:t>
                  </w:r>
                  <w:r w:rsidR="00BF1688">
                    <w:t>Processus d’obtention et de rafraîchissement de MSAL</w:t>
                  </w:r>
                </w:p>
              </w:txbxContent>
            </v:textbox>
            <w10:wrap type="topAndBottom"/>
          </v:shape>
        </w:pict>
      </w:r>
      <w:ins w:id="1302" w:author="FURNON Cyril" w:date="2023-08-18T00:11:00Z">
        <w:r w:rsidR="00234608">
          <w:rPr>
            <w:noProof/>
          </w:rPr>
          <w:drawing>
            <wp:anchor distT="0" distB="0" distL="114300" distR="114300" simplePos="0" relativeHeight="251919872" behindDoc="0" locked="0" layoutInCell="1" allowOverlap="1" wp14:anchorId="676CC904" wp14:editId="53688B53">
              <wp:simplePos x="0" y="0"/>
              <wp:positionH relativeFrom="column">
                <wp:posOffset>664587</wp:posOffset>
              </wp:positionH>
              <wp:positionV relativeFrom="paragraph">
                <wp:posOffset>13455</wp:posOffset>
              </wp:positionV>
              <wp:extent cx="4457127" cy="3877386"/>
              <wp:effectExtent l="19050" t="19050" r="635" b="8890"/>
              <wp:wrapTopAndBottom/>
              <wp:docPr id="1348568310" name="Image 1348568310"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87716" name="Image 1" descr="Une image contenant texte, diagramme, Plan, capture d’écran&#10;&#10;Description générée automatiquement"/>
                      <pic:cNvPicPr/>
                    </pic:nvPicPr>
                    <pic:blipFill>
                      <a:blip r:embed="rId61">
                        <a:extLst>
                          <a:ext uri="{28A0092B-C50C-407E-A947-70E740481C1C}">
                            <a14:useLocalDpi xmlns:a14="http://schemas.microsoft.com/office/drawing/2010/main" val="0"/>
                          </a:ext>
                        </a:extLst>
                      </a:blip>
                      <a:stretch>
                        <a:fillRect/>
                      </a:stretch>
                    </pic:blipFill>
                    <pic:spPr>
                      <a:xfrm>
                        <a:off x="0" y="0"/>
                        <a:ext cx="4457127" cy="3877386"/>
                      </a:xfrm>
                      <a:prstGeom prst="rect">
                        <a:avLst/>
                      </a:prstGeom>
                      <a:ln>
                        <a:solidFill>
                          <a:schemeClr val="tx1"/>
                        </a:solidFill>
                      </a:ln>
                    </pic:spPr>
                  </pic:pic>
                </a:graphicData>
              </a:graphic>
            </wp:anchor>
          </w:drawing>
        </w:r>
      </w:ins>
      <w:del w:id="1303" w:author="FURNON Cyril" w:date="2023-08-18T00:11:00Z">
        <w:r w:rsidR="00234608" w:rsidRPr="00AD7CE4">
          <w:rPr>
            <w:rFonts w:cstheme="minorHAnsi"/>
            <w:noProof/>
          </w:rPr>
          <w:drawing>
            <wp:anchor distT="0" distB="0" distL="114300" distR="114300" simplePos="0" relativeHeight="251649024" behindDoc="0" locked="0" layoutInCell="1" allowOverlap="1" wp14:anchorId="63E94836" wp14:editId="07C184AA">
              <wp:simplePos x="0" y="0"/>
              <wp:positionH relativeFrom="column">
                <wp:posOffset>664587</wp:posOffset>
              </wp:positionH>
              <wp:positionV relativeFrom="paragraph">
                <wp:posOffset>13455</wp:posOffset>
              </wp:positionV>
              <wp:extent cx="4457127" cy="3877386"/>
              <wp:effectExtent l="19050" t="19050" r="635" b="8890"/>
              <wp:wrapTopAndBottom/>
              <wp:docPr id="1357887716" name="Image 1357887716"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87716" name="Image 1" descr="Une image contenant texte, diagramme, Plan, capture d’écran&#10;&#10;Description générée automatiquement"/>
                      <pic:cNvPicPr/>
                    </pic:nvPicPr>
                    <pic:blipFill>
                      <a:blip r:embed="rId61">
                        <a:extLst>
                          <a:ext uri="{28A0092B-C50C-407E-A947-70E740481C1C}">
                            <a14:useLocalDpi xmlns:a14="http://schemas.microsoft.com/office/drawing/2010/main" val="0"/>
                          </a:ext>
                        </a:extLst>
                      </a:blip>
                      <a:stretch>
                        <a:fillRect/>
                      </a:stretch>
                    </pic:blipFill>
                    <pic:spPr>
                      <a:xfrm>
                        <a:off x="0" y="0"/>
                        <a:ext cx="4457127" cy="3877386"/>
                      </a:xfrm>
                      <a:prstGeom prst="rect">
                        <a:avLst/>
                      </a:prstGeom>
                      <a:ln>
                        <a:solidFill>
                          <a:schemeClr val="tx1"/>
                        </a:solidFill>
                      </a:ln>
                    </pic:spPr>
                  </pic:pic>
                </a:graphicData>
              </a:graphic>
            </wp:anchor>
          </w:drawing>
        </w:r>
      </w:del>
      <w:r w:rsidR="00BF1688" w:rsidRPr="00AD7CE4">
        <w:rPr>
          <w:rFonts w:cstheme="minorHAnsi"/>
        </w:rPr>
        <w:t xml:space="preserve">Sur cette image, il y a deux boucles, la première explique le fonctionnement de l’obtention. A noter que l’on retrouve les deux applications noyaux ACC et MasterPage dont nous avions parlé plus haut. C’est en effet l’application ACC qui </w:t>
      </w:r>
      <w:r w:rsidR="0034708F" w:rsidRPr="00AD7CE4">
        <w:rPr>
          <w:rFonts w:cstheme="minorHAnsi"/>
        </w:rPr>
        <w:t xml:space="preserve">est </w:t>
      </w:r>
      <w:ins w:id="1304" w:author="FURNON Cyril" w:date="2023-08-18T00:11:00Z">
        <w:r w:rsidR="00E979A4">
          <w:rPr>
            <w:rFonts w:ascii="Calibri" w:hAnsi="Calibri" w:cs="Calibri"/>
            <w:color w:val="000000"/>
          </w:rPr>
          <w:t>appelée</w:t>
        </w:r>
      </w:ins>
      <w:del w:id="1305" w:author="FURNON Cyril" w:date="2023-08-18T00:11:00Z">
        <w:r w:rsidR="0034708F" w:rsidRPr="00AD7CE4">
          <w:rPr>
            <w:rFonts w:cstheme="minorHAnsi"/>
          </w:rPr>
          <w:delText>appelé</w:delText>
        </w:r>
      </w:del>
      <w:r w:rsidR="0034708F">
        <w:rPr>
          <w:rFonts w:ascii="Calibri" w:hAnsi="Calibri"/>
          <w:color w:val="000000"/>
          <w:rPrChange w:id="1306" w:author="FURNON Cyril" w:date="2023-08-18T00:11:00Z">
            <w:rPr>
              <w:rFonts w:cstheme="minorHAnsi"/>
            </w:rPr>
          </w:rPrChange>
        </w:rPr>
        <w:t xml:space="preserve"> </w:t>
      </w:r>
      <w:r w:rsidR="0034708F" w:rsidRPr="00AD7CE4">
        <w:rPr>
          <w:rFonts w:cstheme="minorHAnsi"/>
        </w:rPr>
        <w:t>pour</w:t>
      </w:r>
      <w:r w:rsidR="00BF1688" w:rsidRPr="00AD7CE4">
        <w:rPr>
          <w:rFonts w:cstheme="minorHAnsi"/>
        </w:rPr>
        <w:t xml:space="preserve"> l’obtention du token</w:t>
      </w:r>
      <w:r w:rsidR="0034708F" w:rsidRPr="00AD7CE4">
        <w:rPr>
          <w:rFonts w:cstheme="minorHAnsi"/>
        </w:rPr>
        <w:t xml:space="preserve">. Dans la boucle, on peut voir que ACC fait un appel au site Microsoft « login.microsoft.com » pour la demande d’authentification. Le site si ce n’est pas déjà fait, va demander une connexion via identifiant et mot de passe afin de s’assurer que l’utilisateur est enregistré sur le site DomusVi. Lorsque la connexion est validée permet donc d’obtenir une authentification d’une heure ainsi qu’un objet « Nonce ». En effet, une authentification est pour </w:t>
      </w:r>
      <w:r w:rsidR="005666D6" w:rsidRPr="00AD7CE4">
        <w:rPr>
          <w:rFonts w:cstheme="minorHAnsi"/>
        </w:rPr>
        <w:t>une durée limitée</w:t>
      </w:r>
      <w:r w:rsidR="0034708F" w:rsidRPr="00AD7CE4">
        <w:rPr>
          <w:rFonts w:cstheme="minorHAnsi"/>
        </w:rPr>
        <w:t>,</w:t>
      </w:r>
      <w:r w:rsidR="007D0009" w:rsidRPr="00AD7CE4">
        <w:rPr>
          <w:rFonts w:cstheme="minorHAnsi"/>
        </w:rPr>
        <w:t xml:space="preserve"> nous ne pourrions plus parler de sécurité si un jeton n’avait pas de limite de temps</w:t>
      </w:r>
      <w:r w:rsidR="00A72C26" w:rsidRPr="00AD7CE4">
        <w:rPr>
          <w:rFonts w:cstheme="minorHAnsi"/>
        </w:rPr>
        <w:t>, il suffirait d’obtenir une seule authentification pour toujours être accepté</w:t>
      </w:r>
      <w:r w:rsidR="007D0009" w:rsidRPr="00AD7CE4">
        <w:rPr>
          <w:rFonts w:cstheme="minorHAnsi"/>
        </w:rPr>
        <w:t>. C</w:t>
      </w:r>
      <w:r w:rsidR="00A72C26" w:rsidRPr="00AD7CE4">
        <w:rPr>
          <w:rFonts w:cstheme="minorHAnsi"/>
        </w:rPr>
        <w:t>ette durée d’expiration</w:t>
      </w:r>
      <w:r w:rsidR="0034708F" w:rsidRPr="00AD7CE4">
        <w:rPr>
          <w:rFonts w:cstheme="minorHAnsi"/>
        </w:rPr>
        <w:t xml:space="preserve"> explique pourquoi il est nécessaire de </w:t>
      </w:r>
      <w:ins w:id="1307" w:author="FURNON Cyril" w:date="2023-08-18T00:11:00Z">
        <w:r w:rsidR="00E979A4">
          <w:rPr>
            <w:rFonts w:ascii="Calibri" w:hAnsi="Calibri" w:cs="Calibri"/>
            <w:color w:val="000000"/>
          </w:rPr>
          <w:t>rafraîchir</w:t>
        </w:r>
      </w:ins>
      <w:del w:id="1308" w:author="FURNON Cyril" w:date="2023-08-18T00:11:00Z">
        <w:r w:rsidR="0034708F" w:rsidRPr="00AD7CE4">
          <w:rPr>
            <w:rFonts w:cstheme="minorHAnsi"/>
          </w:rPr>
          <w:delText>rafraichir</w:delText>
        </w:r>
      </w:del>
      <w:r w:rsidR="0034708F">
        <w:rPr>
          <w:rFonts w:ascii="Calibri" w:hAnsi="Calibri"/>
          <w:color w:val="000000"/>
          <w:rPrChange w:id="1309" w:author="FURNON Cyril" w:date="2023-08-18T00:11:00Z">
            <w:rPr>
              <w:rFonts w:cstheme="minorHAnsi"/>
            </w:rPr>
          </w:rPrChange>
        </w:rPr>
        <w:t xml:space="preserve"> </w:t>
      </w:r>
      <w:r w:rsidR="0034708F" w:rsidRPr="00AD7CE4">
        <w:rPr>
          <w:rFonts w:cstheme="minorHAnsi"/>
        </w:rPr>
        <w:t>le jeton.</w:t>
      </w:r>
    </w:p>
    <w:p w14:paraId="1BCFCD79" w14:textId="0B7D4087" w:rsidR="0034708F" w:rsidRPr="00AD7CE4" w:rsidRDefault="005666D6" w:rsidP="00E13097">
      <w:pPr>
        <w:jc w:val="both"/>
        <w:rPr>
          <w:rFonts w:cstheme="minorHAnsi"/>
        </w:rPr>
        <w:pPrChange w:id="1310" w:author="FURNON Cyril" w:date="2023-08-18T00:11:00Z">
          <w:pPr/>
        </w:pPrChange>
      </w:pPr>
      <w:r w:rsidRPr="00AD7CE4">
        <w:rPr>
          <w:rFonts w:cstheme="minorHAnsi"/>
        </w:rPr>
        <w:t>La boucle inférieure</w:t>
      </w:r>
      <w:r w:rsidR="0034708F" w:rsidRPr="00AD7CE4">
        <w:rPr>
          <w:rFonts w:cstheme="minorHAnsi"/>
        </w:rPr>
        <w:t xml:space="preserve"> quant à elle montre comment le rafraîchissement s’opère. Ici, </w:t>
      </w:r>
      <w:r w:rsidR="007D0009" w:rsidRPr="00AD7CE4">
        <w:rPr>
          <w:rFonts w:cstheme="minorHAnsi"/>
        </w:rPr>
        <w:t xml:space="preserve">c’est l’application MasterPage qui déclenche le processus, comme elle est le noyau du site, elle est appelée par l’ensemble des autres pages et </w:t>
      </w:r>
      <w:ins w:id="1311" w:author="FURNON Cyril" w:date="2023-08-18T00:11:00Z">
        <w:r w:rsidR="00E979A4">
          <w:t>exécutes-en</w:t>
        </w:r>
      </w:ins>
      <w:del w:id="1312" w:author="FURNON Cyril" w:date="2023-08-18T00:11:00Z">
        <w:r w:rsidR="007D0009" w:rsidRPr="00AD7CE4">
          <w:rPr>
            <w:rFonts w:cstheme="minorHAnsi"/>
          </w:rPr>
          <w:delText>exécute e</w:delText>
        </w:r>
      </w:del>
      <w:r w:rsidR="007D0009" w:rsidRPr="00AD7CE4">
        <w:rPr>
          <w:rFonts w:cstheme="minorHAnsi"/>
        </w:rPr>
        <w:t xml:space="preserve"> continue des fonctions. Cela lui permet donc de pouvoir savoir si un jeton est sur le point </w:t>
      </w:r>
      <w:ins w:id="1313" w:author="FURNON Cyril" w:date="2023-08-18T00:11:00Z">
        <w:r w:rsidR="00E15664">
          <w:rPr>
            <w:rFonts w:ascii="Calibri" w:hAnsi="Calibri" w:cs="Calibri"/>
            <w:color w:val="000000"/>
          </w:rPr>
          <w:t>d'expirer</w:t>
        </w:r>
      </w:ins>
      <w:del w:id="1314" w:author="FURNON Cyril" w:date="2023-08-18T00:11:00Z">
        <w:r w:rsidR="007D0009" w:rsidRPr="00AD7CE4">
          <w:rPr>
            <w:rFonts w:cstheme="minorHAnsi"/>
          </w:rPr>
          <w:delText>d’expiré</w:delText>
        </w:r>
      </w:del>
      <w:r w:rsidR="007D0009">
        <w:rPr>
          <w:rFonts w:ascii="Calibri" w:hAnsi="Calibri"/>
          <w:color w:val="000000"/>
          <w:rPrChange w:id="1315" w:author="FURNON Cyril" w:date="2023-08-18T00:11:00Z">
            <w:rPr>
              <w:rFonts w:cstheme="minorHAnsi"/>
            </w:rPr>
          </w:rPrChange>
        </w:rPr>
        <w:t xml:space="preserve"> </w:t>
      </w:r>
      <w:r w:rsidR="007D0009" w:rsidRPr="00AD7CE4">
        <w:rPr>
          <w:rFonts w:cstheme="minorHAnsi"/>
        </w:rPr>
        <w:t>et lancer la boucle. Le principe est de créer sur la page un pop-up invisible (1 px²) pour exécuter l’appel au site Microsoft qui lui redirige sur l’application ACC. Cette dernière vérifie l’objet « Nonce » donné lors de l’obtention et cet objet est validé ainsi que la connexion l’authentification est de nouveau valide.</w:t>
      </w:r>
    </w:p>
    <w:p w14:paraId="05C9A085" w14:textId="179DAF02" w:rsidR="00511520" w:rsidRPr="00AD7CE4" w:rsidRDefault="002506BF" w:rsidP="00E13097">
      <w:pPr>
        <w:jc w:val="both"/>
        <w:rPr>
          <w:rFonts w:cstheme="minorHAnsi"/>
        </w:rPr>
        <w:pPrChange w:id="1316" w:author="FURNON Cyril" w:date="2023-08-18T00:11:00Z">
          <w:pPr/>
        </w:pPrChange>
      </w:pPr>
      <w:r w:rsidRPr="00AD7CE4">
        <w:rPr>
          <w:rFonts w:cstheme="minorHAnsi"/>
        </w:rPr>
        <w:t xml:space="preserve">Au niveau du code, cela se traduit par des appels avec le site </w:t>
      </w:r>
      <w:ins w:id="1317" w:author="FURNON Cyril" w:date="2023-08-18T00:11:00Z">
        <w:r w:rsidR="00E979A4">
          <w:t>Microsoft</w:t>
        </w:r>
      </w:ins>
      <w:del w:id="1318" w:author="FURNON Cyril" w:date="2023-08-18T00:11:00Z">
        <w:r w:rsidRPr="00AD7CE4">
          <w:rPr>
            <w:rFonts w:cstheme="minorHAnsi"/>
          </w:rPr>
          <w:delText>MicroSoft</w:delText>
        </w:r>
      </w:del>
      <w:r w:rsidRPr="00AD7CE4">
        <w:rPr>
          <w:rFonts w:cstheme="minorHAnsi"/>
        </w:rPr>
        <w:t xml:space="preserve">, l’application en cours d’utilisation, les deux applications noyaux ACC et BP et avec la réception des réponses. Il y a bien sûr </w:t>
      </w:r>
      <w:r w:rsidR="005666D6" w:rsidRPr="00AD7CE4">
        <w:rPr>
          <w:rFonts w:cstheme="minorHAnsi"/>
        </w:rPr>
        <w:t>des traitements</w:t>
      </w:r>
      <w:r w:rsidRPr="00AD7CE4">
        <w:rPr>
          <w:rFonts w:cstheme="minorHAnsi"/>
        </w:rPr>
        <w:t xml:space="preserve"> de ses données et une sauvegarde pour pouvoir l’utiliser à tout moment </w:t>
      </w:r>
      <w:ins w:id="1319" w:author="FURNON Cyril" w:date="2023-08-18T00:11:00Z">
        <w:r w:rsidR="00E15664">
          <w:t>et</w:t>
        </w:r>
        <w:r>
          <w:t xml:space="preserve"> </w:t>
        </w:r>
      </w:ins>
      <w:r w:rsidRPr="00AD7CE4">
        <w:rPr>
          <w:rFonts w:cstheme="minorHAnsi"/>
        </w:rPr>
        <w:t>pouvoir gérer le rafraîchissement.</w:t>
      </w:r>
    </w:p>
    <w:p w14:paraId="18CCB9CC" w14:textId="174F9A66" w:rsidR="004214AA" w:rsidRPr="00AD7CE4" w:rsidRDefault="004214AA" w:rsidP="00E13097">
      <w:pPr>
        <w:jc w:val="both"/>
        <w:rPr>
          <w:rFonts w:cstheme="minorHAnsi"/>
        </w:rPr>
        <w:pPrChange w:id="1320" w:author="FURNON Cyril" w:date="2023-08-18T00:11:00Z">
          <w:pPr/>
        </w:pPrChange>
      </w:pPr>
      <w:ins w:id="1321" w:author="FURNON Cyril" w:date="2023-08-18T00:11:00Z">
        <w:r>
          <w:rPr>
            <w:noProof/>
          </w:rPr>
          <w:drawing>
            <wp:anchor distT="0" distB="0" distL="114300" distR="114300" simplePos="0" relativeHeight="251921920" behindDoc="0" locked="0" layoutInCell="1" allowOverlap="1" wp14:anchorId="63E2F725" wp14:editId="15303A35">
              <wp:simplePos x="0" y="0"/>
              <wp:positionH relativeFrom="column">
                <wp:posOffset>126673</wp:posOffset>
              </wp:positionH>
              <wp:positionV relativeFrom="paragraph">
                <wp:posOffset>877457</wp:posOffset>
              </wp:positionV>
              <wp:extent cx="5760720" cy="2743835"/>
              <wp:effectExtent l="19050" t="19050" r="0" b="0"/>
              <wp:wrapTopAndBottom/>
              <wp:docPr id="2111687915" name="Image 2111687915"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37471" name="Image 14" descr="Une image contenant texte, capture d’écran, logiciel, Système d’exploitation&#10;&#10;Description générée automatiquemen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2743835"/>
                      </a:xfrm>
                      <a:prstGeom prst="rect">
                        <a:avLst/>
                      </a:prstGeom>
                      <a:noFill/>
                      <a:ln>
                        <a:solidFill>
                          <a:schemeClr val="tx1"/>
                        </a:solidFill>
                      </a:ln>
                    </pic:spPr>
                  </pic:pic>
                </a:graphicData>
              </a:graphic>
            </wp:anchor>
          </w:drawing>
        </w:r>
      </w:ins>
      <w:del w:id="1322" w:author="FURNON Cyril" w:date="2023-08-18T00:11:00Z">
        <w:r w:rsidRPr="00AD7CE4">
          <w:rPr>
            <w:rFonts w:cstheme="minorHAnsi"/>
            <w:noProof/>
          </w:rPr>
          <w:drawing>
            <wp:anchor distT="0" distB="0" distL="114300" distR="114300" simplePos="0" relativeHeight="251667456" behindDoc="0" locked="0" layoutInCell="1" allowOverlap="1" wp14:anchorId="4C082A79" wp14:editId="634E21FC">
              <wp:simplePos x="0" y="0"/>
              <wp:positionH relativeFrom="column">
                <wp:posOffset>126673</wp:posOffset>
              </wp:positionH>
              <wp:positionV relativeFrom="paragraph">
                <wp:posOffset>877457</wp:posOffset>
              </wp:positionV>
              <wp:extent cx="5760720" cy="2743835"/>
              <wp:effectExtent l="19050" t="19050" r="0" b="0"/>
              <wp:wrapTopAndBottom/>
              <wp:docPr id="1120237471" name="Image 112023747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37471" name="Image 14" descr="Une image contenant texte, capture d’écran, logiciel, Système d’exploitation&#10;&#10;Description générée automatiquemen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2743835"/>
                      </a:xfrm>
                      <a:prstGeom prst="rect">
                        <a:avLst/>
                      </a:prstGeom>
                      <a:noFill/>
                      <a:ln>
                        <a:solidFill>
                          <a:schemeClr val="tx1"/>
                        </a:solidFill>
                      </a:ln>
                    </pic:spPr>
                  </pic:pic>
                </a:graphicData>
              </a:graphic>
            </wp:anchor>
          </w:drawing>
        </w:r>
      </w:del>
      <w:r w:rsidR="002506BF" w:rsidRPr="00AD7CE4">
        <w:rPr>
          <w:rFonts w:cstheme="minorHAnsi"/>
        </w:rPr>
        <w:t xml:space="preserve">Sur la </w:t>
      </w:r>
      <w:r w:rsidR="002506BF" w:rsidRPr="00AD7CE4">
        <w:rPr>
          <w:rFonts w:cstheme="minorHAnsi"/>
          <w:i/>
          <w:iCs/>
        </w:rPr>
        <w:t xml:space="preserve">Figure </w:t>
      </w:r>
      <w:r w:rsidR="00234608" w:rsidRPr="00AD7CE4">
        <w:rPr>
          <w:rFonts w:cstheme="minorHAnsi"/>
          <w:i/>
          <w:iCs/>
        </w:rPr>
        <w:t>33</w:t>
      </w:r>
      <w:r w:rsidR="002506BF" w:rsidRPr="00AD7CE4">
        <w:rPr>
          <w:rFonts w:cstheme="minorHAnsi"/>
          <w:i/>
          <w:iCs/>
        </w:rPr>
        <w:t xml:space="preserve"> : Code de gestion de l'authentification</w:t>
      </w:r>
      <w:r w:rsidR="002506BF" w:rsidRPr="00AD7CE4">
        <w:rPr>
          <w:rFonts w:cstheme="minorHAnsi"/>
        </w:rPr>
        <w:t>, nous pouvons observer une partie du code gérant l’obtention du jeton de sécurité. Les commentaires sont assez explicites : l</w:t>
      </w:r>
      <w:r w:rsidRPr="00AD7CE4">
        <w:rPr>
          <w:rFonts w:cstheme="minorHAnsi"/>
        </w:rPr>
        <w:t>es deux premières lignes permettant de récupérer les informations du compte.  Ensuite, on récupère les objets nécessaires : « Nonce », token pour le front-end et token pour le back-end.</w:t>
      </w:r>
    </w:p>
    <w:p w14:paraId="46856154" w14:textId="6ED4BBFF" w:rsidR="00234608" w:rsidRPr="00AD7CE4" w:rsidRDefault="00000000" w:rsidP="00E13097">
      <w:pPr>
        <w:jc w:val="both"/>
        <w:rPr>
          <w:rFonts w:cstheme="minorHAnsi"/>
        </w:rPr>
        <w:pPrChange w:id="1323" w:author="FURNON Cyril" w:date="2023-08-18T00:11:00Z">
          <w:pPr/>
        </w:pPrChange>
      </w:pPr>
      <w:r>
        <w:rPr>
          <w:rFonts w:cstheme="minorHAnsi"/>
          <w:noProof/>
        </w:rPr>
        <w:pict w14:anchorId="7545E02D">
          <v:shape id="_x0000_s2201" type="#_x0000_t202" style="position:absolute;left:0;text-align:left;margin-left:15.45pt;margin-top:223.7pt;width:422.5pt;height:15.75pt;z-index:251700224;mso-position-horizontal-relative:text;mso-position-vertical-relative:text" stroked="f">
            <v:textbox style="mso-next-textbox:#_x0000_s2201" inset="0,0,0,0">
              <w:txbxContent>
                <w:p w14:paraId="02BDF0DE" w14:textId="135B289A" w:rsidR="002506BF" w:rsidRPr="00C41008" w:rsidRDefault="002506BF" w:rsidP="002506BF">
                  <w:pPr>
                    <w:pStyle w:val="Lgende"/>
                    <w:rPr>
                      <w:noProof/>
                    </w:rPr>
                  </w:pPr>
                  <w:r>
                    <w:t xml:space="preserve">Figure </w:t>
                  </w:r>
                  <w:r w:rsidR="00234608">
                    <w:t>33</w:t>
                  </w:r>
                  <w:r>
                    <w:t xml:space="preserve"> : Code de gestion de l'authentification</w:t>
                  </w:r>
                </w:p>
                <w:p w14:paraId="4BCE3191" w14:textId="77777777" w:rsidR="0080409F" w:rsidRDefault="0080409F"/>
                <w:p w14:paraId="14B61F9A" w14:textId="40505501" w:rsidR="002506BF" w:rsidRPr="00C41008" w:rsidRDefault="002506BF" w:rsidP="002506BF">
                  <w:pPr>
                    <w:pStyle w:val="Lgende"/>
                    <w:rPr>
                      <w:noProof/>
                    </w:rPr>
                  </w:pPr>
                  <w:r>
                    <w:t xml:space="preserve">Figure </w:t>
                  </w:r>
                  <w:r w:rsidR="00234608">
                    <w:t>33</w:t>
                  </w:r>
                  <w:r>
                    <w:t xml:space="preserve"> : Code de gestion de l'authentification</w:t>
                  </w:r>
                </w:p>
              </w:txbxContent>
            </v:textbox>
          </v:shape>
        </w:pict>
      </w:r>
    </w:p>
    <w:p w14:paraId="0D4B66B2" w14:textId="5A80B4EC" w:rsidR="00104D4A" w:rsidRPr="00AD7CE4" w:rsidRDefault="00000000" w:rsidP="00E13097">
      <w:pPr>
        <w:jc w:val="both"/>
        <w:rPr>
          <w:rFonts w:cstheme="minorHAnsi"/>
        </w:rPr>
        <w:pPrChange w:id="1324" w:author="FURNON Cyril" w:date="2023-08-18T00:11:00Z">
          <w:pPr/>
        </w:pPrChange>
      </w:pPr>
      <w:r>
        <w:rPr>
          <w:rFonts w:cstheme="minorHAnsi"/>
          <w:noProof/>
        </w:rPr>
        <w:pict w14:anchorId="52BDBA97">
          <v:rect id="_x0000_s2202" style="position:absolute;left:0;text-align:left;margin-left:220.65pt;margin-top:71.15pt;width:118.85pt;height:8.2pt;z-index:251711488" fillcolor="#00799e" stroked="f"/>
        </w:pict>
      </w:r>
      <w:ins w:id="1325" w:author="FURNON Cyril" w:date="2023-08-18T00:11:00Z">
        <w:r w:rsidR="00104D4A">
          <w:rPr>
            <w:noProof/>
          </w:rPr>
          <w:drawing>
            <wp:anchor distT="0" distB="0" distL="114300" distR="114300" simplePos="0" relativeHeight="251923968" behindDoc="0" locked="0" layoutInCell="1" allowOverlap="1" wp14:anchorId="09562B94" wp14:editId="49D2833D">
              <wp:simplePos x="0" y="0"/>
              <wp:positionH relativeFrom="column">
                <wp:posOffset>8255</wp:posOffset>
              </wp:positionH>
              <wp:positionV relativeFrom="paragraph">
                <wp:posOffset>1155700</wp:posOffset>
              </wp:positionV>
              <wp:extent cx="5752465" cy="3513455"/>
              <wp:effectExtent l="19050" t="19050" r="635" b="0"/>
              <wp:wrapTopAndBottom/>
              <wp:docPr id="654608173" name="Image 654608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52465" cy="3513455"/>
                      </a:xfrm>
                      <a:prstGeom prst="rect">
                        <a:avLst/>
                      </a:prstGeom>
                      <a:noFill/>
                      <a:ln>
                        <a:solidFill>
                          <a:schemeClr val="tx1"/>
                        </a:solidFill>
                      </a:ln>
                    </pic:spPr>
                  </pic:pic>
                </a:graphicData>
              </a:graphic>
              <wp14:sizeRelH relativeFrom="margin">
                <wp14:pctWidth>0</wp14:pctWidth>
              </wp14:sizeRelH>
            </wp:anchor>
          </w:drawing>
        </w:r>
        <w:r w:rsidR="00104D4A">
          <w:rPr>
            <w:noProof/>
          </w:rPr>
          <w:drawing>
            <wp:anchor distT="0" distB="0" distL="114300" distR="114300" simplePos="0" relativeHeight="251924992" behindDoc="0" locked="0" layoutInCell="1" allowOverlap="1" wp14:anchorId="2C019706" wp14:editId="540B8F2E">
              <wp:simplePos x="0" y="0"/>
              <wp:positionH relativeFrom="column">
                <wp:posOffset>8255</wp:posOffset>
              </wp:positionH>
              <wp:positionV relativeFrom="paragraph">
                <wp:posOffset>856420</wp:posOffset>
              </wp:positionV>
              <wp:extent cx="5759450" cy="635000"/>
              <wp:effectExtent l="19050" t="19050" r="0" b="0"/>
              <wp:wrapTopAndBottom/>
              <wp:docPr id="26923500" name="Image 2692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59450" cy="635000"/>
                      </a:xfrm>
                      <a:prstGeom prst="rect">
                        <a:avLst/>
                      </a:prstGeom>
                      <a:noFill/>
                      <a:ln>
                        <a:solidFill>
                          <a:schemeClr val="tx1"/>
                        </a:solidFill>
                      </a:ln>
                    </pic:spPr>
                  </pic:pic>
                </a:graphicData>
              </a:graphic>
              <wp14:sizeRelH relativeFrom="margin">
                <wp14:pctWidth>0</wp14:pctWidth>
              </wp14:sizeRelH>
            </wp:anchor>
          </w:drawing>
        </w:r>
      </w:ins>
      <w:del w:id="1326" w:author="FURNON Cyril" w:date="2023-08-18T00:11:00Z">
        <w:r w:rsidR="00104D4A" w:rsidRPr="00AD7CE4">
          <w:rPr>
            <w:rFonts w:cstheme="minorHAnsi"/>
            <w:noProof/>
          </w:rPr>
          <w:drawing>
            <wp:anchor distT="0" distB="0" distL="114300" distR="114300" simplePos="0" relativeHeight="251652096" behindDoc="0" locked="0" layoutInCell="1" allowOverlap="1" wp14:anchorId="62CE6793" wp14:editId="509BCE21">
              <wp:simplePos x="0" y="0"/>
              <wp:positionH relativeFrom="column">
                <wp:posOffset>8255</wp:posOffset>
              </wp:positionH>
              <wp:positionV relativeFrom="paragraph">
                <wp:posOffset>1155700</wp:posOffset>
              </wp:positionV>
              <wp:extent cx="5752465" cy="3513455"/>
              <wp:effectExtent l="19050" t="19050" r="635" b="0"/>
              <wp:wrapTopAndBottom/>
              <wp:docPr id="2048035495" name="Image 2048035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52465" cy="3513455"/>
                      </a:xfrm>
                      <a:prstGeom prst="rect">
                        <a:avLst/>
                      </a:prstGeom>
                      <a:noFill/>
                      <a:ln>
                        <a:solidFill>
                          <a:schemeClr val="tx1"/>
                        </a:solidFill>
                      </a:ln>
                    </pic:spPr>
                  </pic:pic>
                </a:graphicData>
              </a:graphic>
              <wp14:sizeRelH relativeFrom="margin">
                <wp14:pctWidth>0</wp14:pctWidth>
              </wp14:sizeRelH>
            </wp:anchor>
          </w:drawing>
        </w:r>
        <w:r w:rsidR="00104D4A" w:rsidRPr="00AD7CE4">
          <w:rPr>
            <w:rFonts w:cstheme="minorHAnsi"/>
            <w:noProof/>
          </w:rPr>
          <w:drawing>
            <wp:anchor distT="0" distB="0" distL="114300" distR="114300" simplePos="0" relativeHeight="251662336" behindDoc="0" locked="0" layoutInCell="1" allowOverlap="1" wp14:anchorId="5AF6465B" wp14:editId="135ABD06">
              <wp:simplePos x="0" y="0"/>
              <wp:positionH relativeFrom="column">
                <wp:posOffset>8255</wp:posOffset>
              </wp:positionH>
              <wp:positionV relativeFrom="paragraph">
                <wp:posOffset>856420</wp:posOffset>
              </wp:positionV>
              <wp:extent cx="5759450" cy="635000"/>
              <wp:effectExtent l="19050" t="19050" r="0" b="0"/>
              <wp:wrapTopAndBottom/>
              <wp:docPr id="778375978" name="Image 778375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59450" cy="635000"/>
                      </a:xfrm>
                      <a:prstGeom prst="rect">
                        <a:avLst/>
                      </a:prstGeom>
                      <a:noFill/>
                      <a:ln>
                        <a:solidFill>
                          <a:schemeClr val="tx1"/>
                        </a:solidFill>
                      </a:ln>
                    </pic:spPr>
                  </pic:pic>
                </a:graphicData>
              </a:graphic>
              <wp14:sizeRelH relativeFrom="margin">
                <wp14:pctWidth>0</wp14:pctWidth>
              </wp14:sizeRelH>
            </wp:anchor>
          </w:drawing>
        </w:r>
      </w:del>
      <w:r>
        <w:rPr>
          <w:rFonts w:cstheme="minorHAnsi"/>
          <w:noProof/>
        </w:rPr>
        <w:pict w14:anchorId="2195E7BF">
          <v:shape id="_x0000_s2137" type="#_x0000_t202" style="position:absolute;left:0;text-align:left;margin-left:71.2pt;margin-top:377.1pt;width:311.65pt;height:14.35pt;z-index:251668480;mso-position-horizontal-relative:text;mso-position-vertical-relative:text" stroked="f">
            <v:textbox style="mso-next-textbox:#_x0000_s2137" inset="0,0,0,0">
              <w:txbxContent>
                <w:p w14:paraId="08A6566E" w14:textId="7A07BF29" w:rsidR="000D3A86" w:rsidRPr="00461056" w:rsidRDefault="000D3A86" w:rsidP="000D3A86">
                  <w:pPr>
                    <w:pStyle w:val="Lgende"/>
                    <w:rPr>
                      <w:noProof/>
                      <w:color w:val="44546A" w:themeColor="text2"/>
                      <w:sz w:val="28"/>
                    </w:rPr>
                  </w:pPr>
                  <w:r>
                    <w:t xml:space="preserve">Figure </w:t>
                  </w:r>
                  <w:r w:rsidR="00104D4A">
                    <w:t>34</w:t>
                  </w:r>
                  <w:r>
                    <w:t xml:space="preserve"> : Logiciel AAD</w:t>
                  </w:r>
                  <w:r w:rsidR="004214AA">
                    <w:t xml:space="preserve"> </w:t>
                  </w:r>
                  <w:r>
                    <w:t>Console</w:t>
                  </w:r>
                </w:p>
                <w:p w14:paraId="704E7454" w14:textId="77777777" w:rsidR="0080409F" w:rsidRDefault="0080409F"/>
                <w:p w14:paraId="0EE85BE9" w14:textId="0CD1A777" w:rsidR="000D3A86" w:rsidRPr="00461056" w:rsidRDefault="000D3A86" w:rsidP="000D3A86">
                  <w:pPr>
                    <w:pStyle w:val="Lgende"/>
                    <w:rPr>
                      <w:noProof/>
                      <w:color w:val="44546A" w:themeColor="text2"/>
                      <w:sz w:val="28"/>
                    </w:rPr>
                  </w:pPr>
                  <w:r>
                    <w:t xml:space="preserve">Figure </w:t>
                  </w:r>
                  <w:r w:rsidR="00104D4A">
                    <w:t>34</w:t>
                  </w:r>
                  <w:r>
                    <w:t xml:space="preserve"> : Logiciel AAD</w:t>
                  </w:r>
                  <w:r w:rsidR="004214AA">
                    <w:t xml:space="preserve"> </w:t>
                  </w:r>
                  <w:r>
                    <w:t>Console</w:t>
                  </w:r>
                </w:p>
              </w:txbxContent>
            </v:textbox>
            <w10:wrap type="topAndBottom"/>
          </v:shape>
        </w:pict>
      </w:r>
      <w:r w:rsidR="00A72C26" w:rsidRPr="00AD7CE4">
        <w:rPr>
          <w:rFonts w:cstheme="minorHAnsi"/>
        </w:rPr>
        <w:t xml:space="preserve">L’une des autres points du projet est le développement ou plutôt la mise à jour du logiciel permettant la </w:t>
      </w:r>
      <w:ins w:id="1327" w:author="FURNON Cyril" w:date="2023-08-18T00:11:00Z">
        <w:r w:rsidR="00E15664">
          <w:rPr>
            <w:rFonts w:ascii="Calibri" w:hAnsi="Calibri" w:cs="Calibri"/>
            <w:color w:val="000000"/>
          </w:rPr>
          <w:t>récupération</w:t>
        </w:r>
      </w:ins>
      <w:del w:id="1328" w:author="FURNON Cyril" w:date="2023-08-18T00:11:00Z">
        <w:r w:rsidR="00A72C26" w:rsidRPr="00AD7CE4">
          <w:rPr>
            <w:rFonts w:cstheme="minorHAnsi"/>
          </w:rPr>
          <w:delText>récupérant</w:delText>
        </w:r>
      </w:del>
      <w:r w:rsidR="00A72C26">
        <w:rPr>
          <w:rFonts w:ascii="Calibri" w:hAnsi="Calibri"/>
          <w:color w:val="000000"/>
          <w:rPrChange w:id="1329" w:author="FURNON Cyril" w:date="2023-08-18T00:11:00Z">
            <w:rPr>
              <w:rFonts w:cstheme="minorHAnsi"/>
            </w:rPr>
          </w:rPrChange>
        </w:rPr>
        <w:t xml:space="preserve"> </w:t>
      </w:r>
      <w:r w:rsidR="00A72C26" w:rsidRPr="00AD7CE4">
        <w:rPr>
          <w:rFonts w:cstheme="minorHAnsi"/>
        </w:rPr>
        <w:t>de jeton de sécurité</w:t>
      </w:r>
      <w:r w:rsidR="004214AA" w:rsidRPr="00AD7CE4">
        <w:rPr>
          <w:rFonts w:cstheme="minorHAnsi"/>
        </w:rPr>
        <w:t> ; AAD Console</w:t>
      </w:r>
      <w:r w:rsidR="00A72C26" w:rsidRPr="00AD7CE4">
        <w:rPr>
          <w:rFonts w:cstheme="minorHAnsi"/>
        </w:rPr>
        <w:t xml:space="preserve">. En effet, l’équipe à créer un logiciel permettant uniquement que récupérer un token de connexion. </w:t>
      </w:r>
    </w:p>
    <w:p w14:paraId="190A5A62" w14:textId="1A5C6E66" w:rsidR="00A72C26" w:rsidRPr="00AD7CE4" w:rsidRDefault="00A72C26" w:rsidP="00E13097">
      <w:pPr>
        <w:jc w:val="both"/>
        <w:rPr>
          <w:rFonts w:cstheme="minorHAnsi"/>
        </w:rPr>
        <w:pPrChange w:id="1330" w:author="FURNON Cyril" w:date="2023-08-18T00:11:00Z">
          <w:pPr/>
        </w:pPrChange>
      </w:pPr>
      <w:r w:rsidRPr="00AD7CE4">
        <w:rPr>
          <w:rFonts w:cstheme="minorHAnsi"/>
        </w:rPr>
        <w:t>Ce dernier est indispensable lors de développement d’API</w:t>
      </w:r>
      <w:r w:rsidR="004214AA" w:rsidRPr="00AD7CE4">
        <w:rPr>
          <w:rFonts w:cstheme="minorHAnsi"/>
        </w:rPr>
        <w:t xml:space="preserve"> c</w:t>
      </w:r>
      <w:r w:rsidRPr="00AD7CE4">
        <w:rPr>
          <w:rFonts w:cstheme="minorHAnsi"/>
        </w:rPr>
        <w:t xml:space="preserve">omme l’ensemble des applications </w:t>
      </w:r>
      <w:r w:rsidR="004214AA" w:rsidRPr="00AD7CE4">
        <w:rPr>
          <w:rFonts w:cstheme="minorHAnsi"/>
        </w:rPr>
        <w:t>nécessitent</w:t>
      </w:r>
      <w:r w:rsidRPr="00AD7CE4">
        <w:rPr>
          <w:rFonts w:cstheme="minorHAnsi"/>
        </w:rPr>
        <w:t xml:space="preserve"> l’authentification</w:t>
      </w:r>
      <w:r w:rsidR="004214AA" w:rsidRPr="00AD7CE4">
        <w:rPr>
          <w:rFonts w:cstheme="minorHAnsi"/>
        </w:rPr>
        <w:t xml:space="preserve"> pour manipuler les données.</w:t>
      </w:r>
    </w:p>
    <w:p w14:paraId="55165C2B" w14:textId="54868DDF" w:rsidR="00A72C26" w:rsidRPr="00AD7CE4" w:rsidRDefault="004214AA" w:rsidP="00E13097">
      <w:pPr>
        <w:jc w:val="both"/>
        <w:rPr>
          <w:rFonts w:cstheme="minorHAnsi"/>
        </w:rPr>
        <w:pPrChange w:id="1331" w:author="FURNON Cyril" w:date="2023-08-18T00:11:00Z">
          <w:pPr/>
        </w:pPrChange>
      </w:pPr>
      <w:r w:rsidRPr="00AD7CE4">
        <w:rPr>
          <w:rFonts w:cstheme="minorHAnsi"/>
        </w:rPr>
        <w:t xml:space="preserve">La </w:t>
      </w:r>
      <w:r w:rsidRPr="00AD7CE4">
        <w:rPr>
          <w:rFonts w:cstheme="minorHAnsi"/>
          <w:i/>
          <w:iCs/>
        </w:rPr>
        <w:t xml:space="preserve">Figure </w:t>
      </w:r>
      <w:r w:rsidR="00AC6D74" w:rsidRPr="00AD7CE4">
        <w:rPr>
          <w:rFonts w:cstheme="minorHAnsi"/>
          <w:i/>
          <w:iCs/>
        </w:rPr>
        <w:t>34</w:t>
      </w:r>
      <w:r w:rsidRPr="00AD7CE4">
        <w:rPr>
          <w:rFonts w:cstheme="minorHAnsi"/>
          <w:i/>
          <w:iCs/>
        </w:rPr>
        <w:t xml:space="preserve"> : Logiciel AAD Console</w:t>
      </w:r>
      <w:r w:rsidRPr="00AD7CE4">
        <w:rPr>
          <w:rFonts w:cstheme="minorHAnsi"/>
        </w:rPr>
        <w:t xml:space="preserve"> nous montre un aperçu du logiciel : </w:t>
      </w:r>
      <w:r w:rsidR="00C72326" w:rsidRPr="00AD7CE4">
        <w:rPr>
          <w:rFonts w:cstheme="minorHAnsi"/>
        </w:rPr>
        <w:t>Les boutons en bas permette de récupérer les informations voulues. Il est également possible de choisir également l’environnement pour lequel on souhaite un jeton. Cela est permis grâce à la liste déroulante dans le coin supérieur droit.</w:t>
      </w:r>
    </w:p>
    <w:p w14:paraId="2FB7C8DF" w14:textId="2D07F47B" w:rsidR="00123056" w:rsidRPr="00AD7CE4" w:rsidRDefault="00A72C26" w:rsidP="00123056">
      <w:pPr>
        <w:jc w:val="both"/>
        <w:rPr>
          <w:rFonts w:cstheme="minorHAnsi"/>
        </w:rPr>
        <w:pPrChange w:id="1332" w:author="FURNON Cyril" w:date="2023-08-18T00:11:00Z">
          <w:pPr/>
        </w:pPrChange>
      </w:pPr>
      <w:r w:rsidRPr="00AD7CE4">
        <w:rPr>
          <w:rFonts w:cstheme="minorHAnsi"/>
        </w:rPr>
        <w:t xml:space="preserve">Cependant, le projet ne s’est pas vraiment arrêté là, tout comme </w:t>
      </w:r>
      <w:r w:rsidR="005666D6" w:rsidRPr="00AD7CE4">
        <w:rPr>
          <w:rFonts w:cstheme="minorHAnsi"/>
        </w:rPr>
        <w:t>les autres projets informatiques</w:t>
      </w:r>
      <w:r w:rsidRPr="00AD7CE4">
        <w:rPr>
          <w:rFonts w:cstheme="minorHAnsi"/>
        </w:rPr>
        <w:t xml:space="preserve">, on retrouve des évolutions et des bugs. </w:t>
      </w:r>
      <w:r w:rsidR="00123056" w:rsidRPr="00AD7CE4">
        <w:rPr>
          <w:rFonts w:cstheme="minorHAnsi"/>
        </w:rPr>
        <w:t xml:space="preserve">L’un des problèmes les plus récents récence un problème sur la gestion du rafraîchissement : lorsque l’utilisateur n’utilise pas le site pendant un certain moment, des erreurs </w:t>
      </w:r>
      <w:ins w:id="1333" w:author="FURNON Cyril" w:date="2023-08-18T00:11:00Z">
        <w:r w:rsidR="00123056">
          <w:t>d’authentification</w:t>
        </w:r>
      </w:ins>
      <w:del w:id="1334" w:author="FURNON Cyril" w:date="2023-08-18T00:11:00Z">
        <w:r w:rsidR="00123056" w:rsidRPr="00AD7CE4">
          <w:rPr>
            <w:rFonts w:cstheme="minorHAnsi"/>
          </w:rPr>
          <w:delText>d’authentifications</w:delText>
        </w:r>
      </w:del>
      <w:r w:rsidR="00123056" w:rsidRPr="00AD7CE4">
        <w:rPr>
          <w:rFonts w:cstheme="minorHAnsi"/>
        </w:rPr>
        <w:t xml:space="preserve"> empêche toute action sur le site. Cet incident nécessita beaucoup de temps et d’analyse pour trouver la cause. Certaines pistes n’ont pas trouvé </w:t>
      </w:r>
      <w:ins w:id="1335" w:author="FURNON Cyril" w:date="2023-08-18T00:11:00Z">
        <w:r w:rsidR="00E15664">
          <w:t>de</w:t>
        </w:r>
      </w:ins>
      <w:del w:id="1336" w:author="FURNON Cyril" w:date="2023-08-18T00:11:00Z">
        <w:r w:rsidR="00123056" w:rsidRPr="00AD7CE4">
          <w:rPr>
            <w:rFonts w:cstheme="minorHAnsi"/>
          </w:rPr>
          <w:delText>la</w:delText>
        </w:r>
      </w:del>
      <w:r w:rsidR="00123056" w:rsidRPr="00AD7CE4">
        <w:rPr>
          <w:rFonts w:cstheme="minorHAnsi"/>
        </w:rPr>
        <w:t xml:space="preserve"> solution mais pendant le printemps 2023, la gestion du temps de validité entre les différents jetons est mise en avant. Plus rentré dans les détails, le jeton de sécurité du front-end et du back-end n’ont pas le même temps de validité. Le rafraîchissement n’est donc pas forcément fait au même moment. Ainsi ce décalage crée un problème qui est </w:t>
      </w:r>
      <w:ins w:id="1337" w:author="FURNON Cyril" w:date="2023-08-18T00:11:00Z">
        <w:r w:rsidR="00123056">
          <w:t>illustr</w:t>
        </w:r>
        <w:r w:rsidR="00E15664">
          <w:t>é</w:t>
        </w:r>
      </w:ins>
      <w:del w:id="1338" w:author="FURNON Cyril" w:date="2023-08-18T00:11:00Z">
        <w:r w:rsidR="00123056" w:rsidRPr="00AD7CE4">
          <w:rPr>
            <w:rFonts w:cstheme="minorHAnsi"/>
          </w:rPr>
          <w:delText>illustrer</w:delText>
        </w:r>
      </w:del>
      <w:r w:rsidR="00123056" w:rsidRPr="00AD7CE4">
        <w:rPr>
          <w:rFonts w:cstheme="minorHAnsi"/>
        </w:rPr>
        <w:t xml:space="preserve"> par la </w:t>
      </w:r>
      <w:r w:rsidR="00123056" w:rsidRPr="00AD7CE4">
        <w:rPr>
          <w:rFonts w:cstheme="minorHAnsi"/>
          <w:i/>
          <w:iCs/>
        </w:rPr>
        <w:t xml:space="preserve">Figure </w:t>
      </w:r>
      <w:r w:rsidR="00AC6D74" w:rsidRPr="00AD7CE4">
        <w:rPr>
          <w:rFonts w:cstheme="minorHAnsi"/>
          <w:i/>
          <w:iCs/>
        </w:rPr>
        <w:t>35</w:t>
      </w:r>
      <w:r w:rsidR="00123056" w:rsidRPr="00AD7CE4">
        <w:rPr>
          <w:rFonts w:cstheme="minorHAnsi"/>
          <w:i/>
          <w:iCs/>
        </w:rPr>
        <w:t> : Schéma du processus d'erreur de jeton de sécurité</w:t>
      </w:r>
      <w:r w:rsidR="00123056" w:rsidRPr="00AD7CE4">
        <w:rPr>
          <w:rFonts w:cstheme="minorHAnsi"/>
        </w:rPr>
        <w:t>.</w:t>
      </w:r>
    </w:p>
    <w:p w14:paraId="397632D2" w14:textId="253AD96B" w:rsidR="00C72326" w:rsidRPr="00AD7CE4" w:rsidRDefault="009F0CE6" w:rsidP="00C72326">
      <w:pPr>
        <w:keepNext/>
        <w:jc w:val="both"/>
        <w:rPr>
          <w:rFonts w:cstheme="minorHAnsi"/>
        </w:rPr>
        <w:pPrChange w:id="1339" w:author="FURNON Cyril" w:date="2023-08-18T00:11:00Z">
          <w:pPr>
            <w:keepNext/>
          </w:pPr>
        </w:pPrChange>
      </w:pPr>
      <w:ins w:id="1340" w:author="FURNON Cyril" w:date="2023-08-18T00:11:00Z">
        <w:r>
          <w:rPr>
            <w:noProof/>
          </w:rPr>
          <w:drawing>
            <wp:anchor distT="0" distB="0" distL="114300" distR="114300" simplePos="0" relativeHeight="251927040" behindDoc="0" locked="0" layoutInCell="1" allowOverlap="1" wp14:anchorId="5DB3A354" wp14:editId="4F8DB5F7">
              <wp:simplePos x="0" y="0"/>
              <wp:positionH relativeFrom="column">
                <wp:posOffset>-87836</wp:posOffset>
              </wp:positionH>
              <wp:positionV relativeFrom="paragraph">
                <wp:posOffset>-10795</wp:posOffset>
              </wp:positionV>
              <wp:extent cx="5953760" cy="2126615"/>
              <wp:effectExtent l="19050" t="0" r="27940" b="6985"/>
              <wp:wrapTopAndBottom/>
              <wp:docPr id="538569062" name="Diagramme 5385690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anchor>
          </w:drawing>
        </w:r>
      </w:ins>
      <w:del w:id="1341" w:author="FURNON Cyril" w:date="2023-08-18T00:11:00Z">
        <w:r w:rsidRPr="00AD7CE4">
          <w:rPr>
            <w:rFonts w:cstheme="minorHAnsi"/>
            <w:noProof/>
          </w:rPr>
          <w:drawing>
            <wp:anchor distT="0" distB="0" distL="114300" distR="114300" simplePos="0" relativeHeight="251676672" behindDoc="0" locked="0" layoutInCell="1" allowOverlap="1" wp14:anchorId="28CF120F" wp14:editId="7096BD19">
              <wp:simplePos x="0" y="0"/>
              <wp:positionH relativeFrom="column">
                <wp:posOffset>-87836</wp:posOffset>
              </wp:positionH>
              <wp:positionV relativeFrom="paragraph">
                <wp:posOffset>-10795</wp:posOffset>
              </wp:positionV>
              <wp:extent cx="5953760" cy="2126615"/>
              <wp:effectExtent l="19050" t="0" r="27940" b="6985"/>
              <wp:wrapTopAndBottom/>
              <wp:docPr id="896837195" name="Diagramme 8968371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anchor>
          </w:drawing>
        </w:r>
      </w:del>
      <w:r w:rsidR="00000000">
        <w:rPr>
          <w:rFonts w:cstheme="minorHAnsi"/>
          <w:noProof/>
        </w:rPr>
        <w:pict w14:anchorId="2E8ED713">
          <v:shape id="_x0000_s2200" type="#_x0000_t202" style="position:absolute;left:0;text-align:left;margin-left:4.4pt;margin-top:177.75pt;width:468.8pt;height:22.2pt;z-index:251655168;mso-position-horizontal-relative:text;mso-position-vertical-relative:text" stroked="f">
            <v:textbox style="mso-next-textbox:#_x0000_s2200;mso-fit-shape-to-text:t" inset="0,0,0,0">
              <w:txbxContent>
                <w:p w14:paraId="38DDCABF" w14:textId="7C324FE7" w:rsidR="00123056" w:rsidRPr="00130801" w:rsidRDefault="00123056" w:rsidP="009F0CE6">
                  <w:pPr>
                    <w:pStyle w:val="Lgende"/>
                    <w:rPr>
                      <w:noProof/>
                    </w:rPr>
                  </w:pPr>
                  <w:r>
                    <w:t xml:space="preserve">Figure </w:t>
                  </w:r>
                  <w:r w:rsidR="00AC6D74">
                    <w:t>35</w:t>
                  </w:r>
                  <w:r>
                    <w:t xml:space="preserve"> : </w:t>
                  </w:r>
                  <w:r w:rsidRPr="005634C0">
                    <w:t>Schéma du processus d'erreur de jeton de sécurité</w:t>
                  </w:r>
                </w:p>
              </w:txbxContent>
            </v:textbox>
            <w10:wrap type="topAndBottom"/>
          </v:shape>
        </w:pict>
      </w:r>
      <w:r w:rsidR="00123056" w:rsidRPr="00AD7CE4">
        <w:rPr>
          <w:rFonts w:cstheme="minorHAnsi"/>
        </w:rPr>
        <w:t>Ainsi lorsque le jeton est valide sur le front-end, le site de demande pas de nouveau jeton et lorsqu’une action demande un appel au back-end alors que lui possède un jeton invalide l’erreur survient.</w:t>
      </w:r>
    </w:p>
    <w:p w14:paraId="740809F9" w14:textId="0A8AA684" w:rsidR="00C72326" w:rsidRPr="00AD7CE4" w:rsidRDefault="00C72326" w:rsidP="00C72326">
      <w:pPr>
        <w:keepNext/>
        <w:jc w:val="both"/>
        <w:rPr>
          <w:rFonts w:cstheme="minorHAnsi"/>
        </w:rPr>
        <w:pPrChange w:id="1342" w:author="FURNON Cyril" w:date="2023-08-18T00:11:00Z">
          <w:pPr>
            <w:keepNext/>
          </w:pPr>
        </w:pPrChange>
      </w:pPr>
      <w:r w:rsidRPr="00AD7CE4">
        <w:rPr>
          <w:rFonts w:cstheme="minorHAnsi"/>
        </w:rPr>
        <w:t xml:space="preserve">Le développement n’est pas totalement fini mais la solution a nécessité de nouvelles recherches. Elle pourrait être </w:t>
      </w:r>
      <w:ins w:id="1343" w:author="FURNON Cyril" w:date="2023-08-18T00:11:00Z">
        <w:r w:rsidR="00E15664">
          <w:rPr>
            <w:rFonts w:ascii="Calibri" w:hAnsi="Calibri" w:cs="Calibri"/>
            <w:color w:val="000000"/>
          </w:rPr>
          <w:t>résolue</w:t>
        </w:r>
      </w:ins>
      <w:del w:id="1344" w:author="FURNON Cyril" w:date="2023-08-18T00:11:00Z">
        <w:r w:rsidRPr="00AD7CE4">
          <w:rPr>
            <w:rFonts w:cstheme="minorHAnsi"/>
          </w:rPr>
          <w:delText>résolu</w:delText>
        </w:r>
      </w:del>
      <w:r>
        <w:rPr>
          <w:rFonts w:ascii="Calibri" w:hAnsi="Calibri"/>
          <w:color w:val="000000"/>
          <w:rPrChange w:id="1345" w:author="FURNON Cyril" w:date="2023-08-18T00:11:00Z">
            <w:rPr>
              <w:rFonts w:cstheme="minorHAnsi"/>
            </w:rPr>
          </w:rPrChange>
        </w:rPr>
        <w:t xml:space="preserve"> </w:t>
      </w:r>
      <w:r w:rsidRPr="00AD7CE4">
        <w:rPr>
          <w:rFonts w:cstheme="minorHAnsi"/>
        </w:rPr>
        <w:t xml:space="preserve">par la gestion du temps de validation des jetons définit lors de </w:t>
      </w:r>
      <w:r w:rsidR="005666D6" w:rsidRPr="00AD7CE4">
        <w:rPr>
          <w:rFonts w:cstheme="minorHAnsi"/>
        </w:rPr>
        <w:t>leur demande</w:t>
      </w:r>
      <w:r w:rsidRPr="00AD7CE4">
        <w:rPr>
          <w:rFonts w:cstheme="minorHAnsi"/>
        </w:rPr>
        <w:t xml:space="preserve"> à l’outil Microsoft. Un projet est donc en cours pour gérer ce problème.</w:t>
      </w:r>
    </w:p>
    <w:p w14:paraId="4EF520D5" w14:textId="78326664" w:rsidR="00511520" w:rsidRPr="00AD7CE4" w:rsidRDefault="00511520" w:rsidP="00C72326">
      <w:pPr>
        <w:keepNext/>
        <w:jc w:val="both"/>
        <w:rPr>
          <w:rFonts w:cstheme="minorHAnsi"/>
        </w:rPr>
        <w:pPrChange w:id="1346" w:author="FURNON Cyril" w:date="2023-08-18T00:11:00Z">
          <w:pPr>
            <w:keepNext/>
          </w:pPr>
        </w:pPrChange>
      </w:pPr>
    </w:p>
    <w:p w14:paraId="358C8844" w14:textId="0ADFD7A2" w:rsidR="00E77BD6" w:rsidRPr="00E77BD6" w:rsidRDefault="004A2686" w:rsidP="00BB7232">
      <w:pPr>
        <w:pStyle w:val="Titre2"/>
        <w:numPr>
          <w:ilvl w:val="0"/>
          <w:numId w:val="25"/>
        </w:numPr>
        <w:jc w:val="both"/>
        <w:rPr>
          <w:color w:val="FF0000"/>
          <w:rPrChange w:id="1347" w:author="FURNON Cyril" w:date="2023-08-18T00:11:00Z">
            <w:rPr>
              <w:rStyle w:val="lev"/>
              <w:rFonts w:asciiTheme="minorHAnsi" w:hAnsiTheme="minorHAnsi" w:cstheme="minorHAnsi"/>
              <w:b w:val="0"/>
              <w:bCs w:val="0"/>
              <w:color w:val="FF0000"/>
            </w:rPr>
          </w:rPrChange>
        </w:rPr>
        <w:pPrChange w:id="1348" w:author="FURNON Cyril" w:date="2023-08-18T00:11:00Z">
          <w:pPr>
            <w:pStyle w:val="Titre2"/>
            <w:numPr>
              <w:numId w:val="25"/>
            </w:numPr>
            <w:spacing w:line="360" w:lineRule="auto"/>
            <w:ind w:left="360" w:hanging="360"/>
          </w:pPr>
        </w:pPrChange>
      </w:pPr>
      <w:bookmarkStart w:id="1349" w:name="_Toc143202696"/>
      <w:bookmarkStart w:id="1350" w:name="_Toc142561276"/>
      <w:r>
        <w:rPr>
          <w:rPrChange w:id="1351" w:author="FURNON Cyril" w:date="2023-08-18T00:11:00Z">
            <w:rPr>
              <w:rFonts w:asciiTheme="minorHAnsi" w:hAnsiTheme="minorHAnsi" w:cstheme="minorHAnsi"/>
            </w:rPr>
          </w:rPrChange>
        </w:rPr>
        <w:t>Projet CRM 3.0/3.2/4.0</w:t>
      </w:r>
      <w:bookmarkEnd w:id="1349"/>
      <w:bookmarkEnd w:id="1350"/>
      <w:r w:rsidR="00A11CB0">
        <w:rPr>
          <w:rPrChange w:id="1352" w:author="FURNON Cyril" w:date="2023-08-18T00:11:00Z">
            <w:rPr>
              <w:rFonts w:asciiTheme="minorHAnsi" w:hAnsiTheme="minorHAnsi" w:cstheme="minorHAnsi"/>
            </w:rPr>
          </w:rPrChange>
        </w:rPr>
        <w:t xml:space="preserve">   </w:t>
      </w:r>
    </w:p>
    <w:p w14:paraId="0422CB02" w14:textId="77777777" w:rsidR="00E77BD6" w:rsidRDefault="00E77BD6" w:rsidP="00E13097">
      <w:pPr>
        <w:jc w:val="both"/>
        <w:rPr>
          <w:ins w:id="1353" w:author="FURNON Cyril" w:date="2023-08-18T00:11:00Z"/>
          <w:rStyle w:val="lev"/>
        </w:rPr>
      </w:pPr>
    </w:p>
    <w:p w14:paraId="747AB1BF" w14:textId="580AE8A9" w:rsidR="004A2686" w:rsidRPr="00AD7CE4" w:rsidRDefault="004A2686" w:rsidP="00E13097">
      <w:pPr>
        <w:jc w:val="both"/>
        <w:rPr>
          <w:rStyle w:val="lev"/>
          <w:rFonts w:cstheme="minorHAnsi"/>
        </w:rPr>
        <w:pPrChange w:id="1354" w:author="FURNON Cyril" w:date="2023-08-18T00:11:00Z">
          <w:pPr>
            <w:spacing w:line="360" w:lineRule="auto"/>
          </w:pPr>
        </w:pPrChange>
      </w:pPr>
      <w:r w:rsidRPr="00AD7CE4">
        <w:rPr>
          <w:rStyle w:val="lev"/>
          <w:rFonts w:cstheme="minorHAnsi"/>
        </w:rPr>
        <w:t>Blocs de Compétences :</w:t>
      </w:r>
    </w:p>
    <w:p w14:paraId="6EFF964B" w14:textId="77777777" w:rsidR="002F4EF7" w:rsidRPr="00AD7CE4" w:rsidRDefault="004A2686" w:rsidP="002F4EF7">
      <w:pPr>
        <w:pStyle w:val="Paragraphedeliste"/>
        <w:numPr>
          <w:ilvl w:val="0"/>
          <w:numId w:val="3"/>
        </w:numPr>
        <w:rPr>
          <w:rStyle w:val="lev"/>
          <w:rFonts w:cstheme="minorHAnsi"/>
          <w:b w:val="0"/>
          <w:bCs w:val="0"/>
        </w:rPr>
      </w:pPr>
      <w:r w:rsidRPr="00AD7CE4">
        <w:rPr>
          <w:rStyle w:val="lev"/>
          <w:rFonts w:cstheme="minorHAnsi"/>
          <w:b w:val="0"/>
          <w:bCs w:val="0"/>
        </w:rPr>
        <w:t>A1 – Analyse et définition de la stratégie des systèmes d’information</w:t>
      </w:r>
      <w:r w:rsidRPr="00AD7CE4">
        <w:rPr>
          <w:rStyle w:val="lev"/>
          <w:rFonts w:cstheme="minorHAnsi"/>
          <w:b w:val="0"/>
          <w:bCs w:val="0"/>
        </w:rPr>
        <w:tab/>
      </w:r>
    </w:p>
    <w:p w14:paraId="2201D42A" w14:textId="43354E09" w:rsidR="004A2686" w:rsidRPr="00AD7CE4" w:rsidRDefault="002F4EF7" w:rsidP="002F4EF7">
      <w:pPr>
        <w:pStyle w:val="Paragraphedeliste"/>
        <w:numPr>
          <w:ilvl w:val="0"/>
          <w:numId w:val="3"/>
        </w:numPr>
        <w:rPr>
          <w:rStyle w:val="lev"/>
          <w:rFonts w:cstheme="minorHAnsi"/>
          <w:b w:val="0"/>
          <w:bCs w:val="0"/>
        </w:rPr>
      </w:pPr>
      <w:r w:rsidRPr="00AD7CE4">
        <w:rPr>
          <w:rStyle w:val="lev"/>
          <w:rFonts w:cstheme="minorHAnsi"/>
          <w:b w:val="0"/>
          <w:bCs w:val="0"/>
        </w:rPr>
        <w:t>A2 – Pilotage d’un projet Système d’Information</w:t>
      </w:r>
      <w:r w:rsidR="004A2686" w:rsidRPr="00AD7CE4">
        <w:rPr>
          <w:rStyle w:val="lev"/>
          <w:rFonts w:cstheme="minorHAnsi"/>
          <w:b w:val="0"/>
          <w:bCs w:val="0"/>
        </w:rPr>
        <w:tab/>
      </w:r>
      <w:r w:rsidR="004A2686" w:rsidRPr="00AD7CE4">
        <w:rPr>
          <w:rStyle w:val="lev"/>
          <w:rFonts w:cstheme="minorHAnsi"/>
          <w:b w:val="0"/>
          <w:bCs w:val="0"/>
        </w:rPr>
        <w:tab/>
      </w:r>
    </w:p>
    <w:p w14:paraId="3B3518C3" w14:textId="475D1F6E" w:rsidR="004A2686" w:rsidRPr="00AD7CE4" w:rsidRDefault="004A2686" w:rsidP="002F4EF7">
      <w:pPr>
        <w:pStyle w:val="Paragraphedeliste"/>
        <w:numPr>
          <w:ilvl w:val="0"/>
          <w:numId w:val="3"/>
        </w:numPr>
        <w:rPr>
          <w:rStyle w:val="lev"/>
          <w:rFonts w:cstheme="minorHAnsi"/>
        </w:rPr>
      </w:pPr>
      <w:r w:rsidRPr="00AD7CE4">
        <w:rPr>
          <w:rStyle w:val="lev"/>
          <w:rFonts w:cstheme="minorHAnsi"/>
          <w:b w:val="0"/>
          <w:bCs w:val="0"/>
        </w:rPr>
        <w:t>A5 – Développement d’une solution applicative spécifique et métier selon le projet de développement S.I.</w:t>
      </w:r>
      <w:r w:rsidRPr="00AD7CE4">
        <w:rPr>
          <w:rStyle w:val="lev"/>
          <w:rFonts w:cstheme="minorHAnsi"/>
          <w:b w:val="0"/>
          <w:bCs w:val="0"/>
        </w:rPr>
        <w:tab/>
      </w:r>
      <w:r w:rsidRPr="00AD7CE4">
        <w:rPr>
          <w:rStyle w:val="lev"/>
          <w:rFonts w:cstheme="minorHAnsi"/>
        </w:rPr>
        <w:tab/>
      </w:r>
      <w:r w:rsidRPr="00AD7CE4">
        <w:rPr>
          <w:rStyle w:val="lev"/>
          <w:rFonts w:cstheme="minorHAnsi"/>
        </w:rPr>
        <w:tab/>
      </w:r>
      <w:r w:rsidRPr="00AD7CE4">
        <w:rPr>
          <w:rStyle w:val="lev"/>
          <w:rFonts w:cstheme="minorHAnsi"/>
        </w:rPr>
        <w:tab/>
      </w:r>
      <w:r w:rsidRPr="00AD7CE4">
        <w:rPr>
          <w:rStyle w:val="lev"/>
          <w:rFonts w:cstheme="minorHAnsi"/>
        </w:rPr>
        <w:tab/>
      </w:r>
    </w:p>
    <w:p w14:paraId="7AF79924" w14:textId="361F107C" w:rsidR="001E5CE9" w:rsidRPr="00AD7CE4" w:rsidRDefault="00141826" w:rsidP="00E13097">
      <w:pPr>
        <w:jc w:val="both"/>
        <w:rPr>
          <w:rStyle w:val="lev"/>
          <w:rFonts w:cstheme="minorHAnsi"/>
        </w:rPr>
        <w:pPrChange w:id="1355" w:author="FURNON Cyril" w:date="2023-08-18T00:11:00Z">
          <w:pPr/>
        </w:pPrChange>
      </w:pPr>
      <w:r w:rsidRPr="00AD7CE4">
        <w:rPr>
          <w:rStyle w:val="lev"/>
          <w:rFonts w:cstheme="minorHAnsi"/>
        </w:rPr>
        <w:t xml:space="preserve">Activité : </w:t>
      </w:r>
      <w:r w:rsidR="000802EF" w:rsidRPr="00AD7CE4">
        <w:rPr>
          <w:rStyle w:val="lev"/>
          <w:rFonts w:cstheme="minorHAnsi"/>
        </w:rPr>
        <w:t xml:space="preserve"> </w:t>
      </w:r>
      <w:r w:rsidR="0009661D" w:rsidRPr="00AD7CE4">
        <w:rPr>
          <w:rStyle w:val="lev"/>
          <w:rFonts w:cstheme="minorHAnsi"/>
          <w:b w:val="0"/>
          <w:bCs w:val="0"/>
        </w:rPr>
        <w:t>Analyse des besoins</w:t>
      </w:r>
      <w:r w:rsidR="004753B0" w:rsidRPr="00AD7CE4">
        <w:rPr>
          <w:rStyle w:val="lev"/>
          <w:rFonts w:cstheme="minorHAnsi"/>
          <w:b w:val="0"/>
          <w:bCs w:val="0"/>
        </w:rPr>
        <w:t>,</w:t>
      </w:r>
      <w:r w:rsidR="000647F6" w:rsidRPr="00AD7CE4">
        <w:rPr>
          <w:rStyle w:val="lev"/>
          <w:rFonts w:cstheme="minorHAnsi"/>
          <w:b w:val="0"/>
          <w:bCs w:val="0"/>
        </w:rPr>
        <w:t xml:space="preserve"> Développement </w:t>
      </w:r>
      <w:r w:rsidR="002F4EF7" w:rsidRPr="00AD7CE4">
        <w:rPr>
          <w:rStyle w:val="lev"/>
          <w:rFonts w:cstheme="minorHAnsi"/>
          <w:b w:val="0"/>
          <w:bCs w:val="0"/>
        </w:rPr>
        <w:t>sur</w:t>
      </w:r>
      <w:r w:rsidR="000647F6" w:rsidRPr="00AD7CE4">
        <w:rPr>
          <w:rStyle w:val="lev"/>
          <w:rFonts w:cstheme="minorHAnsi"/>
          <w:b w:val="0"/>
          <w:bCs w:val="0"/>
        </w:rPr>
        <w:t xml:space="preserve"> différents environnements</w:t>
      </w:r>
    </w:p>
    <w:p w14:paraId="1171760D" w14:textId="681994A5" w:rsidR="000802EF" w:rsidRPr="000802EF" w:rsidRDefault="004A2686" w:rsidP="00E13097">
      <w:pPr>
        <w:jc w:val="both"/>
        <w:rPr>
          <w:rStyle w:val="lev"/>
          <w:rFonts w:ascii="Calibri" w:hAnsi="Calibri"/>
          <w:b w:val="0"/>
          <w:color w:val="FF0000"/>
          <w:rPrChange w:id="1356" w:author="FURNON Cyril" w:date="2023-08-18T00:11:00Z">
            <w:rPr>
              <w:rStyle w:val="lev"/>
              <w:rFonts w:eastAsia="Times New Roman" w:cstheme="minorHAnsi"/>
              <w:b w:val="0"/>
              <w:bCs w:val="0"/>
              <w:color w:val="FF0000"/>
              <w:lang w:eastAsia="fr-FR"/>
            </w:rPr>
          </w:rPrChange>
        </w:rPr>
        <w:pPrChange w:id="1357" w:author="FURNON Cyril" w:date="2023-08-18T00:11:00Z">
          <w:pPr/>
        </w:pPrChange>
      </w:pPr>
      <w:r w:rsidRPr="00AD7CE4">
        <w:rPr>
          <w:rStyle w:val="lev"/>
          <w:rFonts w:cstheme="minorHAnsi"/>
        </w:rPr>
        <w:t xml:space="preserve">Compétences choisies : </w:t>
      </w:r>
      <w:r w:rsidRPr="00AD7CE4">
        <w:rPr>
          <w:rStyle w:val="lev"/>
          <w:rFonts w:cstheme="minorHAnsi"/>
          <w:b w:val="0"/>
          <w:bCs w:val="0"/>
        </w:rPr>
        <w:t>A1C2</w:t>
      </w:r>
      <w:r w:rsidRPr="00AD7CE4">
        <w:rPr>
          <w:rStyle w:val="lev"/>
          <w:rFonts w:cstheme="minorHAnsi"/>
        </w:rPr>
        <w:t xml:space="preserve">, </w:t>
      </w:r>
      <w:r w:rsidR="004753B0" w:rsidRPr="002F4EF7">
        <w:rPr>
          <w:rFonts w:ascii="Calibri" w:hAnsi="Calibri"/>
          <w:rPrChange w:id="1358" w:author="FURNON Cyril" w:date="2023-08-18T00:11:00Z">
            <w:rPr>
              <w:rFonts w:eastAsia="Times New Roman" w:cstheme="minorHAnsi"/>
              <w:lang w:eastAsia="fr-FR"/>
            </w:rPr>
          </w:rPrChange>
        </w:rPr>
        <w:t>A2C</w:t>
      </w:r>
      <w:r w:rsidR="000647F6" w:rsidRPr="002F4EF7">
        <w:rPr>
          <w:rFonts w:ascii="Calibri" w:hAnsi="Calibri"/>
          <w:rPrChange w:id="1359" w:author="FURNON Cyril" w:date="2023-08-18T00:11:00Z">
            <w:rPr>
              <w:rFonts w:eastAsia="Times New Roman" w:cstheme="minorHAnsi"/>
              <w:lang w:eastAsia="fr-FR"/>
            </w:rPr>
          </w:rPrChange>
        </w:rPr>
        <w:t>8,</w:t>
      </w:r>
      <w:r w:rsidR="00986A8B" w:rsidRPr="002F4EF7">
        <w:rPr>
          <w:rFonts w:ascii="Calibri" w:hAnsi="Calibri"/>
          <w:rPrChange w:id="1360" w:author="FURNON Cyril" w:date="2023-08-18T00:11:00Z">
            <w:rPr>
              <w:rFonts w:eastAsia="Times New Roman" w:cstheme="minorHAnsi"/>
              <w:lang w:eastAsia="fr-FR"/>
            </w:rPr>
          </w:rPrChange>
        </w:rPr>
        <w:t xml:space="preserve"> </w:t>
      </w:r>
      <w:r w:rsidRPr="00AD7CE4">
        <w:rPr>
          <w:rStyle w:val="lev"/>
          <w:rFonts w:cstheme="minorHAnsi"/>
          <w:b w:val="0"/>
          <w:bCs w:val="0"/>
        </w:rPr>
        <w:t>A5C1</w:t>
      </w:r>
      <w:r w:rsidRPr="00AD7CE4">
        <w:rPr>
          <w:rStyle w:val="lev"/>
          <w:rFonts w:cstheme="minorHAnsi"/>
        </w:rPr>
        <w:t xml:space="preserve">, </w:t>
      </w:r>
      <w:r w:rsidR="00986A8B" w:rsidRPr="000647F6">
        <w:rPr>
          <w:rFonts w:ascii="Calibri" w:hAnsi="Calibri"/>
          <w:color w:val="000000"/>
          <w:rPrChange w:id="1361" w:author="FURNON Cyril" w:date="2023-08-18T00:11:00Z">
            <w:rPr>
              <w:rFonts w:eastAsia="Times New Roman" w:cstheme="minorHAnsi"/>
              <w:color w:val="000000"/>
              <w:lang w:eastAsia="fr-FR"/>
            </w:rPr>
          </w:rPrChange>
        </w:rPr>
        <w:t xml:space="preserve">A5C2, </w:t>
      </w:r>
      <w:r w:rsidRPr="00AD7CE4">
        <w:rPr>
          <w:rStyle w:val="lev"/>
          <w:rFonts w:cstheme="minorHAnsi"/>
          <w:b w:val="0"/>
          <w:bCs w:val="0"/>
        </w:rPr>
        <w:t>A5C3</w:t>
      </w:r>
      <w:r w:rsidR="00986A8B" w:rsidRPr="00AD7CE4">
        <w:rPr>
          <w:rStyle w:val="lev"/>
          <w:rFonts w:cstheme="minorHAnsi"/>
        </w:rPr>
        <w:t xml:space="preserve">, </w:t>
      </w:r>
      <w:r w:rsidR="000647F6" w:rsidRPr="00AD7CE4">
        <w:rPr>
          <w:rStyle w:val="lev"/>
          <w:rFonts w:cstheme="minorHAnsi"/>
          <w:b w:val="0"/>
          <w:bCs w:val="0"/>
        </w:rPr>
        <w:t>A5C4</w:t>
      </w:r>
    </w:p>
    <w:p w14:paraId="63A325B5" w14:textId="6633007F" w:rsidR="00A25AEB" w:rsidRPr="007E23B6" w:rsidRDefault="00F66B70" w:rsidP="00BB7232">
      <w:pPr>
        <w:pStyle w:val="Titre3"/>
        <w:numPr>
          <w:ilvl w:val="1"/>
          <w:numId w:val="25"/>
        </w:numPr>
        <w:jc w:val="both"/>
        <w:rPr>
          <w:rStyle w:val="lev"/>
          <w:b w:val="0"/>
          <w:rPrChange w:id="1362" w:author="FURNON Cyril" w:date="2023-08-18T00:11:00Z">
            <w:rPr>
              <w:rStyle w:val="lev"/>
              <w:rFonts w:asciiTheme="minorHAnsi" w:hAnsiTheme="minorHAnsi" w:cstheme="minorHAnsi"/>
              <w:b w:val="0"/>
              <w:bCs w:val="0"/>
            </w:rPr>
          </w:rPrChange>
        </w:rPr>
        <w:pPrChange w:id="1363" w:author="FURNON Cyril" w:date="2023-08-18T00:11:00Z">
          <w:pPr>
            <w:pStyle w:val="Titre3"/>
            <w:numPr>
              <w:ilvl w:val="1"/>
              <w:numId w:val="25"/>
            </w:numPr>
            <w:ind w:left="720" w:hanging="360"/>
          </w:pPr>
        </w:pPrChange>
      </w:pPr>
      <w:bookmarkStart w:id="1364" w:name="_Toc143202697"/>
      <w:bookmarkStart w:id="1365" w:name="_Toc142561277"/>
      <w:r>
        <w:rPr>
          <w:rStyle w:val="lev"/>
          <w:b w:val="0"/>
          <w:rPrChange w:id="1366" w:author="FURNON Cyril" w:date="2023-08-18T00:11:00Z">
            <w:rPr>
              <w:rStyle w:val="lev"/>
              <w:rFonts w:asciiTheme="minorHAnsi" w:hAnsiTheme="minorHAnsi" w:cstheme="minorHAnsi"/>
              <w:b w:val="0"/>
              <w:bCs w:val="0"/>
            </w:rPr>
          </w:rPrChange>
        </w:rPr>
        <w:t>Présentation du projet</w:t>
      </w:r>
      <w:bookmarkEnd w:id="1364"/>
      <w:bookmarkEnd w:id="1365"/>
    </w:p>
    <w:p w14:paraId="016D5350" w14:textId="49EF5847" w:rsidR="00373830" w:rsidRPr="00AD7CE4" w:rsidRDefault="00373830" w:rsidP="00E13097">
      <w:pPr>
        <w:jc w:val="both"/>
        <w:rPr>
          <w:rFonts w:cstheme="minorHAnsi"/>
        </w:rPr>
        <w:pPrChange w:id="1367" w:author="FURNON Cyril" w:date="2023-08-18T00:11:00Z">
          <w:pPr/>
        </w:pPrChange>
      </w:pPr>
    </w:p>
    <w:p w14:paraId="0439D53E" w14:textId="04C7AB8C" w:rsidR="00E57C36" w:rsidRPr="00AD7CE4" w:rsidRDefault="00E57C36" w:rsidP="00E13097">
      <w:pPr>
        <w:jc w:val="both"/>
        <w:rPr>
          <w:rFonts w:cstheme="minorHAnsi"/>
        </w:rPr>
        <w:pPrChange w:id="1368" w:author="FURNON Cyril" w:date="2023-08-18T00:11:00Z">
          <w:pPr/>
        </w:pPrChange>
      </w:pPr>
      <w:r w:rsidRPr="00AD7CE4">
        <w:rPr>
          <w:rFonts w:cstheme="minorHAnsi"/>
        </w:rPr>
        <w:t>Dans la présentation du site</w:t>
      </w:r>
      <w:r w:rsidR="009250A5" w:rsidRPr="00AD7CE4">
        <w:rPr>
          <w:rFonts w:cstheme="minorHAnsi"/>
        </w:rPr>
        <w:t xml:space="preserve"> faite dans la partie </w:t>
      </w:r>
      <w:r w:rsidR="009250A5" w:rsidRPr="00AD7CE4">
        <w:rPr>
          <w:rFonts w:cstheme="minorHAnsi"/>
          <w:color w:val="4472C4" w:themeColor="accent1"/>
        </w:rPr>
        <w:t xml:space="preserve">A. 3. Le cas de </w:t>
      </w:r>
      <w:r w:rsidR="005666D6" w:rsidRPr="00AD7CE4">
        <w:rPr>
          <w:rFonts w:cstheme="minorHAnsi"/>
          <w:color w:val="4472C4" w:themeColor="accent1"/>
        </w:rPr>
        <w:t>DomusVi</w:t>
      </w:r>
      <w:r w:rsidR="005666D6" w:rsidRPr="00AD7CE4">
        <w:rPr>
          <w:rFonts w:cstheme="minorHAnsi"/>
        </w:rPr>
        <w:t>,</w:t>
      </w:r>
      <w:r w:rsidRPr="00AD7CE4">
        <w:rPr>
          <w:rFonts w:cstheme="minorHAnsi"/>
        </w:rPr>
        <w:t xml:space="preserve"> nous avions évoqué le domaine CRM qui gère la partie prospection, fidélisation et l</w:t>
      </w:r>
      <w:r w:rsidR="0001391F" w:rsidRPr="00AD7CE4">
        <w:rPr>
          <w:rFonts w:cstheme="minorHAnsi"/>
        </w:rPr>
        <w:t>a</w:t>
      </w:r>
      <w:r w:rsidRPr="00AD7CE4">
        <w:rPr>
          <w:rFonts w:cstheme="minorHAnsi"/>
        </w:rPr>
        <w:t xml:space="preserve"> gestion des contrats des clients.</w:t>
      </w:r>
      <w:r w:rsidR="0001391F" w:rsidRPr="00AD7CE4">
        <w:rPr>
          <w:rFonts w:cstheme="minorHAnsi"/>
        </w:rPr>
        <w:t xml:space="preserve"> Ce domaine a évolué plusieurs </w:t>
      </w:r>
      <w:r w:rsidR="00F87BA4" w:rsidRPr="00AD7CE4">
        <w:rPr>
          <w:rFonts w:cstheme="minorHAnsi"/>
        </w:rPr>
        <w:t xml:space="preserve">fois </w:t>
      </w:r>
      <w:r w:rsidR="0001391F" w:rsidRPr="00AD7CE4">
        <w:rPr>
          <w:rFonts w:cstheme="minorHAnsi"/>
        </w:rPr>
        <w:t xml:space="preserve">au fil de </w:t>
      </w:r>
      <w:r w:rsidR="00F87BA4" w:rsidRPr="00AD7CE4">
        <w:rPr>
          <w:rFonts w:cstheme="minorHAnsi"/>
        </w:rPr>
        <w:t>l’</w:t>
      </w:r>
      <w:r w:rsidR="0001391F" w:rsidRPr="00AD7CE4">
        <w:rPr>
          <w:rFonts w:cstheme="minorHAnsi"/>
        </w:rPr>
        <w:t>alternance et cette partie vise à expliquer quelques-un</w:t>
      </w:r>
      <w:r w:rsidR="00F87BA4" w:rsidRPr="00AD7CE4">
        <w:rPr>
          <w:rFonts w:cstheme="minorHAnsi"/>
        </w:rPr>
        <w:t>s</w:t>
      </w:r>
      <w:r w:rsidR="0001391F" w:rsidRPr="00AD7CE4">
        <w:rPr>
          <w:rFonts w:cstheme="minorHAnsi"/>
        </w:rPr>
        <w:t xml:space="preserve"> </w:t>
      </w:r>
      <w:r w:rsidR="005666D6" w:rsidRPr="00AD7CE4">
        <w:rPr>
          <w:rFonts w:cstheme="minorHAnsi"/>
        </w:rPr>
        <w:t>des projets</w:t>
      </w:r>
      <w:r w:rsidR="00F87BA4" w:rsidRPr="00AD7CE4">
        <w:rPr>
          <w:rFonts w:cstheme="minorHAnsi"/>
        </w:rPr>
        <w:t>.</w:t>
      </w:r>
    </w:p>
    <w:p w14:paraId="09D0DC32" w14:textId="50D869A9" w:rsidR="00967860" w:rsidRPr="00AD7CE4" w:rsidRDefault="00C42D97" w:rsidP="00E13097">
      <w:pPr>
        <w:jc w:val="both"/>
        <w:rPr>
          <w:rFonts w:cstheme="minorHAnsi"/>
        </w:rPr>
        <w:pPrChange w:id="1369" w:author="FURNON Cyril" w:date="2023-08-18T00:11:00Z">
          <w:pPr/>
        </w:pPrChange>
      </w:pPr>
      <w:r w:rsidRPr="00AD7CE4">
        <w:rPr>
          <w:rFonts w:cstheme="minorHAnsi"/>
        </w:rPr>
        <w:t xml:space="preserve">En </w:t>
      </w:r>
      <w:r w:rsidR="00967860" w:rsidRPr="00E15664">
        <w:rPr>
          <w:rPrChange w:id="1370" w:author="FURNON Cyril" w:date="2023-08-18T00:11:00Z">
            <w:rPr>
              <w:rFonts w:cstheme="minorHAnsi"/>
              <w:color w:val="4472C4" w:themeColor="accent1"/>
            </w:rPr>
          </w:rPrChange>
        </w:rPr>
        <w:t>réutilisant</w:t>
      </w:r>
      <w:r w:rsidRPr="00AD7CE4">
        <w:rPr>
          <w:rFonts w:cstheme="minorHAnsi"/>
        </w:rPr>
        <w:t xml:space="preserve"> la </w:t>
      </w:r>
      <w:r w:rsidRPr="00AD7CE4">
        <w:rPr>
          <w:rFonts w:cstheme="minorHAnsi"/>
          <w:i/>
          <w:iCs/>
        </w:rPr>
        <w:t xml:space="preserve">Figure </w:t>
      </w:r>
      <w:r w:rsidR="00E77BD6" w:rsidRPr="00AD7CE4">
        <w:rPr>
          <w:rFonts w:cstheme="minorHAnsi"/>
          <w:i/>
          <w:iCs/>
        </w:rPr>
        <w:t>3</w:t>
      </w:r>
      <w:r w:rsidR="00511520" w:rsidRPr="00AD7CE4">
        <w:rPr>
          <w:rFonts w:cstheme="minorHAnsi"/>
          <w:i/>
          <w:iCs/>
        </w:rPr>
        <w:t>6</w:t>
      </w:r>
      <w:r w:rsidRPr="00AD7CE4">
        <w:rPr>
          <w:rFonts w:cstheme="minorHAnsi"/>
          <w:i/>
          <w:iCs/>
        </w:rPr>
        <w:t> : Domaine CRM du portail DomusVi</w:t>
      </w:r>
      <w:r w:rsidRPr="00AD7CE4">
        <w:rPr>
          <w:rFonts w:cstheme="minorHAnsi"/>
        </w:rPr>
        <w:t>,</w:t>
      </w:r>
      <w:r w:rsidR="00250AB8" w:rsidRPr="00AD7CE4">
        <w:rPr>
          <w:rFonts w:cstheme="minorHAnsi"/>
        </w:rPr>
        <w:t xml:space="preserve"> nous nous intéresserons à la partie supérieur</w:t>
      </w:r>
      <w:r w:rsidR="005666D6" w:rsidRPr="00AD7CE4">
        <w:rPr>
          <w:rFonts w:cstheme="minorHAnsi"/>
        </w:rPr>
        <w:t>e</w:t>
      </w:r>
      <w:r w:rsidR="00250AB8" w:rsidRPr="00AD7CE4">
        <w:rPr>
          <w:rFonts w:cstheme="minorHAnsi"/>
        </w:rPr>
        <w:t xml:space="preserve"> encadré</w:t>
      </w:r>
      <w:r w:rsidR="005666D6" w:rsidRPr="00AD7CE4">
        <w:rPr>
          <w:rFonts w:cstheme="minorHAnsi"/>
        </w:rPr>
        <w:t>e</w:t>
      </w:r>
      <w:r w:rsidR="00250AB8" w:rsidRPr="00AD7CE4">
        <w:rPr>
          <w:rFonts w:cstheme="minorHAnsi"/>
        </w:rPr>
        <w:t xml:space="preserve"> en bleu sur l’image. </w:t>
      </w:r>
    </w:p>
    <w:p w14:paraId="054DD41A" w14:textId="4CD35D52" w:rsidR="009B074E" w:rsidRPr="00AD7CE4" w:rsidRDefault="00250AB8" w:rsidP="00E13097">
      <w:pPr>
        <w:jc w:val="both"/>
        <w:rPr>
          <w:rFonts w:cstheme="minorHAnsi"/>
        </w:rPr>
        <w:pPrChange w:id="1371" w:author="FURNON Cyril" w:date="2023-08-18T00:11:00Z">
          <w:pPr/>
        </w:pPrChange>
      </w:pPr>
      <w:r w:rsidRPr="00AD7CE4">
        <w:rPr>
          <w:rFonts w:cstheme="minorHAnsi"/>
        </w:rPr>
        <w:t xml:space="preserve">La </w:t>
      </w:r>
      <w:r w:rsidR="00967860" w:rsidRPr="00AD7CE4">
        <w:rPr>
          <w:rFonts w:cstheme="minorHAnsi"/>
        </w:rPr>
        <w:t>« </w:t>
      </w:r>
      <w:r w:rsidRPr="00AD7CE4">
        <w:rPr>
          <w:rFonts w:cstheme="minorHAnsi"/>
        </w:rPr>
        <w:t>gestion des prospects</w:t>
      </w:r>
      <w:r w:rsidR="00967860" w:rsidRPr="00AD7CE4">
        <w:rPr>
          <w:rFonts w:cstheme="minorHAnsi"/>
        </w:rPr>
        <w:t> »</w:t>
      </w:r>
      <w:r w:rsidRPr="00AD7CE4">
        <w:rPr>
          <w:rFonts w:cstheme="minorHAnsi"/>
        </w:rPr>
        <w:t xml:space="preserve"> contient la partie affichant les données des clients</w:t>
      </w:r>
      <w:r w:rsidR="00967860" w:rsidRPr="00AD7CE4">
        <w:rPr>
          <w:rFonts w:cstheme="minorHAnsi"/>
        </w:rPr>
        <w:t xml:space="preserve"> et la partie « Multi Orientation » fait part de la possibilité d’un client à être en contact avec plusieurs établissements.</w:t>
      </w:r>
      <w:r w:rsidRPr="00AD7CE4">
        <w:rPr>
          <w:rFonts w:cstheme="minorHAnsi"/>
        </w:rPr>
        <w:t xml:space="preserve"> </w:t>
      </w:r>
      <w:r w:rsidR="00967860" w:rsidRPr="00AD7CE4">
        <w:rPr>
          <w:rFonts w:cstheme="minorHAnsi"/>
        </w:rPr>
        <w:t xml:space="preserve">La gestion des prospects est </w:t>
      </w:r>
      <w:r w:rsidRPr="00AD7CE4">
        <w:rPr>
          <w:rFonts w:cstheme="minorHAnsi"/>
        </w:rPr>
        <w:t>complét</w:t>
      </w:r>
      <w:r w:rsidR="00967860" w:rsidRPr="00AD7CE4">
        <w:rPr>
          <w:rFonts w:cstheme="minorHAnsi"/>
        </w:rPr>
        <w:t>é</w:t>
      </w:r>
      <w:r w:rsidRPr="00AD7CE4">
        <w:rPr>
          <w:rFonts w:cstheme="minorHAnsi"/>
        </w:rPr>
        <w:t xml:space="preserve"> par la « Liste des </w:t>
      </w:r>
      <w:r w:rsidR="009B074E" w:rsidRPr="00AD7CE4">
        <w:rPr>
          <w:rFonts w:cstheme="minorHAnsi"/>
        </w:rPr>
        <w:t>actions »</w:t>
      </w:r>
      <w:r w:rsidRPr="00AD7CE4">
        <w:rPr>
          <w:rFonts w:cstheme="minorHAnsi"/>
        </w:rPr>
        <w:t xml:space="preserve">. </w:t>
      </w:r>
      <w:r w:rsidR="009B074E" w:rsidRPr="00AD7CE4">
        <w:rPr>
          <w:rFonts w:cstheme="minorHAnsi"/>
        </w:rPr>
        <w:t>Une action permet d’historiser les échanges et évolution du client, elles sont découpées en plusieurs catégorie :</w:t>
      </w:r>
    </w:p>
    <w:p w14:paraId="45D2AFEB" w14:textId="77777777" w:rsidR="00E77BD6" w:rsidRDefault="009F0CE6" w:rsidP="00E13097">
      <w:pPr>
        <w:jc w:val="both"/>
        <w:rPr>
          <w:ins w:id="1372" w:author="FURNON Cyril" w:date="2023-08-18T00:11:00Z"/>
        </w:rPr>
      </w:pPr>
      <w:ins w:id="1373" w:author="FURNON Cyril" w:date="2023-08-18T00:11:00Z">
        <w:r>
          <w:rPr>
            <w:noProof/>
            <w:color w:val="FF0000"/>
          </w:rPr>
          <w:drawing>
            <wp:anchor distT="0" distB="0" distL="114300" distR="114300" simplePos="0" relativeHeight="251929088" behindDoc="1" locked="0" layoutInCell="1" allowOverlap="1" wp14:anchorId="3EB399F2" wp14:editId="0B25AF03">
              <wp:simplePos x="0" y="0"/>
              <wp:positionH relativeFrom="column">
                <wp:posOffset>20955</wp:posOffset>
              </wp:positionH>
              <wp:positionV relativeFrom="paragraph">
                <wp:posOffset>34704</wp:posOffset>
              </wp:positionV>
              <wp:extent cx="2636520" cy="3350260"/>
              <wp:effectExtent l="19050" t="19050" r="0" b="2540"/>
              <wp:wrapTight wrapText="bothSides">
                <wp:wrapPolygon edited="0">
                  <wp:start x="-156" y="-123"/>
                  <wp:lineTo x="-156" y="21616"/>
                  <wp:lineTo x="21538" y="21616"/>
                  <wp:lineTo x="21538" y="-123"/>
                  <wp:lineTo x="-156" y="-123"/>
                </wp:wrapPolygon>
              </wp:wrapTight>
              <wp:docPr id="1248267499" name="Image 1248267499"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4026" name="Image 8" descr="Une image contenant texte, capture d’écran, diagramme, Police&#10;&#10;Description générée automatiquemen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7087" t="10323" r="25034" b="4154"/>
                      <a:stretch/>
                    </pic:blipFill>
                    <pic:spPr bwMode="auto">
                      <a:xfrm>
                        <a:off x="0" y="0"/>
                        <a:ext cx="2636520" cy="33502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p w14:paraId="724A343A" w14:textId="421C52A6" w:rsidR="00E77BD6" w:rsidRPr="00AD7CE4" w:rsidRDefault="009F0CE6" w:rsidP="00E13097">
      <w:pPr>
        <w:rPr>
          <w:del w:id="1374" w:author="FURNON Cyril" w:date="2023-08-18T00:11:00Z"/>
          <w:rFonts w:cstheme="minorHAnsi"/>
        </w:rPr>
      </w:pPr>
      <w:del w:id="1375" w:author="FURNON Cyril" w:date="2023-08-18T00:11:00Z">
        <w:r w:rsidRPr="00AD7CE4">
          <w:rPr>
            <w:rFonts w:cstheme="minorHAnsi"/>
            <w:noProof/>
            <w:color w:val="FF0000"/>
          </w:rPr>
          <w:drawing>
            <wp:anchor distT="0" distB="0" distL="114300" distR="114300" simplePos="0" relativeHeight="251675648" behindDoc="1" locked="0" layoutInCell="1" allowOverlap="1" wp14:anchorId="280E7031" wp14:editId="4AF77FA8">
              <wp:simplePos x="0" y="0"/>
              <wp:positionH relativeFrom="column">
                <wp:posOffset>20955</wp:posOffset>
              </wp:positionH>
              <wp:positionV relativeFrom="paragraph">
                <wp:posOffset>34704</wp:posOffset>
              </wp:positionV>
              <wp:extent cx="2636520" cy="3350260"/>
              <wp:effectExtent l="19050" t="19050" r="0" b="2540"/>
              <wp:wrapTight wrapText="bothSides">
                <wp:wrapPolygon edited="0">
                  <wp:start x="-156" y="-123"/>
                  <wp:lineTo x="-156" y="21616"/>
                  <wp:lineTo x="21538" y="21616"/>
                  <wp:lineTo x="21538" y="-123"/>
                  <wp:lineTo x="-156" y="-123"/>
                </wp:wrapPolygon>
              </wp:wrapTight>
              <wp:docPr id="834603322" name="Image 834603322"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4026" name="Image 8" descr="Une image contenant texte, capture d’écran, diagramme, Police&#10;&#10;Description générée automatiquemen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7087" t="10323" r="25034" b="4154"/>
                      <a:stretch/>
                    </pic:blipFill>
                    <pic:spPr bwMode="auto">
                      <a:xfrm>
                        <a:off x="0" y="0"/>
                        <a:ext cx="2636520" cy="33502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p>
    <w:p w14:paraId="7A053A43" w14:textId="10ECB02E" w:rsidR="00E77BD6" w:rsidRPr="00AD7CE4" w:rsidRDefault="00000000" w:rsidP="00E13097">
      <w:pPr>
        <w:jc w:val="both"/>
        <w:rPr>
          <w:rFonts w:cstheme="minorHAnsi"/>
        </w:rPr>
        <w:pPrChange w:id="1376" w:author="FURNON Cyril" w:date="2023-08-18T00:11:00Z">
          <w:pPr/>
        </w:pPrChange>
      </w:pPr>
      <w:r>
        <w:rPr>
          <w:rFonts w:cstheme="minorHAnsi"/>
          <w:noProof/>
        </w:rPr>
        <w:pict w14:anchorId="731A2B01">
          <v:rect id="_x0000_s2167" style="position:absolute;left:0;text-align:left;margin-left:-188.75pt;margin-top:7.8pt;width:170.6pt;height:126pt;z-index:251687936" filled="f" strokecolor="blue" strokeweight="1.5pt"/>
        </w:pict>
      </w:r>
    </w:p>
    <w:p w14:paraId="3AF0D7F6" w14:textId="3FB7AE40" w:rsidR="00C42D97" w:rsidRPr="00AD7CE4" w:rsidRDefault="009B074E">
      <w:pPr>
        <w:pStyle w:val="Paragraphedeliste"/>
        <w:numPr>
          <w:ilvl w:val="0"/>
          <w:numId w:val="3"/>
        </w:numPr>
        <w:jc w:val="both"/>
        <w:rPr>
          <w:rFonts w:cstheme="minorHAnsi"/>
        </w:rPr>
        <w:pPrChange w:id="1377" w:author="FURNON Cyril" w:date="2023-08-18T00:11:00Z">
          <w:pPr>
            <w:pStyle w:val="Paragraphedeliste"/>
            <w:numPr>
              <w:numId w:val="3"/>
            </w:numPr>
            <w:ind w:hanging="360"/>
          </w:pPr>
        </w:pPrChange>
      </w:pPr>
      <w:r w:rsidRPr="00AD7CE4">
        <w:rPr>
          <w:rFonts w:cstheme="minorHAnsi"/>
        </w:rPr>
        <w:t xml:space="preserve"> Les</w:t>
      </w:r>
      <w:r w:rsidR="00250AB8" w:rsidRPr="00AD7CE4">
        <w:rPr>
          <w:rFonts w:cstheme="minorHAnsi"/>
        </w:rPr>
        <w:t xml:space="preserve"> </w:t>
      </w:r>
      <w:r w:rsidRPr="00AD7CE4">
        <w:rPr>
          <w:rFonts w:cstheme="minorHAnsi"/>
        </w:rPr>
        <w:t>« </w:t>
      </w:r>
      <w:r w:rsidR="00250AB8" w:rsidRPr="00AD7CE4">
        <w:rPr>
          <w:rFonts w:cstheme="minorHAnsi"/>
        </w:rPr>
        <w:t xml:space="preserve">actions </w:t>
      </w:r>
      <w:r w:rsidRPr="00AD7CE4">
        <w:rPr>
          <w:rFonts w:cstheme="minorHAnsi"/>
        </w:rPr>
        <w:t>Commerciales</w:t>
      </w:r>
      <w:r w:rsidR="00250AB8" w:rsidRPr="00AD7CE4">
        <w:rPr>
          <w:rFonts w:cstheme="minorHAnsi"/>
        </w:rPr>
        <w:t> »</w:t>
      </w:r>
      <w:r w:rsidRPr="00AD7CE4">
        <w:rPr>
          <w:rFonts w:cstheme="minorHAnsi"/>
        </w:rPr>
        <w:t xml:space="preserve">, avec les contacts à distances des clients (téléphone, mail, </w:t>
      </w:r>
      <w:ins w:id="1378" w:author="FURNON Cyril" w:date="2023-08-18T00:11:00Z">
        <w:r w:rsidR="006F6062">
          <w:rPr>
            <w:rFonts w:ascii="Calibri" w:hAnsi="Calibri" w:cs="Calibri"/>
            <w:color w:val="000000"/>
          </w:rPr>
          <w:t>courrier</w:t>
        </w:r>
      </w:ins>
      <w:del w:id="1379" w:author="FURNON Cyril" w:date="2023-08-18T00:11:00Z">
        <w:r w:rsidRPr="00AD7CE4">
          <w:rPr>
            <w:rFonts w:cstheme="minorHAnsi"/>
          </w:rPr>
          <w:delText>courriel</w:delText>
        </w:r>
      </w:del>
      <w:r w:rsidRPr="00AD7CE4">
        <w:rPr>
          <w:rFonts w:cstheme="minorHAnsi"/>
        </w:rPr>
        <w:t>) et les contacts physiques avec les visites des établissements.</w:t>
      </w:r>
    </w:p>
    <w:p w14:paraId="191C8337" w14:textId="6D901FE9" w:rsidR="009B074E" w:rsidRPr="00AD7CE4" w:rsidRDefault="009B074E">
      <w:pPr>
        <w:pStyle w:val="Paragraphedeliste"/>
        <w:numPr>
          <w:ilvl w:val="0"/>
          <w:numId w:val="3"/>
        </w:numPr>
        <w:jc w:val="both"/>
        <w:rPr>
          <w:rFonts w:cstheme="minorHAnsi"/>
        </w:rPr>
        <w:pPrChange w:id="1380" w:author="FURNON Cyril" w:date="2023-08-18T00:11:00Z">
          <w:pPr>
            <w:pStyle w:val="Paragraphedeliste"/>
            <w:numPr>
              <w:numId w:val="3"/>
            </w:numPr>
            <w:ind w:hanging="360"/>
          </w:pPr>
        </w:pPrChange>
      </w:pPr>
      <w:r w:rsidRPr="00AD7CE4">
        <w:rPr>
          <w:rFonts w:cstheme="minorHAnsi"/>
        </w:rPr>
        <w:t>Les « actions d’Admissions » dans les résidences.</w:t>
      </w:r>
    </w:p>
    <w:p w14:paraId="215AA943" w14:textId="18D5A7EC" w:rsidR="009B074E" w:rsidRPr="00AD7CE4" w:rsidRDefault="009B074E">
      <w:pPr>
        <w:pStyle w:val="Paragraphedeliste"/>
        <w:numPr>
          <w:ilvl w:val="0"/>
          <w:numId w:val="3"/>
        </w:numPr>
        <w:jc w:val="both"/>
        <w:rPr>
          <w:rFonts w:cstheme="minorHAnsi"/>
        </w:rPr>
        <w:pPrChange w:id="1381" w:author="FURNON Cyril" w:date="2023-08-18T00:11:00Z">
          <w:pPr>
            <w:pStyle w:val="Paragraphedeliste"/>
            <w:numPr>
              <w:numId w:val="3"/>
            </w:numPr>
            <w:ind w:hanging="360"/>
          </w:pPr>
        </w:pPrChange>
      </w:pPr>
      <w:r w:rsidRPr="00AD7CE4">
        <w:rPr>
          <w:rFonts w:cstheme="minorHAnsi"/>
        </w:rPr>
        <w:t>Les « actions de Refus » : refus des autres actions</w:t>
      </w:r>
    </w:p>
    <w:p w14:paraId="728F5BA0" w14:textId="43963C71" w:rsidR="009B074E" w:rsidRPr="00AD7CE4" w:rsidRDefault="009B074E">
      <w:pPr>
        <w:pStyle w:val="Paragraphedeliste"/>
        <w:numPr>
          <w:ilvl w:val="0"/>
          <w:numId w:val="3"/>
        </w:numPr>
        <w:jc w:val="both"/>
        <w:rPr>
          <w:rFonts w:cstheme="minorHAnsi"/>
        </w:rPr>
        <w:pPrChange w:id="1382" w:author="FURNON Cyril" w:date="2023-08-18T00:11:00Z">
          <w:pPr>
            <w:pStyle w:val="Paragraphedeliste"/>
            <w:numPr>
              <w:numId w:val="3"/>
            </w:numPr>
            <w:ind w:hanging="360"/>
          </w:pPr>
        </w:pPrChange>
      </w:pPr>
      <w:r w:rsidRPr="00AD7CE4">
        <w:rPr>
          <w:rFonts w:cstheme="minorHAnsi"/>
        </w:rPr>
        <w:t>Et les « actions de Devis » qui</w:t>
      </w:r>
      <w:r w:rsidR="00E402F4" w:rsidRPr="00AD7CE4">
        <w:rPr>
          <w:rFonts w:cstheme="minorHAnsi"/>
        </w:rPr>
        <w:t xml:space="preserve"> permettent d’estimer le coût des services d’hébergement ou d’aide.</w:t>
      </w:r>
    </w:p>
    <w:p w14:paraId="65C166A7" w14:textId="7599A66C" w:rsidR="00E402F4" w:rsidRPr="00AD7CE4" w:rsidRDefault="00000000" w:rsidP="00E402F4">
      <w:pPr>
        <w:jc w:val="both"/>
        <w:rPr>
          <w:rFonts w:cstheme="minorHAnsi"/>
        </w:rPr>
        <w:pPrChange w:id="1383" w:author="FURNON Cyril" w:date="2023-08-18T00:11:00Z">
          <w:pPr/>
        </w:pPrChange>
      </w:pPr>
      <w:r>
        <w:rPr>
          <w:rFonts w:cstheme="minorHAnsi"/>
          <w:noProof/>
        </w:rPr>
        <w:pict w14:anchorId="122F19EB">
          <v:shape id="_x0000_s2166" type="#_x0000_t202" style="position:absolute;left:0;text-align:left;margin-left:-213.35pt;margin-top:63.95pt;width:196.75pt;height:13.7pt;z-index:251686912;mso-position-horizontal-relative:text;mso-position-vertical-relative:text" wrapcoords="-78 0 -78 20880 21600 20880 21600 0 -78 0" stroked="f">
            <v:textbox style="mso-next-textbox:#_x0000_s2166" inset="0,0,0,0">
              <w:txbxContent>
                <w:p w14:paraId="622189B6" w14:textId="1E4A2DF3" w:rsidR="00C42D97" w:rsidRPr="006C76CF" w:rsidRDefault="00C42D97" w:rsidP="00C42D97">
                  <w:pPr>
                    <w:pStyle w:val="Lgende"/>
                    <w:rPr>
                      <w:noProof/>
                      <w:color w:val="FF0000"/>
                    </w:rPr>
                  </w:pPr>
                  <w:r>
                    <w:t xml:space="preserve">Figure </w:t>
                  </w:r>
                  <w:r w:rsidR="00511520">
                    <w:t>36</w:t>
                  </w:r>
                  <w:r>
                    <w:t xml:space="preserve"> : </w:t>
                  </w:r>
                  <w:r w:rsidRPr="00936433">
                    <w:t>Domaine CRM du portail DomusVi</w:t>
                  </w:r>
                </w:p>
                <w:p w14:paraId="3BACF13F" w14:textId="77777777" w:rsidR="0080409F" w:rsidRDefault="0080409F"/>
                <w:p w14:paraId="340211C1" w14:textId="74AFC777" w:rsidR="00C42D97" w:rsidRPr="006C76CF" w:rsidRDefault="00C42D97" w:rsidP="00C42D97">
                  <w:pPr>
                    <w:pStyle w:val="Lgende"/>
                    <w:rPr>
                      <w:noProof/>
                      <w:color w:val="FF0000"/>
                    </w:rPr>
                  </w:pPr>
                  <w:r>
                    <w:t xml:space="preserve">Figure </w:t>
                  </w:r>
                  <w:r w:rsidR="00511520">
                    <w:t>36</w:t>
                  </w:r>
                  <w:r>
                    <w:t xml:space="preserve"> : </w:t>
                  </w:r>
                  <w:r w:rsidRPr="00936433">
                    <w:t>Domaine CRM du portail DomusVi</w:t>
                  </w:r>
                </w:p>
              </w:txbxContent>
            </v:textbox>
            <w10:wrap type="tight"/>
          </v:shape>
        </w:pict>
      </w:r>
      <w:r w:rsidR="00967860" w:rsidRPr="00AD7CE4">
        <w:rPr>
          <w:rFonts w:cstheme="minorHAnsi"/>
        </w:rPr>
        <w:t>Une</w:t>
      </w:r>
      <w:r w:rsidR="00E402F4" w:rsidRPr="00AD7CE4">
        <w:rPr>
          <w:rFonts w:cstheme="minorHAnsi"/>
        </w:rPr>
        <w:t xml:space="preserve"> fois l’admission du client dans une résidence, la « gestion du séjour » </w:t>
      </w:r>
      <w:r w:rsidR="00967860" w:rsidRPr="00AD7CE4">
        <w:rPr>
          <w:rFonts w:cstheme="minorHAnsi"/>
        </w:rPr>
        <w:t>prend le relais pour</w:t>
      </w:r>
      <w:r w:rsidR="00E402F4" w:rsidRPr="00AD7CE4">
        <w:rPr>
          <w:rFonts w:cstheme="minorHAnsi"/>
        </w:rPr>
        <w:t xml:space="preserve"> la</w:t>
      </w:r>
      <w:r w:rsidR="00967860" w:rsidRPr="00AD7CE4">
        <w:rPr>
          <w:rFonts w:cstheme="minorHAnsi"/>
        </w:rPr>
        <w:t xml:space="preserve"> </w:t>
      </w:r>
      <w:r w:rsidR="00E402F4" w:rsidRPr="00AD7CE4">
        <w:rPr>
          <w:rFonts w:cstheme="minorHAnsi"/>
        </w:rPr>
        <w:t xml:space="preserve">gestion des contrats et des modalités </w:t>
      </w:r>
      <w:r w:rsidR="00967860" w:rsidRPr="00AD7CE4">
        <w:rPr>
          <w:rFonts w:cstheme="minorHAnsi"/>
        </w:rPr>
        <w:t xml:space="preserve">services </w:t>
      </w:r>
      <w:r w:rsidR="00E402F4" w:rsidRPr="00AD7CE4">
        <w:rPr>
          <w:rFonts w:cstheme="minorHAnsi"/>
        </w:rPr>
        <w:t>pouvant</w:t>
      </w:r>
      <w:r w:rsidR="00967860" w:rsidRPr="00AD7CE4">
        <w:rPr>
          <w:rFonts w:cstheme="minorHAnsi"/>
        </w:rPr>
        <w:t xml:space="preserve"> évoluer</w:t>
      </w:r>
      <w:r w:rsidR="00E402F4" w:rsidRPr="00AD7CE4">
        <w:rPr>
          <w:rFonts w:cstheme="minorHAnsi"/>
        </w:rPr>
        <w:t xml:space="preserve"> au cours du temps.</w:t>
      </w:r>
    </w:p>
    <w:p w14:paraId="64CF924D" w14:textId="77777777" w:rsidR="00E77BD6" w:rsidRPr="00AD7CE4" w:rsidRDefault="00E77BD6" w:rsidP="00E13097">
      <w:pPr>
        <w:jc w:val="both"/>
        <w:rPr>
          <w:rFonts w:cstheme="minorHAnsi"/>
        </w:rPr>
        <w:pPrChange w:id="1384" w:author="FURNON Cyril" w:date="2023-08-18T00:11:00Z">
          <w:pPr/>
        </w:pPrChange>
      </w:pPr>
    </w:p>
    <w:p w14:paraId="5DD6F944" w14:textId="12CBF160" w:rsidR="00C42D97" w:rsidRPr="00AD7CE4" w:rsidRDefault="00967860" w:rsidP="00E13097">
      <w:pPr>
        <w:jc w:val="both"/>
        <w:rPr>
          <w:rFonts w:cstheme="minorHAnsi"/>
        </w:rPr>
        <w:pPrChange w:id="1385" w:author="FURNON Cyril" w:date="2023-08-18T00:11:00Z">
          <w:pPr/>
        </w:pPrChange>
      </w:pPr>
      <w:r w:rsidRPr="00AD7CE4">
        <w:rPr>
          <w:rFonts w:cstheme="minorHAnsi"/>
        </w:rPr>
        <w:t xml:space="preserve">Lors du début de l’alternance, l’affichage des données clients correspondait à une application nommée « dvdnet ». La </w:t>
      </w:r>
      <w:r w:rsidRPr="00AD7CE4">
        <w:rPr>
          <w:rFonts w:cstheme="minorHAnsi"/>
          <w:i/>
          <w:iCs/>
        </w:rPr>
        <w:t xml:space="preserve">Figure </w:t>
      </w:r>
      <w:r w:rsidR="00511520" w:rsidRPr="00AD7CE4">
        <w:rPr>
          <w:rFonts w:cstheme="minorHAnsi"/>
          <w:i/>
          <w:iCs/>
        </w:rPr>
        <w:t>37</w:t>
      </w:r>
      <w:r w:rsidRPr="00AD7CE4">
        <w:rPr>
          <w:rFonts w:cstheme="minorHAnsi"/>
          <w:i/>
          <w:iCs/>
        </w:rPr>
        <w:t xml:space="preserve"> : Fiche prospect dvdnet</w:t>
      </w:r>
      <w:r w:rsidRPr="00AD7CE4">
        <w:rPr>
          <w:rFonts w:cstheme="minorHAnsi"/>
        </w:rPr>
        <w:t xml:space="preserve"> découpe la fiche prospect en plusieurs sections :</w:t>
      </w:r>
    </w:p>
    <w:p w14:paraId="2063C373" w14:textId="2BC89904" w:rsidR="00967860" w:rsidRPr="00AD7CE4" w:rsidRDefault="005666D6">
      <w:pPr>
        <w:pStyle w:val="Paragraphedeliste"/>
        <w:numPr>
          <w:ilvl w:val="0"/>
          <w:numId w:val="3"/>
        </w:numPr>
        <w:jc w:val="both"/>
        <w:rPr>
          <w:rFonts w:cstheme="minorHAnsi"/>
        </w:rPr>
        <w:pPrChange w:id="1386" w:author="FURNON Cyril" w:date="2023-08-18T00:11:00Z">
          <w:pPr>
            <w:pStyle w:val="Paragraphedeliste"/>
            <w:numPr>
              <w:numId w:val="3"/>
            </w:numPr>
            <w:ind w:hanging="360"/>
          </w:pPr>
        </w:pPrChange>
      </w:pPr>
      <w:r w:rsidRPr="00AD7CE4">
        <w:rPr>
          <w:rFonts w:cstheme="minorHAnsi"/>
        </w:rPr>
        <w:t>La partie encadrée</w:t>
      </w:r>
      <w:r w:rsidR="00967860" w:rsidRPr="00AD7CE4">
        <w:rPr>
          <w:rFonts w:cstheme="minorHAnsi"/>
        </w:rPr>
        <w:t xml:space="preserve"> en rouge fait référence aux informations personnels du prospect et de son interlocuteur : la personne étant en contact avec les résidences.</w:t>
      </w:r>
    </w:p>
    <w:p w14:paraId="421A0F73" w14:textId="5B259DC3" w:rsidR="00967860" w:rsidRPr="00AD7CE4" w:rsidRDefault="009D1726">
      <w:pPr>
        <w:pStyle w:val="Paragraphedeliste"/>
        <w:numPr>
          <w:ilvl w:val="0"/>
          <w:numId w:val="3"/>
        </w:numPr>
        <w:jc w:val="both"/>
        <w:rPr>
          <w:rFonts w:cstheme="minorHAnsi"/>
        </w:rPr>
        <w:pPrChange w:id="1387" w:author="FURNON Cyril" w:date="2023-08-18T00:11:00Z">
          <w:pPr>
            <w:pStyle w:val="Paragraphedeliste"/>
            <w:numPr>
              <w:numId w:val="3"/>
            </w:numPr>
            <w:ind w:hanging="360"/>
          </w:pPr>
        </w:pPrChange>
      </w:pPr>
      <w:r w:rsidRPr="00AD7CE4">
        <w:rPr>
          <w:rFonts w:cstheme="minorHAnsi"/>
        </w:rPr>
        <w:t xml:space="preserve">L’onglet « Orientation » encadré en vert montre les contacts directs validées avec toute résidence. Dans le principe de « Multi-Orientation », il est possible de cumuler les contacts avec </w:t>
      </w:r>
      <w:r w:rsidR="005666D6" w:rsidRPr="00AD7CE4">
        <w:rPr>
          <w:rFonts w:cstheme="minorHAnsi"/>
        </w:rPr>
        <w:t>plusieurs résidences</w:t>
      </w:r>
      <w:r w:rsidRPr="00AD7CE4">
        <w:rPr>
          <w:rFonts w:cstheme="minorHAnsi"/>
        </w:rPr>
        <w:t>.</w:t>
      </w:r>
    </w:p>
    <w:p w14:paraId="22388859" w14:textId="2DE9A33F" w:rsidR="009D1726" w:rsidRPr="00AD7CE4" w:rsidRDefault="009D1726">
      <w:pPr>
        <w:pStyle w:val="Paragraphedeliste"/>
        <w:numPr>
          <w:ilvl w:val="0"/>
          <w:numId w:val="3"/>
        </w:numPr>
        <w:jc w:val="both"/>
        <w:rPr>
          <w:rFonts w:cstheme="minorHAnsi"/>
        </w:rPr>
        <w:pPrChange w:id="1388" w:author="FURNON Cyril" w:date="2023-08-18T00:11:00Z">
          <w:pPr>
            <w:pStyle w:val="Paragraphedeliste"/>
            <w:numPr>
              <w:numId w:val="3"/>
            </w:numPr>
            <w:ind w:hanging="360"/>
          </w:pPr>
        </w:pPrChange>
      </w:pPr>
      <w:r w:rsidRPr="00AD7CE4">
        <w:rPr>
          <w:rFonts w:cstheme="minorHAnsi"/>
        </w:rPr>
        <w:t xml:space="preserve">Et enfin encadré en rouge, la partie « Action » listant les différents échanges fait avec le prospect. </w:t>
      </w:r>
    </w:p>
    <w:p w14:paraId="4AD1601A" w14:textId="3DBBD73B" w:rsidR="00F66B70" w:rsidRPr="00AD7CE4" w:rsidRDefault="00000000" w:rsidP="00E13097">
      <w:pPr>
        <w:jc w:val="both"/>
        <w:rPr>
          <w:rFonts w:cstheme="minorHAnsi"/>
        </w:rPr>
        <w:pPrChange w:id="1389" w:author="FURNON Cyril" w:date="2023-08-18T00:11:00Z">
          <w:pPr/>
        </w:pPrChange>
      </w:pPr>
      <w:del w:id="1390" w:author="FURNON Cyril" w:date="2023-08-18T00:11:00Z">
        <w:r>
          <w:rPr>
            <w:rFonts w:cstheme="minorHAnsi"/>
            <w:noProof/>
            <w:color w:val="4472C4" w:themeColor="accent1"/>
          </w:rPr>
          <w:pict w14:anchorId="0D90D07B">
            <v:group id="_x0000_s2171" style="position:absolute;left:0;text-align:left;margin-left:.7pt;margin-top:110.15pt;width:448.7pt;height:122.6pt;z-index:251689984" coordorigin="1423,3436" coordsize="8974,2452">
              <v:rect id="_x0000_s2169" style="position:absolute;left:1423;top:3436;width:2331;height:1912" filled="f" strokecolor="#0070c0" strokeweight="1pt"/>
              <v:rect id="_x0000_s2170" style="position:absolute;left:1466;top:5382;width:8931;height:506" filled="f" strokecolor="#00b050" strokeweight="1pt"/>
            </v:group>
          </w:pict>
        </w:r>
      </w:del>
      <w:r w:rsidR="00F66B70" w:rsidRPr="00AD7CE4">
        <w:rPr>
          <w:rFonts w:cstheme="minorHAnsi"/>
        </w:rPr>
        <w:t>Ainsi, l’un des</w:t>
      </w:r>
      <w:r w:rsidR="000F692E" w:rsidRPr="00AD7CE4">
        <w:rPr>
          <w:rFonts w:cstheme="minorHAnsi"/>
        </w:rPr>
        <w:t xml:space="preserve"> premiers</w:t>
      </w:r>
      <w:r w:rsidR="00F66B70" w:rsidRPr="00AD7CE4">
        <w:rPr>
          <w:rFonts w:cstheme="minorHAnsi"/>
        </w:rPr>
        <w:t xml:space="preserve"> projets </w:t>
      </w:r>
      <w:r w:rsidR="000F692E" w:rsidRPr="00AD7CE4">
        <w:rPr>
          <w:rFonts w:cstheme="minorHAnsi"/>
        </w:rPr>
        <w:t xml:space="preserve">CRM </w:t>
      </w:r>
      <w:r w:rsidR="00F66B70" w:rsidRPr="00AD7CE4">
        <w:rPr>
          <w:rFonts w:cstheme="minorHAnsi"/>
        </w:rPr>
        <w:t xml:space="preserve">dont l’équipe Portail a été </w:t>
      </w:r>
      <w:ins w:id="1391" w:author="FURNON Cyril" w:date="2023-08-18T00:11:00Z">
        <w:r w:rsidR="006F6062">
          <w:rPr>
            <w:rFonts w:ascii="Calibri" w:hAnsi="Calibri" w:cs="Calibri"/>
            <w:color w:val="000000"/>
          </w:rPr>
          <w:t>chargée</w:t>
        </w:r>
      </w:ins>
      <w:del w:id="1392" w:author="FURNON Cyril" w:date="2023-08-18T00:11:00Z">
        <w:r w:rsidR="00F66B70" w:rsidRPr="00AD7CE4">
          <w:rPr>
            <w:rFonts w:cstheme="minorHAnsi"/>
          </w:rPr>
          <w:delText>chargé</w:delText>
        </w:r>
      </w:del>
      <w:r w:rsidR="00F66B70">
        <w:rPr>
          <w:rFonts w:ascii="Calibri" w:hAnsi="Calibri"/>
          <w:color w:val="000000"/>
          <w:rPrChange w:id="1393" w:author="FURNON Cyril" w:date="2023-08-18T00:11:00Z">
            <w:rPr>
              <w:rFonts w:cstheme="minorHAnsi"/>
            </w:rPr>
          </w:rPrChange>
        </w:rPr>
        <w:t xml:space="preserve"> </w:t>
      </w:r>
      <w:r w:rsidR="00F66B70" w:rsidRPr="00AD7CE4">
        <w:rPr>
          <w:rFonts w:cstheme="minorHAnsi"/>
        </w:rPr>
        <w:t>est la création d’une fiche prospect. Le besoin était premièrement esthétique, la page devait être plus épuré</w:t>
      </w:r>
      <w:r w:rsidR="000F692E" w:rsidRPr="00AD7CE4">
        <w:rPr>
          <w:rFonts w:cstheme="minorHAnsi"/>
        </w:rPr>
        <w:t>e</w:t>
      </w:r>
      <w:r w:rsidR="00F66B70" w:rsidRPr="00AD7CE4">
        <w:rPr>
          <w:rFonts w:cstheme="minorHAnsi"/>
        </w:rPr>
        <w:t xml:space="preserve"> et moins dense en informations avec des découpages plus marqué</w:t>
      </w:r>
      <w:r w:rsidR="000F692E" w:rsidRPr="00AD7CE4">
        <w:rPr>
          <w:rFonts w:cstheme="minorHAnsi"/>
        </w:rPr>
        <w:t>e</w:t>
      </w:r>
      <w:r w:rsidR="00F66B70" w:rsidRPr="00AD7CE4">
        <w:rPr>
          <w:rFonts w:cstheme="minorHAnsi"/>
        </w:rPr>
        <w:t xml:space="preserve">s. </w:t>
      </w:r>
      <w:ins w:id="1394" w:author="FURNON Cyril" w:date="2023-08-18T00:11:00Z">
        <w:r w:rsidR="00F66B70">
          <w:t>D’autres parts</w:t>
        </w:r>
      </w:ins>
      <w:del w:id="1395" w:author="FURNON Cyril" w:date="2023-08-18T00:11:00Z">
        <w:r w:rsidR="00F66B70" w:rsidRPr="00AD7CE4">
          <w:rPr>
            <w:rFonts w:cstheme="minorHAnsi"/>
          </w:rPr>
          <w:delText>D’autre part</w:delText>
        </w:r>
      </w:del>
      <w:r w:rsidR="00F66B70" w:rsidRPr="00AD7CE4">
        <w:rPr>
          <w:rFonts w:cstheme="minorHAnsi"/>
        </w:rPr>
        <w:t xml:space="preserve">, le besoin était également </w:t>
      </w:r>
      <w:r w:rsidR="00FC7D90" w:rsidRPr="00AD7CE4">
        <w:rPr>
          <w:rFonts w:cstheme="minorHAnsi"/>
        </w:rPr>
        <w:t xml:space="preserve">technique : l’application dvdnet était construite en ASP.NET. C’était également la possibilité de faire évoluer l’application aux normes : un </w:t>
      </w:r>
      <w:r w:rsidR="000F692E" w:rsidRPr="00AD7CE4">
        <w:rPr>
          <w:rFonts w:cstheme="minorHAnsi"/>
        </w:rPr>
        <w:t xml:space="preserve">back-end </w:t>
      </w:r>
      <w:r w:rsidR="00FC7D90" w:rsidRPr="00AD7CE4">
        <w:rPr>
          <w:rFonts w:cstheme="minorHAnsi"/>
        </w:rPr>
        <w:t xml:space="preserve">et un </w:t>
      </w:r>
      <w:r w:rsidR="000F692E" w:rsidRPr="00AD7CE4">
        <w:rPr>
          <w:rFonts w:cstheme="minorHAnsi"/>
        </w:rPr>
        <w:t>front</w:t>
      </w:r>
      <w:r w:rsidR="00FC7D90" w:rsidRPr="00AD7CE4">
        <w:rPr>
          <w:rFonts w:cstheme="minorHAnsi"/>
        </w:rPr>
        <w:t>-end en .N</w:t>
      </w:r>
      <w:r w:rsidR="000F692E" w:rsidRPr="00AD7CE4">
        <w:rPr>
          <w:rFonts w:cstheme="minorHAnsi"/>
        </w:rPr>
        <w:t>ET Framework</w:t>
      </w:r>
      <w:r w:rsidR="00FC7D90" w:rsidRPr="00AD7CE4">
        <w:rPr>
          <w:rFonts w:cstheme="minorHAnsi"/>
        </w:rPr>
        <w:t xml:space="preserve"> et un complément front-end en React Js. Un autre point technique visait à supprimer tout utilisation de</w:t>
      </w:r>
      <w:r w:rsidR="000F692E" w:rsidRPr="00AD7CE4">
        <w:rPr>
          <w:rFonts w:cstheme="minorHAnsi"/>
        </w:rPr>
        <w:t xml:space="preserve"> Bootstrap : un outil permettant faciliter le design de site web grâce à du code HTML et CSS.</w:t>
      </w:r>
    </w:p>
    <w:p w14:paraId="045F691B" w14:textId="3ABD1C5C" w:rsidR="00511520" w:rsidRPr="00AD7CE4" w:rsidRDefault="00000000" w:rsidP="00E13097">
      <w:pPr>
        <w:jc w:val="both"/>
        <w:rPr>
          <w:rFonts w:cstheme="minorHAnsi"/>
        </w:rPr>
        <w:pPrChange w:id="1396" w:author="FURNON Cyril" w:date="2023-08-18T00:11:00Z">
          <w:pPr/>
        </w:pPrChange>
      </w:pPr>
      <w:ins w:id="1397" w:author="FURNON Cyril" w:date="2023-08-18T00:11:00Z">
        <w:r>
          <w:rPr>
            <w:noProof/>
            <w:color w:val="4472C4" w:themeColor="accent1"/>
          </w:rPr>
          <w:pict w14:anchorId="6A3CD4D0">
            <v:group id="_x0000_s2272" style="position:absolute;left:0;text-align:left;margin-left:.7pt;margin-top:-192.55pt;width:446.35pt;height:125.45pt;z-index:251932160" coordorigin="1431,5229" coordsize="8927,2509">
              <v:rect id="_x0000_s2273" style="position:absolute;left:1431;top:5229;width:2246;height:1513" filled="f" strokecolor="#0070c0" strokeweight="1.5pt"/>
              <v:rect id="_x0000_s2274" style="position:absolute;left:1431;top:7104;width:8927;height:634" filled="f" strokecolor="#00b050" strokeweight="1.5pt"/>
            </v:group>
          </w:pict>
        </w:r>
        <w:r w:rsidR="009F0CE6" w:rsidRPr="001E5CE9">
          <w:rPr>
            <w:noProof/>
          </w:rPr>
          <w:drawing>
            <wp:anchor distT="0" distB="0" distL="114300" distR="114300" simplePos="0" relativeHeight="251931136" behindDoc="0" locked="0" layoutInCell="1" allowOverlap="1" wp14:anchorId="03F5C560" wp14:editId="06A1A016">
              <wp:simplePos x="0" y="0"/>
              <wp:positionH relativeFrom="column">
                <wp:posOffset>-12744</wp:posOffset>
              </wp:positionH>
              <wp:positionV relativeFrom="paragraph">
                <wp:posOffset>17307</wp:posOffset>
              </wp:positionV>
              <wp:extent cx="5760720" cy="2415540"/>
              <wp:effectExtent l="19050" t="19050" r="0" b="3810"/>
              <wp:wrapTopAndBottom/>
              <wp:docPr id="507258892" name="Image 507258892"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24358" name="Image 1" descr="Une image contenant texte, capture d’écran, logiciel, nombre&#10;&#10;Description générée automatiquemen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2415540"/>
                      </a:xfrm>
                      <a:prstGeom prst="rect">
                        <a:avLst/>
                      </a:prstGeom>
                      <a:ln>
                        <a:solidFill>
                          <a:schemeClr val="tx1"/>
                        </a:solidFill>
                      </a:ln>
                    </pic:spPr>
                  </pic:pic>
                </a:graphicData>
              </a:graphic>
              <wp14:sizeRelV relativeFrom="margin">
                <wp14:pctHeight>0</wp14:pctHeight>
              </wp14:sizeRelV>
            </wp:anchor>
          </w:drawing>
        </w:r>
      </w:ins>
      <w:del w:id="1398" w:author="FURNON Cyril" w:date="2023-08-18T00:11:00Z">
        <w:r w:rsidR="009F0CE6" w:rsidRPr="00AD7CE4">
          <w:rPr>
            <w:rFonts w:cstheme="minorHAnsi"/>
            <w:noProof/>
          </w:rPr>
          <w:drawing>
            <wp:anchor distT="0" distB="0" distL="114300" distR="114300" simplePos="0" relativeHeight="251674624" behindDoc="0" locked="0" layoutInCell="1" allowOverlap="1" wp14:anchorId="4ECCB5A6" wp14:editId="46872DDE">
              <wp:simplePos x="0" y="0"/>
              <wp:positionH relativeFrom="column">
                <wp:posOffset>-12744</wp:posOffset>
              </wp:positionH>
              <wp:positionV relativeFrom="paragraph">
                <wp:posOffset>17307</wp:posOffset>
              </wp:positionV>
              <wp:extent cx="5760720" cy="2415540"/>
              <wp:effectExtent l="19050" t="19050" r="0" b="3810"/>
              <wp:wrapTopAndBottom/>
              <wp:docPr id="1606124358" name="Image 1606124358"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24358" name="Image 1" descr="Une image contenant texte, capture d’écran, logiciel, nombre&#10;&#10;Description générée automatiquemen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2415540"/>
                      </a:xfrm>
                      <a:prstGeom prst="rect">
                        <a:avLst/>
                      </a:prstGeom>
                      <a:ln>
                        <a:solidFill>
                          <a:schemeClr val="tx1"/>
                        </a:solidFill>
                      </a:ln>
                    </pic:spPr>
                  </pic:pic>
                </a:graphicData>
              </a:graphic>
              <wp14:sizeRelV relativeFrom="margin">
                <wp14:pctHeight>0</wp14:pctHeight>
              </wp14:sizeRelV>
            </wp:anchor>
          </w:drawing>
        </w:r>
      </w:del>
      <w:r>
        <w:rPr>
          <w:rFonts w:cstheme="minorHAnsi"/>
          <w:noProof/>
        </w:rPr>
        <w:pict w14:anchorId="45281FD9">
          <v:shape id="_x0000_s2168" type="#_x0000_t202" style="position:absolute;left:0;text-align:left;margin-left:.7pt;margin-top:197.3pt;width:453.6pt;height:16.6pt;z-index:251688960;mso-position-horizontal-relative:text;mso-position-vertical-relative:text" stroked="f">
            <v:textbox style="mso-next-textbox:#_x0000_s2168" inset="0,0,0,0">
              <w:txbxContent>
                <w:p w14:paraId="4D8A5007" w14:textId="6419C187" w:rsidR="00967860" w:rsidRPr="00996C77" w:rsidRDefault="00967860" w:rsidP="00967860">
                  <w:pPr>
                    <w:pStyle w:val="Lgende"/>
                    <w:rPr>
                      <w:noProof/>
                    </w:rPr>
                  </w:pPr>
                  <w:r>
                    <w:t xml:space="preserve">Figure </w:t>
                  </w:r>
                  <w:r w:rsidR="00511520">
                    <w:t>37</w:t>
                  </w:r>
                  <w:r>
                    <w:t xml:space="preserve"> : Fiche prospect dvdnet</w:t>
                  </w:r>
                </w:p>
                <w:p w14:paraId="4E2CFE19" w14:textId="77777777" w:rsidR="0080409F" w:rsidRDefault="0080409F"/>
                <w:p w14:paraId="2F5A916A" w14:textId="2F1CF1F4" w:rsidR="00967860" w:rsidRPr="00996C77" w:rsidRDefault="00967860" w:rsidP="00967860">
                  <w:pPr>
                    <w:pStyle w:val="Lgende"/>
                    <w:rPr>
                      <w:noProof/>
                    </w:rPr>
                  </w:pPr>
                  <w:r>
                    <w:t xml:space="preserve">Figure </w:t>
                  </w:r>
                  <w:r w:rsidR="00511520">
                    <w:t>37</w:t>
                  </w:r>
                  <w:r>
                    <w:t xml:space="preserve"> : Fiche prospect dvdnet</w:t>
                  </w:r>
                </w:p>
              </w:txbxContent>
            </v:textbox>
            <w10:wrap type="topAndBottom"/>
          </v:shape>
        </w:pict>
      </w:r>
    </w:p>
    <w:p w14:paraId="21586BFB" w14:textId="3E429460" w:rsidR="00A25AEB" w:rsidRDefault="000F70F7" w:rsidP="00BB7232">
      <w:pPr>
        <w:pStyle w:val="Titre3"/>
        <w:numPr>
          <w:ilvl w:val="1"/>
          <w:numId w:val="25"/>
        </w:numPr>
        <w:jc w:val="both"/>
        <w:rPr>
          <w:rPrChange w:id="1399" w:author="FURNON Cyril" w:date="2023-08-18T00:11:00Z">
            <w:rPr>
              <w:rFonts w:asciiTheme="minorHAnsi" w:hAnsiTheme="minorHAnsi" w:cstheme="minorHAnsi"/>
            </w:rPr>
          </w:rPrChange>
        </w:rPr>
        <w:pPrChange w:id="1400" w:author="FURNON Cyril" w:date="2023-08-18T00:11:00Z">
          <w:pPr>
            <w:pStyle w:val="Titre3"/>
            <w:numPr>
              <w:ilvl w:val="1"/>
              <w:numId w:val="25"/>
            </w:numPr>
            <w:ind w:left="720" w:hanging="360"/>
          </w:pPr>
        </w:pPrChange>
      </w:pPr>
      <w:bookmarkStart w:id="1401" w:name="_Toc143202698"/>
      <w:bookmarkStart w:id="1402" w:name="_Toc142561278"/>
      <w:r>
        <w:rPr>
          <w:rPrChange w:id="1403" w:author="FURNON Cyril" w:date="2023-08-18T00:11:00Z">
            <w:rPr>
              <w:rFonts w:asciiTheme="minorHAnsi" w:hAnsiTheme="minorHAnsi" w:cstheme="minorHAnsi"/>
            </w:rPr>
          </w:rPrChange>
        </w:rPr>
        <w:t>Projet de refonte du CRM</w:t>
      </w:r>
      <w:bookmarkEnd w:id="1401"/>
      <w:bookmarkEnd w:id="1402"/>
    </w:p>
    <w:p w14:paraId="70603562" w14:textId="55AFAB02" w:rsidR="00E77BD6" w:rsidRPr="00AD7CE4" w:rsidRDefault="00E77BD6" w:rsidP="00E77BD6">
      <w:pPr>
        <w:rPr>
          <w:rFonts w:cstheme="minorHAnsi"/>
        </w:rPr>
      </w:pPr>
    </w:p>
    <w:p w14:paraId="0759125B" w14:textId="018725EA" w:rsidR="004B27AF" w:rsidRPr="00AD7CE4" w:rsidRDefault="000F70F7" w:rsidP="00AD3DCE">
      <w:pPr>
        <w:jc w:val="both"/>
        <w:rPr>
          <w:rFonts w:cstheme="minorHAnsi"/>
        </w:rPr>
        <w:pPrChange w:id="1404" w:author="FURNON Cyril" w:date="2023-08-18T00:11:00Z">
          <w:pPr/>
        </w:pPrChange>
      </w:pPr>
      <w:r w:rsidRPr="00AD7CE4">
        <w:rPr>
          <w:rFonts w:cstheme="minorHAnsi"/>
        </w:rPr>
        <w:t xml:space="preserve">Comme dit plus haut, le CRM a eu </w:t>
      </w:r>
      <w:r w:rsidR="00BE309C" w:rsidRPr="00AD7CE4">
        <w:rPr>
          <w:rFonts w:cstheme="minorHAnsi"/>
        </w:rPr>
        <w:t>plusieurs projets</w:t>
      </w:r>
      <w:r w:rsidRPr="00AD7CE4">
        <w:rPr>
          <w:rFonts w:cstheme="minorHAnsi"/>
        </w:rPr>
        <w:t xml:space="preserve">. Le CRM 2.0 correspondait à l’un des premiers </w:t>
      </w:r>
      <w:ins w:id="1405" w:author="FURNON Cyril" w:date="2023-08-18T00:11:00Z">
        <w:r w:rsidR="006F6062">
          <w:rPr>
            <w:rFonts w:ascii="Calibri" w:hAnsi="Calibri" w:cs="Calibri"/>
            <w:color w:val="000000"/>
          </w:rPr>
          <w:t>lors</w:t>
        </w:r>
      </w:ins>
      <w:del w:id="1406" w:author="FURNON Cyril" w:date="2023-08-18T00:11:00Z">
        <w:r w:rsidRPr="00AD7CE4">
          <w:rPr>
            <w:rFonts w:cstheme="minorHAnsi"/>
          </w:rPr>
          <w:delText>l’on</w:delText>
        </w:r>
      </w:del>
      <w:r>
        <w:rPr>
          <w:rFonts w:ascii="Calibri" w:hAnsi="Calibri"/>
          <w:color w:val="000000"/>
          <w:rPrChange w:id="1407" w:author="FURNON Cyril" w:date="2023-08-18T00:11:00Z">
            <w:rPr>
              <w:rFonts w:cstheme="minorHAnsi"/>
            </w:rPr>
          </w:rPrChange>
        </w:rPr>
        <w:t xml:space="preserve"> </w:t>
      </w:r>
      <w:r w:rsidRPr="00AD7CE4">
        <w:rPr>
          <w:rFonts w:cstheme="minorHAnsi"/>
        </w:rPr>
        <w:t xml:space="preserve">de mon arrivée sur la mission Domusvi et comportait les changements de technologies avec la refonte visuelle de la fiche prospect. </w:t>
      </w:r>
    </w:p>
    <w:p w14:paraId="4FBB8FF2" w14:textId="6A3F3AE3" w:rsidR="004B27AF" w:rsidRPr="00AD7CE4" w:rsidRDefault="00A76EC5" w:rsidP="00AD3DCE">
      <w:pPr>
        <w:jc w:val="both"/>
        <w:rPr>
          <w:rFonts w:cstheme="minorHAnsi"/>
        </w:rPr>
        <w:pPrChange w:id="1408" w:author="FURNON Cyril" w:date="2023-08-18T00:11:00Z">
          <w:pPr/>
        </w:pPrChange>
      </w:pPr>
      <w:r w:rsidRPr="00AD7CE4">
        <w:rPr>
          <w:rFonts w:cstheme="minorHAnsi"/>
        </w:rPr>
        <w:t>Un</w:t>
      </w:r>
      <w:r w:rsidR="004B27AF" w:rsidRPr="00AD7CE4">
        <w:rPr>
          <w:rFonts w:cstheme="minorHAnsi"/>
        </w:rPr>
        <w:t xml:space="preserve"> front-end en .NET</w:t>
      </w:r>
      <w:r w:rsidRPr="00AD7CE4">
        <w:rPr>
          <w:rFonts w:cstheme="minorHAnsi"/>
        </w:rPr>
        <w:t xml:space="preserve"> Framework couplé avec un fichier bundle peut se représenter avec la </w:t>
      </w:r>
      <w:r w:rsidRPr="00AD7CE4">
        <w:rPr>
          <w:rFonts w:cstheme="minorHAnsi"/>
          <w:i/>
          <w:iCs/>
        </w:rPr>
        <w:t xml:space="preserve">Figure </w:t>
      </w:r>
      <w:r w:rsidR="00511520" w:rsidRPr="00AD7CE4">
        <w:rPr>
          <w:rFonts w:cstheme="minorHAnsi"/>
          <w:i/>
          <w:iCs/>
        </w:rPr>
        <w:t>38</w:t>
      </w:r>
      <w:r w:rsidRPr="00AD7CE4">
        <w:rPr>
          <w:rFonts w:cstheme="minorHAnsi"/>
          <w:i/>
          <w:iCs/>
        </w:rPr>
        <w:t xml:space="preserve"> : Architecture Front-end .NET Framework</w:t>
      </w:r>
      <w:r w:rsidRPr="00AD7CE4">
        <w:rPr>
          <w:rFonts w:cstheme="minorHAnsi"/>
        </w:rPr>
        <w:t>. Nous nous intéresserons principalement par les encadrés en bleu</w:t>
      </w:r>
      <w:r w:rsidR="0070799B" w:rsidRPr="00AD7CE4">
        <w:rPr>
          <w:rFonts w:cstheme="minorHAnsi"/>
        </w:rPr>
        <w:t>,</w:t>
      </w:r>
      <w:r w:rsidRPr="00AD7CE4">
        <w:rPr>
          <w:rFonts w:cstheme="minorHAnsi"/>
        </w:rPr>
        <w:t xml:space="preserve"> en </w:t>
      </w:r>
      <w:r w:rsidR="0070799B" w:rsidRPr="00AD7CE4">
        <w:rPr>
          <w:rFonts w:cstheme="minorHAnsi"/>
        </w:rPr>
        <w:t xml:space="preserve">rouge et en blanc </w:t>
      </w:r>
      <w:r w:rsidRPr="00AD7CE4">
        <w:rPr>
          <w:rFonts w:cstheme="minorHAnsi"/>
        </w:rPr>
        <w:t>sur l’image :</w:t>
      </w:r>
    </w:p>
    <w:p w14:paraId="21BEB5AE" w14:textId="38C64525" w:rsidR="00511520" w:rsidRPr="00AD7CE4" w:rsidRDefault="0070799B" w:rsidP="00511520">
      <w:pPr>
        <w:pStyle w:val="Paragraphedeliste"/>
        <w:numPr>
          <w:ilvl w:val="0"/>
          <w:numId w:val="3"/>
        </w:numPr>
        <w:jc w:val="both"/>
        <w:rPr>
          <w:rFonts w:cstheme="minorHAnsi"/>
        </w:rPr>
        <w:pPrChange w:id="1409" w:author="FURNON Cyril" w:date="2023-08-18T00:11:00Z">
          <w:pPr>
            <w:pStyle w:val="Paragraphedeliste"/>
            <w:numPr>
              <w:numId w:val="3"/>
            </w:numPr>
            <w:ind w:hanging="360"/>
          </w:pPr>
        </w:pPrChange>
      </w:pPr>
      <w:r w:rsidRPr="00AD7CE4">
        <w:rPr>
          <w:rFonts w:cstheme="minorHAnsi"/>
        </w:rPr>
        <w:t xml:space="preserve">Le premier cadre en bleu représente l’ensemble des configurations de l’application avec la gestion des échanges avec les autres applications et avec le navigateur. A noter que le fichier « StartUp.Auth.cs » est le fichier gérant la sécurité des échanges dont les échanges MSAL </w:t>
      </w:r>
      <w:ins w:id="1410" w:author="FURNON Cyril" w:date="2023-08-18T00:11:00Z">
        <w:r>
          <w:t>vu</w:t>
        </w:r>
        <w:r w:rsidR="006F6062">
          <w:t>s</w:t>
        </w:r>
      </w:ins>
      <w:del w:id="1411" w:author="FURNON Cyril" w:date="2023-08-18T00:11:00Z">
        <w:r w:rsidRPr="00AD7CE4">
          <w:rPr>
            <w:rFonts w:cstheme="minorHAnsi"/>
          </w:rPr>
          <w:delText>vu</w:delText>
        </w:r>
      </w:del>
      <w:r w:rsidRPr="00AD7CE4">
        <w:rPr>
          <w:rFonts w:cstheme="minorHAnsi"/>
        </w:rPr>
        <w:t xml:space="preserve"> dans le projet MSAL précédent.</w:t>
      </w:r>
    </w:p>
    <w:p w14:paraId="29576CB1" w14:textId="77777777" w:rsidR="000A40C3" w:rsidRDefault="000A40C3" w:rsidP="000A40C3">
      <w:pPr>
        <w:jc w:val="both"/>
        <w:rPr>
          <w:ins w:id="1412" w:author="FURNON Cyril" w:date="2023-08-18T00:11:00Z"/>
        </w:rPr>
      </w:pPr>
      <w:ins w:id="1413" w:author="FURNON Cyril" w:date="2023-08-18T00:11:00Z">
        <w:r>
          <w:rPr>
            <w:noProof/>
          </w:rPr>
          <w:drawing>
            <wp:anchor distT="0" distB="0" distL="114300" distR="114300" simplePos="0" relativeHeight="251934208" behindDoc="0" locked="0" layoutInCell="1" allowOverlap="1" wp14:anchorId="19F195D9" wp14:editId="640E6D9D">
              <wp:simplePos x="0" y="0"/>
              <wp:positionH relativeFrom="column">
                <wp:posOffset>3903183</wp:posOffset>
              </wp:positionH>
              <wp:positionV relativeFrom="paragraph">
                <wp:posOffset>37509</wp:posOffset>
              </wp:positionV>
              <wp:extent cx="1844675" cy="2727325"/>
              <wp:effectExtent l="19050" t="19050" r="3175" b="0"/>
              <wp:wrapSquare wrapText="bothSides"/>
              <wp:docPr id="93126258" name="Image 93126258"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34371" name="Image 1" descr="Une image contenant texte, capture d’écran, conception&#10;&#10;Description générée automatiquemen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44675" cy="2727325"/>
                      </a:xfrm>
                      <a:prstGeom prst="rect">
                        <a:avLst/>
                      </a:prstGeom>
                      <a:noFill/>
                      <a:ln>
                        <a:solidFill>
                          <a:schemeClr val="tx1"/>
                        </a:solidFill>
                      </a:ln>
                    </pic:spPr>
                  </pic:pic>
                </a:graphicData>
              </a:graphic>
            </wp:anchor>
          </w:drawing>
        </w:r>
      </w:ins>
    </w:p>
    <w:p w14:paraId="15498B5D" w14:textId="1DAE8F53" w:rsidR="000A40C3" w:rsidRPr="00AD7CE4" w:rsidRDefault="000A40C3" w:rsidP="000A40C3">
      <w:pPr>
        <w:rPr>
          <w:del w:id="1414" w:author="FURNON Cyril" w:date="2023-08-18T00:11:00Z"/>
          <w:rFonts w:cstheme="minorHAnsi"/>
        </w:rPr>
      </w:pPr>
      <w:del w:id="1415" w:author="FURNON Cyril" w:date="2023-08-18T00:11:00Z">
        <w:r w:rsidRPr="00AD7CE4">
          <w:rPr>
            <w:rFonts w:cstheme="minorHAnsi"/>
            <w:noProof/>
          </w:rPr>
          <w:drawing>
            <wp:anchor distT="0" distB="0" distL="114300" distR="114300" simplePos="0" relativeHeight="251677696" behindDoc="0" locked="0" layoutInCell="1" allowOverlap="1" wp14:anchorId="1B0DA823" wp14:editId="61E15F24">
              <wp:simplePos x="0" y="0"/>
              <wp:positionH relativeFrom="column">
                <wp:posOffset>3903183</wp:posOffset>
              </wp:positionH>
              <wp:positionV relativeFrom="paragraph">
                <wp:posOffset>37509</wp:posOffset>
              </wp:positionV>
              <wp:extent cx="1844675" cy="2727325"/>
              <wp:effectExtent l="19050" t="19050" r="3175" b="0"/>
              <wp:wrapSquare wrapText="bothSides"/>
              <wp:docPr id="497634371" name="Image 49763437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34371" name="Image 1" descr="Une image contenant texte, capture d’écran, conception&#10;&#10;Description générée automatiquemen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44675" cy="2727325"/>
                      </a:xfrm>
                      <a:prstGeom prst="rect">
                        <a:avLst/>
                      </a:prstGeom>
                      <a:noFill/>
                      <a:ln>
                        <a:solidFill>
                          <a:schemeClr val="tx1"/>
                        </a:solidFill>
                      </a:ln>
                    </pic:spPr>
                  </pic:pic>
                </a:graphicData>
              </a:graphic>
            </wp:anchor>
          </w:drawing>
        </w:r>
      </w:del>
    </w:p>
    <w:p w14:paraId="1E0D035D" w14:textId="2DDCD094" w:rsidR="000A40C3" w:rsidRPr="00AD7CE4" w:rsidRDefault="00000000" w:rsidP="000A40C3">
      <w:pPr>
        <w:jc w:val="both"/>
        <w:rPr>
          <w:rFonts w:cstheme="minorHAnsi"/>
        </w:rPr>
        <w:pPrChange w:id="1416" w:author="FURNON Cyril" w:date="2023-08-18T00:11:00Z">
          <w:pPr/>
        </w:pPrChange>
      </w:pPr>
      <w:r>
        <w:rPr>
          <w:rFonts w:cstheme="minorHAnsi"/>
          <w:noProof/>
          <w:color w:val="FF0000"/>
        </w:rPr>
        <w:pict w14:anchorId="418A18BE">
          <v:group id="_x0000_s2177" style="position:absolute;left:0;text-align:left;margin-left:311.8pt;margin-top:2.85pt;width:83.1pt;height:173.2pt;z-index:251712512" coordorigin="7895,4575" coordsize="1662,3464">
            <v:rect id="_x0000_s2174" style="position:absolute;left:7895;top:4575;width:1662;height:1123" filled="f" strokecolor="#0070c0" strokeweight="1.5pt"/>
            <v:rect id="_x0000_s2175" style="position:absolute;left:7895;top:6279;width:1645;height:826" filled="f" strokecolor="red" strokeweight="1.5pt"/>
            <v:rect id="_x0000_s2176" style="position:absolute;left:7895;top:7130;width:1645;height:909" filled="f" strokecolor="white [3212]" strokeweight="1.5pt"/>
          </v:group>
        </w:pict>
      </w:r>
    </w:p>
    <w:p w14:paraId="08C312B9" w14:textId="140EFA8C" w:rsidR="00F52165" w:rsidRPr="00AD7CE4" w:rsidRDefault="004531F1">
      <w:pPr>
        <w:pStyle w:val="Paragraphedeliste"/>
        <w:numPr>
          <w:ilvl w:val="0"/>
          <w:numId w:val="3"/>
        </w:numPr>
        <w:jc w:val="both"/>
        <w:rPr>
          <w:rFonts w:cstheme="minorHAnsi"/>
        </w:rPr>
        <w:pPrChange w:id="1417" w:author="FURNON Cyril" w:date="2023-08-18T00:11:00Z">
          <w:pPr>
            <w:pStyle w:val="Paragraphedeliste"/>
            <w:numPr>
              <w:numId w:val="3"/>
            </w:numPr>
            <w:ind w:hanging="360"/>
          </w:pPr>
        </w:pPrChange>
      </w:pPr>
      <w:r w:rsidRPr="00AD7CE4">
        <w:rPr>
          <w:rFonts w:cstheme="minorHAnsi"/>
        </w:rPr>
        <w:t>Les deux autres régions entourées</w:t>
      </w:r>
      <w:r w:rsidR="0070799B" w:rsidRPr="00AD7CE4">
        <w:rPr>
          <w:rFonts w:cstheme="minorHAnsi"/>
        </w:rPr>
        <w:t xml:space="preserve"> en rouge et blanc montre les fichiers gérant l’affichage. En rouge, nous retrouvons les fichier « bundle » avec les principes de regroupement et de minification expliqués dans la partie </w:t>
      </w:r>
      <w:r w:rsidR="0070799B" w:rsidRPr="00AD7CE4">
        <w:rPr>
          <w:rFonts w:cstheme="minorHAnsi"/>
          <w:color w:val="4472C4" w:themeColor="accent1"/>
        </w:rPr>
        <w:t>B. 4.     Environnement de Travail</w:t>
      </w:r>
      <w:r w:rsidR="0070799B" w:rsidRPr="00AD7CE4">
        <w:rPr>
          <w:rFonts w:cstheme="minorHAnsi"/>
        </w:rPr>
        <w:t>. Et la partie blanche fait référence au fichier .NET qui font traduire ce fichier « bundle » et créer les objets pour le navigateur internet</w:t>
      </w:r>
      <w:r w:rsidR="00740011" w:rsidRPr="00AD7CE4">
        <w:rPr>
          <w:rFonts w:cstheme="minorHAnsi"/>
        </w:rPr>
        <w:t>.</w:t>
      </w:r>
    </w:p>
    <w:p w14:paraId="1AA4FCEF" w14:textId="19290E4C" w:rsidR="00511520" w:rsidRPr="00AD7CE4" w:rsidRDefault="00511520" w:rsidP="00AD3DCE">
      <w:pPr>
        <w:jc w:val="both"/>
        <w:rPr>
          <w:rFonts w:cstheme="minorHAnsi"/>
        </w:rPr>
        <w:pPrChange w:id="1418" w:author="FURNON Cyril" w:date="2023-08-18T00:11:00Z">
          <w:pPr/>
        </w:pPrChange>
      </w:pPr>
    </w:p>
    <w:p w14:paraId="70A080B5" w14:textId="1CF4DBAC" w:rsidR="00511520" w:rsidRPr="00AD7CE4" w:rsidRDefault="00511520" w:rsidP="00AD3DCE">
      <w:pPr>
        <w:jc w:val="both"/>
        <w:rPr>
          <w:rFonts w:cstheme="minorHAnsi"/>
        </w:rPr>
        <w:pPrChange w:id="1419" w:author="FURNON Cyril" w:date="2023-08-18T00:11:00Z">
          <w:pPr/>
        </w:pPrChange>
      </w:pPr>
    </w:p>
    <w:p w14:paraId="5600B87F" w14:textId="571625D1" w:rsidR="00511520" w:rsidRPr="00AD7CE4" w:rsidRDefault="00000000" w:rsidP="00AD3DCE">
      <w:pPr>
        <w:jc w:val="both"/>
        <w:rPr>
          <w:rFonts w:cstheme="minorHAnsi"/>
        </w:rPr>
        <w:pPrChange w:id="1420" w:author="FURNON Cyril" w:date="2023-08-18T00:11:00Z">
          <w:pPr/>
        </w:pPrChange>
      </w:pPr>
      <w:r>
        <w:rPr>
          <w:rFonts w:cstheme="minorHAnsi"/>
          <w:noProof/>
        </w:rPr>
        <w:pict w14:anchorId="04B306D1">
          <v:shape id="_x0000_s2173" type="#_x0000_t202" style="position:absolute;left:0;text-align:left;margin-left:300.7pt;margin-top:23.05pt;width:145.25pt;height:23.75pt;z-index:251691008;mso-position-horizontal-relative:text;mso-position-vertical-relative:text" stroked="f">
            <v:textbox style="mso-next-textbox:#_x0000_s2173" inset="0,0,0,0">
              <w:txbxContent>
                <w:p w14:paraId="6750EAE1" w14:textId="6F830B5E" w:rsidR="00A76EC5" w:rsidRPr="002F70DA" w:rsidRDefault="00A76EC5" w:rsidP="00A76EC5">
                  <w:pPr>
                    <w:pStyle w:val="Lgende"/>
                    <w:rPr>
                      <w:noProof/>
                    </w:rPr>
                  </w:pPr>
                  <w:r>
                    <w:t xml:space="preserve">Figure </w:t>
                  </w:r>
                  <w:r w:rsidR="00511520">
                    <w:t>38</w:t>
                  </w:r>
                  <w:r>
                    <w:t xml:space="preserve"> : Architecture Front-end .NET Framework</w:t>
                  </w:r>
                </w:p>
                <w:p w14:paraId="264FB2C0" w14:textId="77777777" w:rsidR="0080409F" w:rsidRDefault="0080409F"/>
                <w:p w14:paraId="63192DDB" w14:textId="5A8930A3" w:rsidR="00A76EC5" w:rsidRPr="002F70DA" w:rsidRDefault="00A76EC5" w:rsidP="00A76EC5">
                  <w:pPr>
                    <w:pStyle w:val="Lgende"/>
                    <w:rPr>
                      <w:noProof/>
                    </w:rPr>
                  </w:pPr>
                  <w:r>
                    <w:t xml:space="preserve">Figure </w:t>
                  </w:r>
                  <w:r w:rsidR="00511520">
                    <w:t>38</w:t>
                  </w:r>
                  <w:r>
                    <w:t xml:space="preserve"> : Architecture Front-end .NET Framework</w:t>
                  </w:r>
                </w:p>
              </w:txbxContent>
            </v:textbox>
            <w10:wrap type="topAndBottom"/>
          </v:shape>
        </w:pict>
      </w:r>
    </w:p>
    <w:p w14:paraId="4E653152" w14:textId="188FFA54" w:rsidR="00F52165" w:rsidRPr="00AD7CE4" w:rsidRDefault="00F52165" w:rsidP="00AD3DCE">
      <w:pPr>
        <w:jc w:val="both"/>
        <w:rPr>
          <w:rFonts w:cstheme="minorHAnsi"/>
        </w:rPr>
        <w:pPrChange w:id="1421" w:author="FURNON Cyril" w:date="2023-08-18T00:11:00Z">
          <w:pPr/>
        </w:pPrChange>
      </w:pPr>
      <w:ins w:id="1422" w:author="FURNON Cyril" w:date="2023-08-18T00:11:00Z">
        <w:r w:rsidRPr="00F52165">
          <w:t>D’autres</w:t>
        </w:r>
      </w:ins>
      <w:del w:id="1423" w:author="FURNON Cyril" w:date="2023-08-18T00:11:00Z">
        <w:r w:rsidR="00000000">
          <w:rPr>
            <w:rFonts w:cstheme="minorHAnsi"/>
            <w:noProof/>
          </w:rPr>
          <w:pict w14:anchorId="7EE88049">
            <v:group id="_x0000_s2186" style="position:absolute;left:0;text-align:left;margin-left:28.6pt;margin-top:162.2pt;width:359.2pt;height:191.15pt;z-index:251693056;mso-position-horizontal-relative:text;mso-position-vertical-relative:text" coordorigin="2031,4661" coordsize="7184,3823">
              <v:rect id="_x0000_s2179" style="position:absolute;left:3960;top:4661;width:3009;height:437" filled="f" strokecolor="#0070c0" strokeweight="1.5pt"/>
              <v:rect id="_x0000_s2180" style="position:absolute;left:2031;top:5801;width:7184;height:2683" filled="f" strokecolor="red" strokeweight="1.5pt"/>
            </v:group>
          </w:pict>
        </w:r>
        <w:r w:rsidR="000A40C3" w:rsidRPr="00AD7CE4">
          <w:rPr>
            <w:rFonts w:cstheme="minorHAnsi"/>
            <w:noProof/>
          </w:rPr>
          <w:drawing>
            <wp:anchor distT="0" distB="0" distL="114300" distR="114300" simplePos="0" relativeHeight="251679744" behindDoc="0" locked="0" layoutInCell="1" allowOverlap="1" wp14:anchorId="598193C0" wp14:editId="47B8BC66">
              <wp:simplePos x="0" y="0"/>
              <wp:positionH relativeFrom="column">
                <wp:posOffset>118745</wp:posOffset>
              </wp:positionH>
              <wp:positionV relativeFrom="paragraph">
                <wp:posOffset>2035175</wp:posOffset>
              </wp:positionV>
              <wp:extent cx="5641340" cy="2511425"/>
              <wp:effectExtent l="19050" t="19050" r="0" b="3175"/>
              <wp:wrapTopAndBottom/>
              <wp:docPr id="1465904308" name="Image 1465904308" descr="Une image contenant texte, logiciel, Icône d’ordinateur,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04308" name="Image 1465904308" descr="Une image contenant texte, logiciel, Icône d’ordinateur, nombre&#10;&#10;Description générée automatiquement"/>
                      <pic:cNvPicPr>
                        <a:picLocks noChangeAspect="1"/>
                      </pic:cNvPicPr>
                    </pic:nvPicPr>
                    <pic:blipFill rotWithShape="1">
                      <a:blip r:embed="rId77" cstate="print">
                        <a:extLst>
                          <a:ext uri="{28A0092B-C50C-407E-A947-70E740481C1C}">
                            <a14:useLocalDpi xmlns:a14="http://schemas.microsoft.com/office/drawing/2010/main" val="0"/>
                          </a:ext>
                        </a:extLst>
                      </a:blip>
                      <a:srcRect t="2939" r="2069" b="19543"/>
                      <a:stretch/>
                    </pic:blipFill>
                    <pic:spPr bwMode="auto">
                      <a:xfrm>
                        <a:off x="0" y="0"/>
                        <a:ext cx="5641340" cy="2511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D7CE4">
          <w:rPr>
            <w:rFonts w:cstheme="minorHAnsi"/>
          </w:rPr>
          <w:delText>D’autre</w:delText>
        </w:r>
      </w:del>
      <w:r w:rsidRPr="00AD7CE4">
        <w:rPr>
          <w:rFonts w:cstheme="minorHAnsi"/>
        </w:rPr>
        <w:t xml:space="preserve"> part, le projet visait à changer l’ensemble de l’affichage de la page de prospect. Nous pouvons retrouver</w:t>
      </w:r>
      <w:r w:rsidR="000802EF" w:rsidRPr="00AD7CE4">
        <w:rPr>
          <w:rFonts w:cstheme="minorHAnsi"/>
        </w:rPr>
        <w:t xml:space="preserve"> </w:t>
      </w:r>
      <w:r w:rsidR="004531F1" w:rsidRPr="00AD7CE4">
        <w:rPr>
          <w:rFonts w:cstheme="minorHAnsi"/>
        </w:rPr>
        <w:t>certaines maquettes</w:t>
      </w:r>
      <w:r w:rsidR="000802EF" w:rsidRPr="00AD7CE4">
        <w:rPr>
          <w:rFonts w:cstheme="minorHAnsi"/>
        </w:rPr>
        <w:t xml:space="preserve"> en annexe (</w:t>
      </w:r>
      <w:r w:rsidR="000802EF" w:rsidRPr="00AD7CE4">
        <w:rPr>
          <w:rFonts w:cstheme="minorHAnsi"/>
          <w:i/>
          <w:iCs/>
        </w:rPr>
        <w:t xml:space="preserve">Annexe </w:t>
      </w:r>
      <w:r w:rsidR="004531F1" w:rsidRPr="00AD7CE4">
        <w:rPr>
          <w:rFonts w:cstheme="minorHAnsi"/>
          <w:i/>
          <w:iCs/>
        </w:rPr>
        <w:t>3</w:t>
      </w:r>
      <w:r w:rsidR="000802EF" w:rsidRPr="00AD7CE4">
        <w:rPr>
          <w:rFonts w:cstheme="minorHAnsi"/>
          <w:i/>
          <w:iCs/>
        </w:rPr>
        <w:t xml:space="preserve"> : </w:t>
      </w:r>
      <w:r w:rsidR="00007E22" w:rsidRPr="00AD7CE4">
        <w:rPr>
          <w:rFonts w:cstheme="minorHAnsi"/>
          <w:i/>
          <w:iCs/>
        </w:rPr>
        <w:t>Chantier Ergonomique CRM</w:t>
      </w:r>
      <w:r w:rsidR="000802EF" w:rsidRPr="00AD7CE4">
        <w:rPr>
          <w:rFonts w:cstheme="minorHAnsi"/>
          <w:i/>
          <w:iCs/>
        </w:rPr>
        <w:t>)</w:t>
      </w:r>
      <w:r w:rsidRPr="00AD7CE4">
        <w:rPr>
          <w:rFonts w:cstheme="minorHAnsi"/>
          <w:i/>
          <w:iCs/>
        </w:rPr>
        <w:t xml:space="preserve">. </w:t>
      </w:r>
      <w:r w:rsidRPr="00AD7CE4">
        <w:rPr>
          <w:rFonts w:cstheme="minorHAnsi"/>
        </w:rPr>
        <w:t>Mais le principe du besoin était d’apporter un découpage des sections. Dans un premier, il est nécessaire de reprendre l’affichage des données personnelles</w:t>
      </w:r>
      <w:r w:rsidR="006F460B" w:rsidRPr="00AD7CE4">
        <w:rPr>
          <w:rFonts w:cstheme="minorHAnsi"/>
        </w:rPr>
        <w:t>, c’est le rôle de la zone entouré en bleu sur la</w:t>
      </w:r>
      <w:r w:rsidR="00EB6E45" w:rsidRPr="00AD7CE4">
        <w:rPr>
          <w:rFonts w:cstheme="minorHAnsi"/>
        </w:rPr>
        <w:t xml:space="preserve"> </w:t>
      </w:r>
      <w:r w:rsidR="00EB6E45" w:rsidRPr="00AD7CE4">
        <w:rPr>
          <w:rFonts w:cstheme="minorHAnsi"/>
          <w:i/>
          <w:iCs/>
        </w:rPr>
        <w:t xml:space="preserve">Figure </w:t>
      </w:r>
      <w:r w:rsidR="00511520" w:rsidRPr="00AD7CE4">
        <w:rPr>
          <w:rFonts w:cstheme="minorHAnsi"/>
          <w:i/>
          <w:iCs/>
        </w:rPr>
        <w:t>39</w:t>
      </w:r>
      <w:r w:rsidR="00EB6E45" w:rsidRPr="00AD7CE4">
        <w:rPr>
          <w:rFonts w:cstheme="minorHAnsi"/>
          <w:i/>
          <w:iCs/>
        </w:rPr>
        <w:t xml:space="preserve"> : Maquette de la refonte du CRM</w:t>
      </w:r>
      <w:r w:rsidR="00EB6E45" w:rsidRPr="00AD7CE4">
        <w:rPr>
          <w:rFonts w:cstheme="minorHAnsi"/>
        </w:rPr>
        <w:t>. Ensuite,</w:t>
      </w:r>
      <w:r w:rsidR="00EA6A18" w:rsidRPr="00AD7CE4">
        <w:rPr>
          <w:rFonts w:cstheme="minorHAnsi"/>
        </w:rPr>
        <w:t xml:space="preserve"> dans le coin supérieur droit apparaît deux boutons : pour « enregistrer » ou « annuler les modifications. Enfin,</w:t>
      </w:r>
      <w:r w:rsidR="00EB6E45" w:rsidRPr="00AD7CE4">
        <w:rPr>
          <w:rFonts w:cstheme="minorHAnsi"/>
        </w:rPr>
        <w:t xml:space="preserve"> </w:t>
      </w:r>
      <w:r w:rsidR="00D855A3" w:rsidRPr="00AD7CE4">
        <w:rPr>
          <w:rFonts w:cstheme="minorHAnsi"/>
        </w:rPr>
        <w:t>nous pouvons</w:t>
      </w:r>
      <w:r w:rsidR="00EB6E45" w:rsidRPr="00AD7CE4">
        <w:rPr>
          <w:rFonts w:cstheme="minorHAnsi"/>
        </w:rPr>
        <w:t xml:space="preserve"> noter l’apparition de champs d’édition</w:t>
      </w:r>
      <w:r w:rsidR="00D855A3" w:rsidRPr="00AD7CE4">
        <w:rPr>
          <w:rFonts w:cstheme="minorHAnsi"/>
        </w:rPr>
        <w:t xml:space="preserve"> (encadré en rouge)</w:t>
      </w:r>
      <w:r w:rsidR="00EB6E45" w:rsidRPr="00AD7CE4">
        <w:rPr>
          <w:rFonts w:cstheme="minorHAnsi"/>
        </w:rPr>
        <w:t xml:space="preserve"> pour les données</w:t>
      </w:r>
      <w:r w:rsidR="00D855A3" w:rsidRPr="00AD7CE4">
        <w:rPr>
          <w:rFonts w:cstheme="minorHAnsi"/>
        </w:rPr>
        <w:t xml:space="preserve"> alors que sur l’ancienne version un bouton ouvrait une fenêtre d’édition des champs.</w:t>
      </w:r>
    </w:p>
    <w:p w14:paraId="3AD2920D" w14:textId="3ECC5AD2" w:rsidR="00EA6A18" w:rsidRPr="00AD7CE4" w:rsidRDefault="00000000" w:rsidP="00AD3DCE">
      <w:pPr>
        <w:jc w:val="both"/>
        <w:rPr>
          <w:rFonts w:cstheme="minorHAnsi"/>
        </w:rPr>
        <w:pPrChange w:id="1424" w:author="FURNON Cyril" w:date="2023-08-18T00:11:00Z">
          <w:pPr/>
        </w:pPrChange>
      </w:pPr>
      <w:ins w:id="1425" w:author="FURNON Cyril" w:date="2023-08-18T00:11:00Z">
        <w:r>
          <w:rPr>
            <w:noProof/>
          </w:rPr>
          <w:pict w14:anchorId="66831745">
            <v:group id="_x0000_s2275" style="position:absolute;left:0;text-align:left;margin-left:29.35pt;margin-top:44.05pt;width:359.2pt;height:191.15pt;z-index:251937280" coordorigin="2031,4661" coordsize="7184,3823">
              <v:rect id="_x0000_s2276" style="position:absolute;left:3960;top:4661;width:3009;height:437" filled="f" strokecolor="#0070c0" strokeweight="1.5pt"/>
              <v:rect id="_x0000_s2277" style="position:absolute;left:2031;top:5801;width:7184;height:2683" filled="f" strokecolor="red" strokeweight="1.5pt"/>
            </v:group>
          </w:pict>
        </w:r>
        <w:r w:rsidR="000F0C8F">
          <w:rPr>
            <w:noProof/>
          </w:rPr>
          <w:drawing>
            <wp:anchor distT="0" distB="0" distL="114300" distR="114300" simplePos="0" relativeHeight="251936256" behindDoc="0" locked="0" layoutInCell="1" allowOverlap="1" wp14:anchorId="539DFE31" wp14:editId="6F2D7AC9">
              <wp:simplePos x="0" y="0"/>
              <wp:positionH relativeFrom="column">
                <wp:posOffset>118745</wp:posOffset>
              </wp:positionH>
              <wp:positionV relativeFrom="paragraph">
                <wp:posOffset>527685</wp:posOffset>
              </wp:positionV>
              <wp:extent cx="5641340" cy="2511425"/>
              <wp:effectExtent l="19050" t="19050" r="0" b="3175"/>
              <wp:wrapTopAndBottom/>
              <wp:docPr id="931304852" name="Image 931304852" descr="Une image contenant texte, logiciel, Icône d’ordinateur,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04308" name="Image 1465904308" descr="Une image contenant texte, logiciel, Icône d’ordinateur, nombre&#10;&#10;Description générée automatiquement"/>
                      <pic:cNvPicPr>
                        <a:picLocks noChangeAspect="1"/>
                      </pic:cNvPicPr>
                    </pic:nvPicPr>
                    <pic:blipFill rotWithShape="1">
                      <a:blip r:embed="rId77" cstate="print">
                        <a:extLst>
                          <a:ext uri="{28A0092B-C50C-407E-A947-70E740481C1C}">
                            <a14:useLocalDpi xmlns:a14="http://schemas.microsoft.com/office/drawing/2010/main" val="0"/>
                          </a:ext>
                        </a:extLst>
                      </a:blip>
                      <a:srcRect t="2939" r="2069" b="19543"/>
                      <a:stretch/>
                    </pic:blipFill>
                    <pic:spPr bwMode="auto">
                      <a:xfrm>
                        <a:off x="0" y="0"/>
                        <a:ext cx="5641340" cy="2511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r>
        <w:rPr>
          <w:rFonts w:cstheme="minorHAnsi"/>
          <w:noProof/>
        </w:rPr>
        <w:pict w14:anchorId="794DAEC0">
          <v:shape id="_x0000_s2178" type="#_x0000_t202" style="position:absolute;left:0;text-align:left;margin-left:.15pt;margin-top:217.7pt;width:453.6pt;height:17.5pt;z-index:251692032;mso-position-horizontal-relative:text;mso-position-vertical-relative:text" stroked="f">
            <v:textbox style="mso-next-textbox:#_x0000_s2178" inset="0,0,0,0">
              <w:txbxContent>
                <w:p w14:paraId="694966EF" w14:textId="61B1F645" w:rsidR="000802EF" w:rsidRPr="000802EF" w:rsidRDefault="006F460B" w:rsidP="000802EF">
                  <w:pPr>
                    <w:pStyle w:val="Lgende"/>
                    <w:rPr>
                      <w:noProof/>
                    </w:rPr>
                  </w:pPr>
                  <w:r w:rsidRPr="00EB6E45">
                    <w:t xml:space="preserve">Figure </w:t>
                  </w:r>
                  <w:r w:rsidR="00511520">
                    <w:t>39</w:t>
                  </w:r>
                  <w:r w:rsidRPr="00EB6E45">
                    <w:rPr>
                      <w:noProof/>
                    </w:rPr>
                    <w:t xml:space="preserve"> : Maquette de la refonte du CRM</w:t>
                  </w:r>
                  <w:r w:rsidR="000802EF">
                    <w:rPr>
                      <w:noProof/>
                    </w:rPr>
                    <w:t xml:space="preserve"> </w:t>
                  </w:r>
                  <w:r w:rsidR="000802EF">
                    <w:rPr>
                      <w:noProof/>
                    </w:rPr>
                    <w:br/>
                  </w:r>
                </w:p>
                <w:p w14:paraId="3FFED79C" w14:textId="77777777" w:rsidR="0080409F" w:rsidRDefault="0080409F"/>
                <w:p w14:paraId="0B7E5B2D" w14:textId="2EA24E05" w:rsidR="000802EF" w:rsidRPr="000802EF" w:rsidRDefault="006F460B" w:rsidP="000802EF">
                  <w:pPr>
                    <w:pStyle w:val="Lgende"/>
                    <w:rPr>
                      <w:noProof/>
                    </w:rPr>
                  </w:pPr>
                  <w:r w:rsidRPr="00EB6E45">
                    <w:t xml:space="preserve">Figure </w:t>
                  </w:r>
                  <w:r w:rsidR="00511520">
                    <w:t>39</w:t>
                  </w:r>
                  <w:r w:rsidRPr="00EB6E45">
                    <w:rPr>
                      <w:noProof/>
                    </w:rPr>
                    <w:t xml:space="preserve"> : Maquette de la refonte du CRM</w:t>
                  </w:r>
                  <w:r w:rsidR="000802EF">
                    <w:rPr>
                      <w:noProof/>
                    </w:rPr>
                    <w:t xml:space="preserve"> </w:t>
                  </w:r>
                  <w:r w:rsidR="000802EF">
                    <w:rPr>
                      <w:noProof/>
                    </w:rPr>
                    <w:br/>
                  </w:r>
                </w:p>
              </w:txbxContent>
            </v:textbox>
            <w10:wrap type="topAndBottom"/>
          </v:shape>
        </w:pict>
      </w:r>
      <w:r w:rsidR="00D855A3" w:rsidRPr="00AD7CE4">
        <w:rPr>
          <w:rFonts w:cstheme="minorHAnsi"/>
        </w:rPr>
        <w:t xml:space="preserve">Ces champs ont donc </w:t>
      </w:r>
      <w:ins w:id="1426" w:author="FURNON Cyril" w:date="2023-08-18T00:11:00Z">
        <w:r w:rsidR="006F6062">
          <w:t>créés</w:t>
        </w:r>
      </w:ins>
      <w:del w:id="1427" w:author="FURNON Cyril" w:date="2023-08-18T00:11:00Z">
        <w:r w:rsidR="00D855A3" w:rsidRPr="00AD7CE4">
          <w:rPr>
            <w:rFonts w:cstheme="minorHAnsi"/>
          </w:rPr>
          <w:delText>créé</w:delText>
        </w:r>
      </w:del>
      <w:r w:rsidR="00D855A3" w:rsidRPr="00AD7CE4">
        <w:rPr>
          <w:rFonts w:cstheme="minorHAnsi"/>
        </w:rPr>
        <w:t xml:space="preserve"> grâce à du code React Js visible sur la </w:t>
      </w:r>
      <w:r w:rsidR="00D855A3" w:rsidRPr="00AD7CE4">
        <w:rPr>
          <w:rFonts w:cstheme="minorHAnsi"/>
          <w:i/>
          <w:iCs/>
        </w:rPr>
        <w:t xml:space="preserve">Figure </w:t>
      </w:r>
      <w:r w:rsidR="00511520" w:rsidRPr="00AD7CE4">
        <w:rPr>
          <w:rFonts w:cstheme="minorHAnsi"/>
          <w:i/>
          <w:iCs/>
        </w:rPr>
        <w:t>40</w:t>
      </w:r>
      <w:r w:rsidR="00D855A3" w:rsidRPr="00AD7CE4">
        <w:rPr>
          <w:rFonts w:cstheme="minorHAnsi"/>
          <w:i/>
          <w:iCs/>
        </w:rPr>
        <w:t xml:space="preserve"> : Ligne de code d'affichage de la fiche prospect</w:t>
      </w:r>
      <w:r w:rsidR="00D855A3" w:rsidRPr="00AD7CE4">
        <w:rPr>
          <w:rFonts w:cstheme="minorHAnsi"/>
        </w:rPr>
        <w:t xml:space="preserve">. </w:t>
      </w:r>
    </w:p>
    <w:p w14:paraId="5AA00F62" w14:textId="3E9B8164" w:rsidR="00EA6A18" w:rsidRPr="00AD7CE4" w:rsidRDefault="00D855A3" w:rsidP="00AD3DCE">
      <w:pPr>
        <w:jc w:val="both"/>
        <w:rPr>
          <w:rFonts w:cstheme="minorHAnsi"/>
        </w:rPr>
        <w:pPrChange w:id="1428" w:author="FURNON Cyril" w:date="2023-08-18T00:11:00Z">
          <w:pPr/>
        </w:pPrChange>
      </w:pPr>
      <w:r w:rsidRPr="00AD7CE4">
        <w:rPr>
          <w:rFonts w:cstheme="minorHAnsi"/>
        </w:rPr>
        <w:t xml:space="preserve">Chaque encadré en blanc correspond </w:t>
      </w:r>
      <w:r w:rsidR="00C668C2" w:rsidRPr="00AD7CE4">
        <w:rPr>
          <w:rFonts w:cstheme="minorHAnsi"/>
        </w:rPr>
        <w:t>aux</w:t>
      </w:r>
      <w:r w:rsidRPr="00AD7CE4">
        <w:rPr>
          <w:rFonts w:cstheme="minorHAnsi"/>
        </w:rPr>
        <w:t xml:space="preserve"> champs visible</w:t>
      </w:r>
      <w:r w:rsidR="00C668C2" w:rsidRPr="00AD7CE4">
        <w:rPr>
          <w:rFonts w:cstheme="minorHAnsi"/>
        </w:rPr>
        <w:t>s et leurs noms et</w:t>
      </w:r>
      <w:r w:rsidRPr="00AD7CE4">
        <w:rPr>
          <w:rFonts w:cstheme="minorHAnsi"/>
        </w:rPr>
        <w:t xml:space="preserve"> sur </w:t>
      </w:r>
      <w:r w:rsidR="00BE309C" w:rsidRPr="00AD7CE4">
        <w:rPr>
          <w:rFonts w:cstheme="minorHAnsi"/>
        </w:rPr>
        <w:t>la maquette affichée</w:t>
      </w:r>
      <w:r w:rsidRPr="00AD7CE4">
        <w:rPr>
          <w:rFonts w:cstheme="minorHAnsi"/>
        </w:rPr>
        <w:t xml:space="preserve"> plus haut : le premier équivaut au prénom, le deuxième à l’adresse et le troisième au nom de famille</w:t>
      </w:r>
      <w:r w:rsidR="00EA6A18" w:rsidRPr="00AD7CE4">
        <w:rPr>
          <w:rFonts w:cstheme="minorHAnsi"/>
        </w:rPr>
        <w:t xml:space="preserve">. </w:t>
      </w:r>
    </w:p>
    <w:p w14:paraId="5E39DA51" w14:textId="77777777" w:rsidR="000A40C3" w:rsidRDefault="00000000" w:rsidP="00AD3DCE">
      <w:pPr>
        <w:jc w:val="both"/>
        <w:rPr>
          <w:ins w:id="1429" w:author="FURNON Cyril" w:date="2023-08-18T00:11:00Z"/>
        </w:rPr>
      </w:pPr>
      <w:ins w:id="1430" w:author="FURNON Cyril" w:date="2023-08-18T00:11:00Z">
        <w:r>
          <w:rPr>
            <w:noProof/>
            <w:color w:val="4472C4" w:themeColor="accent1"/>
          </w:rPr>
          <w:pict w14:anchorId="40C4F00C">
            <v:group id="_x0000_s2278" style="position:absolute;left:0;text-align:left;margin-left:194.9pt;margin-top:15.75pt;width:254.15pt;height:229.9pt;z-index:251940352" coordorigin="5306,11385" coordsize="5083,4346">
              <v:rect id="_x0000_s2279" style="position:absolute;left:5391;top:11385;width:4998;height:1251" filled="f" strokecolor="white [3212]" strokeweight="1.5pt"/>
              <v:rect id="_x0000_s2280" style="position:absolute;left:5391;top:12627;width:3840;height:1561" filled="f" strokecolor="white [3212]" strokeweight="1.5pt"/>
              <v:rect id="_x0000_s2281" style="position:absolute;left:5306;top:14505;width:5065;height:1226" filled="f" strokecolor="white [3212]" strokeweight="1.5pt"/>
              <v:rect id="_x0000_s2282" style="position:absolute;left:5604;top:13261;width:3233;height:798" filled="f" strokecolor="#0070c0" strokeweight="1.5pt"/>
            </v:group>
          </w:pict>
        </w:r>
        <w:r w:rsidR="000F0C8F">
          <w:rPr>
            <w:noProof/>
            <w:color w:val="4472C4" w:themeColor="accent1"/>
          </w:rPr>
          <w:drawing>
            <wp:anchor distT="0" distB="0" distL="114300" distR="114300" simplePos="0" relativeHeight="251939328" behindDoc="0" locked="0" layoutInCell="1" allowOverlap="1" wp14:anchorId="6C794D15" wp14:editId="048F21E8">
              <wp:simplePos x="0" y="0"/>
              <wp:positionH relativeFrom="column">
                <wp:posOffset>2428875</wp:posOffset>
              </wp:positionH>
              <wp:positionV relativeFrom="paragraph">
                <wp:posOffset>66040</wp:posOffset>
              </wp:positionV>
              <wp:extent cx="3328035" cy="3067050"/>
              <wp:effectExtent l="19050" t="19050" r="5715" b="0"/>
              <wp:wrapSquare wrapText="bothSides"/>
              <wp:docPr id="2064152971" name="Image 206415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3986" name="Image 2"/>
                      <pic:cNvPicPr>
                        <a:picLocks noChangeAspect="1" noChangeArrowheads="1"/>
                      </pic:cNvPicPr>
                    </pic:nvPicPr>
                    <pic:blipFill>
                      <a:blip r:embed="rId78" cstate="print">
                        <a:extLst>
                          <a:ext uri="{28A0092B-C50C-407E-A947-70E740481C1C}">
                            <a14:useLocalDpi xmlns:a14="http://schemas.microsoft.com/office/drawing/2010/main" val="0"/>
                          </a:ext>
                        </a:extLst>
                      </a:blip>
                      <a:srcRect l="3107" r="3107"/>
                      <a:stretch>
                        <a:fillRect/>
                      </a:stretch>
                    </pic:blipFill>
                    <pic:spPr bwMode="auto">
                      <a:xfrm>
                        <a:off x="0" y="0"/>
                        <a:ext cx="3328035" cy="30670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4C816051" w14:textId="146A9A38" w:rsidR="000A40C3" w:rsidRPr="00AD7CE4" w:rsidRDefault="00000000" w:rsidP="00AD3DCE">
      <w:pPr>
        <w:rPr>
          <w:del w:id="1431" w:author="FURNON Cyril" w:date="2023-08-18T00:11:00Z"/>
          <w:rFonts w:cstheme="minorHAnsi"/>
        </w:rPr>
      </w:pPr>
      <w:del w:id="1432" w:author="FURNON Cyril" w:date="2023-08-18T00:11:00Z">
        <w:r>
          <w:rPr>
            <w:rFonts w:cstheme="minorHAnsi"/>
            <w:noProof/>
            <w:color w:val="4472C4" w:themeColor="accent1"/>
          </w:rPr>
          <w:pict w14:anchorId="2D2A77D1">
            <v:group id="_x0000_s2187" style="position:absolute;margin-left:193.4pt;margin-top:10.9pt;width:254.15pt;height:229.9pt;z-index:251695104" coordorigin="5306,11385" coordsize="5083,4346">
              <v:rect id="_x0000_s2182" style="position:absolute;left:5391;top:11385;width:4998;height:1251" filled="f" strokecolor="white [3212]" strokeweight="1.5pt"/>
              <v:rect id="_x0000_s2183" style="position:absolute;left:5391;top:12627;width:3840;height:1561" filled="f" strokecolor="white [3212]" strokeweight="1.5pt"/>
              <v:rect id="_x0000_s2184" style="position:absolute;left:5306;top:14505;width:5065;height:1226" filled="f" strokecolor="white [3212]" strokeweight="1.5pt"/>
              <v:rect id="_x0000_s2185" style="position:absolute;left:5604;top:13261;width:3233;height:798" filled="f" strokecolor="#0070c0" strokeweight="1.5pt"/>
            </v:group>
          </w:pict>
        </w:r>
        <w:r w:rsidR="000A40C3" w:rsidRPr="00AD7CE4">
          <w:rPr>
            <w:rFonts w:cstheme="minorHAnsi"/>
            <w:noProof/>
            <w:color w:val="4472C4" w:themeColor="accent1"/>
          </w:rPr>
          <w:drawing>
            <wp:anchor distT="0" distB="0" distL="114300" distR="114300" simplePos="0" relativeHeight="251681792" behindDoc="0" locked="0" layoutInCell="1" allowOverlap="1" wp14:anchorId="29326B75" wp14:editId="1A957E7C">
              <wp:simplePos x="0" y="0"/>
              <wp:positionH relativeFrom="column">
                <wp:posOffset>2429422</wp:posOffset>
              </wp:positionH>
              <wp:positionV relativeFrom="paragraph">
                <wp:posOffset>9407</wp:posOffset>
              </wp:positionV>
              <wp:extent cx="3328035" cy="3067050"/>
              <wp:effectExtent l="19050" t="19050" r="5715" b="0"/>
              <wp:wrapSquare wrapText="bothSides"/>
              <wp:docPr id="1000963986" name="Image 1000963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3986" name="Image 2"/>
                      <pic:cNvPicPr>
                        <a:picLocks noChangeAspect="1" noChangeArrowheads="1"/>
                      </pic:cNvPicPr>
                    </pic:nvPicPr>
                    <pic:blipFill>
                      <a:blip r:embed="rId78" cstate="print">
                        <a:extLst>
                          <a:ext uri="{28A0092B-C50C-407E-A947-70E740481C1C}">
                            <a14:useLocalDpi xmlns:a14="http://schemas.microsoft.com/office/drawing/2010/main" val="0"/>
                          </a:ext>
                        </a:extLst>
                      </a:blip>
                      <a:srcRect l="3107" r="3107"/>
                      <a:stretch>
                        <a:fillRect/>
                      </a:stretch>
                    </pic:blipFill>
                    <pic:spPr bwMode="auto">
                      <a:xfrm>
                        <a:off x="0" y="0"/>
                        <a:ext cx="3328035" cy="30670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60D96C98" w14:textId="04D2AF0B" w:rsidR="000A40C3" w:rsidRPr="00AD7CE4" w:rsidRDefault="000A40C3" w:rsidP="00AD3DCE">
      <w:pPr>
        <w:jc w:val="both"/>
        <w:rPr>
          <w:rFonts w:cstheme="minorHAnsi"/>
        </w:rPr>
        <w:pPrChange w:id="1433" w:author="FURNON Cyril" w:date="2023-08-18T00:11:00Z">
          <w:pPr/>
        </w:pPrChange>
      </w:pPr>
    </w:p>
    <w:p w14:paraId="2377A625" w14:textId="3DB3C81A" w:rsidR="00740011" w:rsidRPr="00AD7CE4" w:rsidRDefault="00C668C2" w:rsidP="00AD3DCE">
      <w:pPr>
        <w:jc w:val="both"/>
        <w:rPr>
          <w:rFonts w:cstheme="minorHAnsi"/>
        </w:rPr>
        <w:pPrChange w:id="1434" w:author="FURNON Cyril" w:date="2023-08-18T00:11:00Z">
          <w:pPr/>
        </w:pPrChange>
      </w:pPr>
      <w:r w:rsidRPr="00AD7CE4">
        <w:rPr>
          <w:rFonts w:cstheme="minorHAnsi"/>
        </w:rPr>
        <w:t>Nous allons rapidement décrire l’un des champs : l’adresse entouré en bleu. Le mot en rouge « input » correspond à la création d’un champ d’édition. « Value » fait référence au stockage de la donnée pour plus facilement la gérer et le terme « onChange » définit la fonction de modification du champ en lui-même.</w:t>
      </w:r>
      <w:r w:rsidR="000802EF" w:rsidRPr="00AD7CE4">
        <w:rPr>
          <w:rFonts w:cstheme="minorHAnsi"/>
        </w:rPr>
        <w:t xml:space="preserve"> </w:t>
      </w:r>
    </w:p>
    <w:p w14:paraId="40BA22AD" w14:textId="77777777" w:rsidR="000A40C3" w:rsidRPr="00AD7CE4" w:rsidRDefault="000A40C3" w:rsidP="00AD3DCE">
      <w:pPr>
        <w:jc w:val="both"/>
        <w:rPr>
          <w:rFonts w:cstheme="minorHAnsi"/>
        </w:rPr>
        <w:pPrChange w:id="1435" w:author="FURNON Cyril" w:date="2023-08-18T00:11:00Z">
          <w:pPr/>
        </w:pPrChange>
      </w:pPr>
    </w:p>
    <w:p w14:paraId="5502500E" w14:textId="77777777" w:rsidR="000A40C3" w:rsidRPr="00AD7CE4" w:rsidRDefault="000A40C3" w:rsidP="00AD3DCE">
      <w:pPr>
        <w:jc w:val="both"/>
        <w:rPr>
          <w:rFonts w:cstheme="minorHAnsi"/>
        </w:rPr>
        <w:pPrChange w:id="1436" w:author="FURNON Cyril" w:date="2023-08-18T00:11:00Z">
          <w:pPr/>
        </w:pPrChange>
      </w:pPr>
    </w:p>
    <w:p w14:paraId="4F702178" w14:textId="35105DEB" w:rsidR="000A40C3" w:rsidRPr="00AD7CE4" w:rsidRDefault="00000000" w:rsidP="00AD3DCE">
      <w:pPr>
        <w:jc w:val="both"/>
        <w:rPr>
          <w:rFonts w:cstheme="minorHAnsi"/>
        </w:rPr>
        <w:pPrChange w:id="1437" w:author="FURNON Cyril" w:date="2023-08-18T00:11:00Z">
          <w:pPr/>
        </w:pPrChange>
      </w:pPr>
      <w:r>
        <w:rPr>
          <w:rFonts w:cstheme="minorHAnsi"/>
          <w:noProof/>
        </w:rPr>
        <w:pict w14:anchorId="5B096EB1">
          <v:shape id="_x0000_s2181" type="#_x0000_t202" style="position:absolute;left:0;text-align:left;margin-left:193.4pt;margin-top:20pt;width:253.45pt;height:15.6pt;z-index:-251622400;mso-position-horizontal-relative:text;mso-position-vertical-relative:text" wrapcoords="-62 0 -62 20880 21600 20880 21600 0 -62 0" stroked="f">
            <v:textbox style="mso-next-textbox:#_x0000_s2181" inset="0,0,0,0">
              <w:txbxContent>
                <w:p w14:paraId="2B97DFF5" w14:textId="77F53FEB" w:rsidR="00D855A3" w:rsidRPr="00DC614C" w:rsidRDefault="00D855A3" w:rsidP="00D855A3">
                  <w:pPr>
                    <w:pStyle w:val="Lgende"/>
                    <w:rPr>
                      <w:noProof/>
                    </w:rPr>
                  </w:pPr>
                  <w:r>
                    <w:t xml:space="preserve">Figure </w:t>
                  </w:r>
                  <w:r w:rsidR="00511520">
                    <w:t>40</w:t>
                  </w:r>
                  <w:r>
                    <w:t xml:space="preserve"> : Ligne de code d'affichage de la fiche prospect</w:t>
                  </w:r>
                </w:p>
                <w:p w14:paraId="7C777F4F" w14:textId="77777777" w:rsidR="0080409F" w:rsidRDefault="0080409F"/>
                <w:p w14:paraId="13E8656E" w14:textId="0F5BFA94" w:rsidR="00D855A3" w:rsidRPr="00DC614C" w:rsidRDefault="00D855A3" w:rsidP="00D855A3">
                  <w:pPr>
                    <w:pStyle w:val="Lgende"/>
                    <w:rPr>
                      <w:noProof/>
                    </w:rPr>
                  </w:pPr>
                  <w:r>
                    <w:t xml:space="preserve">Figure </w:t>
                  </w:r>
                  <w:r w:rsidR="00511520">
                    <w:t>40</w:t>
                  </w:r>
                  <w:r>
                    <w:t xml:space="preserve"> : Ligne de code d'affichage de la fiche prospect</w:t>
                  </w:r>
                </w:p>
              </w:txbxContent>
            </v:textbox>
            <w10:wrap type="tight"/>
          </v:shape>
        </w:pict>
      </w:r>
    </w:p>
    <w:p w14:paraId="400BD5DC" w14:textId="77777777" w:rsidR="000A40C3" w:rsidRPr="00AD7CE4" w:rsidRDefault="000A40C3" w:rsidP="00AD3DCE">
      <w:pPr>
        <w:jc w:val="both"/>
        <w:rPr>
          <w:rFonts w:cstheme="minorHAnsi"/>
        </w:rPr>
        <w:pPrChange w:id="1438" w:author="FURNON Cyril" w:date="2023-08-18T00:11:00Z">
          <w:pPr/>
        </w:pPrChange>
      </w:pPr>
    </w:p>
    <w:p w14:paraId="0331A46B" w14:textId="1C46DDD1" w:rsidR="002C2772" w:rsidRPr="00AD7CE4" w:rsidRDefault="00511520" w:rsidP="00AD3DCE">
      <w:pPr>
        <w:jc w:val="both"/>
        <w:rPr>
          <w:rFonts w:cstheme="minorHAnsi"/>
        </w:rPr>
        <w:pPrChange w:id="1439" w:author="FURNON Cyril" w:date="2023-08-18T00:11:00Z">
          <w:pPr/>
        </w:pPrChange>
      </w:pPr>
      <w:ins w:id="1440" w:author="FURNON Cyril" w:date="2023-08-18T00:11:00Z">
        <w:r>
          <w:rPr>
            <w:noProof/>
          </w:rPr>
          <w:drawing>
            <wp:anchor distT="0" distB="0" distL="114300" distR="114300" simplePos="0" relativeHeight="251942400" behindDoc="0" locked="0" layoutInCell="1" allowOverlap="1" wp14:anchorId="6728F8A1" wp14:editId="29D71614">
              <wp:simplePos x="0" y="0"/>
              <wp:positionH relativeFrom="column">
                <wp:posOffset>25547</wp:posOffset>
              </wp:positionH>
              <wp:positionV relativeFrom="paragraph">
                <wp:posOffset>1378246</wp:posOffset>
              </wp:positionV>
              <wp:extent cx="5480685" cy="1725295"/>
              <wp:effectExtent l="19050" t="19050" r="5715" b="8255"/>
              <wp:wrapTopAndBottom/>
              <wp:docPr id="250241116" name="Image 25024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4255" t="33112" r="2018" b="5779"/>
                      <a:stretch/>
                    </pic:blipFill>
                    <pic:spPr bwMode="auto">
                      <a:xfrm>
                        <a:off x="0" y="0"/>
                        <a:ext cx="5480685" cy="17252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E5CE9">
          <w:rPr>
            <w:noProof/>
          </w:rPr>
          <w:drawing>
            <wp:anchor distT="0" distB="0" distL="114300" distR="114300" simplePos="0" relativeHeight="251943424" behindDoc="0" locked="0" layoutInCell="1" allowOverlap="1" wp14:anchorId="3B76C2BA" wp14:editId="56191BA8">
              <wp:simplePos x="0" y="0"/>
              <wp:positionH relativeFrom="column">
                <wp:posOffset>4737290</wp:posOffset>
              </wp:positionH>
              <wp:positionV relativeFrom="paragraph">
                <wp:posOffset>2656776</wp:posOffset>
              </wp:positionV>
              <wp:extent cx="184150" cy="101600"/>
              <wp:effectExtent l="0" t="0" r="0" b="12700"/>
              <wp:wrapTopAndBottom/>
              <wp:docPr id="1437778101" name="Image 143777810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24358" name="Image 1" descr="Une image contenant texte, capture d’écran, logiciel, nombre&#10;&#10;Description générée automatiquement"/>
                      <pic:cNvPicPr/>
                    </pic:nvPicPr>
                    <pic:blipFill rotWithShape="1">
                      <a:blip r:embed="rId75" cstate="print">
                        <a:extLst>
                          <a:ext uri="{28A0092B-C50C-407E-A947-70E740481C1C}">
                            <a14:useLocalDpi xmlns:a14="http://schemas.microsoft.com/office/drawing/2010/main" val="0"/>
                          </a:ext>
                        </a:extLst>
                      </a:blip>
                      <a:srcRect l="87110" t="66763" r="10065" b="29277"/>
                      <a:stretch/>
                    </pic:blipFill>
                    <pic:spPr bwMode="auto">
                      <a:xfrm>
                        <a:off x="0" y="0"/>
                        <a:ext cx="184150" cy="101600"/>
                      </a:xfrm>
                      <a:prstGeom prst="rect">
                        <a:avLst/>
                      </a:prstGeom>
                      <a:ln>
                        <a:noFill/>
                      </a:ln>
                      <a:effectLst>
                        <a:outerShdw blurRad="50800" dist="50800" dir="5400000" sx="10000" sy="10000" algn="ctr" rotWithShape="0">
                          <a:srgbClr val="000000">
                            <a:alpha val="43137"/>
                          </a:srgbClr>
                        </a:outerShdw>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del w:id="1441" w:author="FURNON Cyril" w:date="2023-08-18T00:11:00Z">
        <w:r w:rsidRPr="00AD7CE4">
          <w:rPr>
            <w:rFonts w:cstheme="minorHAnsi"/>
            <w:noProof/>
          </w:rPr>
          <w:drawing>
            <wp:anchor distT="0" distB="0" distL="114300" distR="114300" simplePos="0" relativeHeight="251640832" behindDoc="0" locked="0" layoutInCell="1" allowOverlap="1" wp14:anchorId="535863D6" wp14:editId="72C4DDCA">
              <wp:simplePos x="0" y="0"/>
              <wp:positionH relativeFrom="column">
                <wp:posOffset>25547</wp:posOffset>
              </wp:positionH>
              <wp:positionV relativeFrom="paragraph">
                <wp:posOffset>1378246</wp:posOffset>
              </wp:positionV>
              <wp:extent cx="5480685" cy="1725295"/>
              <wp:effectExtent l="19050" t="19050" r="5715" b="8255"/>
              <wp:wrapTopAndBottom/>
              <wp:docPr id="810975857" name="Image 81097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4255" t="33112" r="2018" b="5779"/>
                      <a:stretch/>
                    </pic:blipFill>
                    <pic:spPr bwMode="auto">
                      <a:xfrm>
                        <a:off x="0" y="0"/>
                        <a:ext cx="5480685" cy="17252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D7CE4">
          <w:rPr>
            <w:rFonts w:cstheme="minorHAnsi"/>
            <w:noProof/>
          </w:rPr>
          <w:drawing>
            <wp:anchor distT="0" distB="0" distL="114300" distR="114300" simplePos="0" relativeHeight="251666432" behindDoc="0" locked="0" layoutInCell="1" allowOverlap="1" wp14:anchorId="61B037D0" wp14:editId="620B371C">
              <wp:simplePos x="0" y="0"/>
              <wp:positionH relativeFrom="column">
                <wp:posOffset>4737290</wp:posOffset>
              </wp:positionH>
              <wp:positionV relativeFrom="paragraph">
                <wp:posOffset>2656776</wp:posOffset>
              </wp:positionV>
              <wp:extent cx="184150" cy="101600"/>
              <wp:effectExtent l="0" t="0" r="0" b="12700"/>
              <wp:wrapTopAndBottom/>
              <wp:docPr id="897289344" name="Image 897289344"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24358" name="Image 1" descr="Une image contenant texte, capture d’écran, logiciel, nombre&#10;&#10;Description générée automatiquement"/>
                      <pic:cNvPicPr/>
                    </pic:nvPicPr>
                    <pic:blipFill rotWithShape="1">
                      <a:blip r:embed="rId75" cstate="print">
                        <a:extLst>
                          <a:ext uri="{28A0092B-C50C-407E-A947-70E740481C1C}">
                            <a14:useLocalDpi xmlns:a14="http://schemas.microsoft.com/office/drawing/2010/main" val="0"/>
                          </a:ext>
                        </a:extLst>
                      </a:blip>
                      <a:srcRect l="87110" t="66763" r="10065" b="29277"/>
                      <a:stretch/>
                    </pic:blipFill>
                    <pic:spPr bwMode="auto">
                      <a:xfrm>
                        <a:off x="0" y="0"/>
                        <a:ext cx="184150" cy="101600"/>
                      </a:xfrm>
                      <a:prstGeom prst="rect">
                        <a:avLst/>
                      </a:prstGeom>
                      <a:ln>
                        <a:noFill/>
                      </a:ln>
                      <a:effectLst>
                        <a:outerShdw blurRad="50800" dist="50800" dir="5400000" sx="10000" sy="10000" algn="ctr" rotWithShape="0">
                          <a:srgbClr val="000000">
                            <a:alpha val="43137"/>
                          </a:srgbClr>
                        </a:outerShdw>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r w:rsidR="00000000">
        <w:rPr>
          <w:rFonts w:cstheme="minorHAnsi"/>
          <w:noProof/>
        </w:rPr>
        <w:pict w14:anchorId="53428687">
          <v:rect id="_x0000_s2191" style="position:absolute;left:0;text-align:left;margin-left:392.95pt;margin-top:245.15pt;width:19.3pt;height:11.1pt;z-index:251696128;mso-position-horizontal-relative:text;mso-position-vertical-relative:text" stroked="f"/>
        </w:pict>
      </w:r>
      <w:r w:rsidR="002C2772" w:rsidRPr="00AD7CE4">
        <w:rPr>
          <w:rFonts w:cstheme="minorHAnsi"/>
        </w:rPr>
        <w:t xml:space="preserve">L’ensemble des champs d’édition appartiennent à un </w:t>
      </w:r>
      <w:r w:rsidR="00F00F95" w:rsidRPr="00AD7CE4">
        <w:rPr>
          <w:rFonts w:cstheme="minorHAnsi"/>
        </w:rPr>
        <w:t>« </w:t>
      </w:r>
      <w:r w:rsidR="002C2772" w:rsidRPr="00AD7CE4">
        <w:rPr>
          <w:rFonts w:cstheme="minorHAnsi"/>
        </w:rPr>
        <w:t>component</w:t>
      </w:r>
      <w:r w:rsidR="00F00F95" w:rsidRPr="00AD7CE4">
        <w:rPr>
          <w:rFonts w:cstheme="minorHAnsi"/>
        </w:rPr>
        <w:t> »</w:t>
      </w:r>
      <w:r w:rsidR="002C2772" w:rsidRPr="00AD7CE4">
        <w:rPr>
          <w:rFonts w:cstheme="minorHAnsi"/>
        </w:rPr>
        <w:t xml:space="preserve"> pour rappeler </w:t>
      </w:r>
      <w:r w:rsidR="00BE309C" w:rsidRPr="00AD7CE4">
        <w:rPr>
          <w:rFonts w:cstheme="minorHAnsi"/>
        </w:rPr>
        <w:t>les notions vues</w:t>
      </w:r>
      <w:r w:rsidR="002C2772" w:rsidRPr="00AD7CE4">
        <w:rPr>
          <w:rFonts w:cstheme="minorHAnsi"/>
        </w:rPr>
        <w:t xml:space="preserve"> dans la partie </w:t>
      </w:r>
      <w:r w:rsidR="002C2772" w:rsidRPr="00AD7CE4">
        <w:rPr>
          <w:rFonts w:cstheme="minorHAnsi"/>
          <w:color w:val="4472C4" w:themeColor="accent1"/>
        </w:rPr>
        <w:t>B. 4. Environnement de Travail</w:t>
      </w:r>
      <w:r w:rsidR="002C2772" w:rsidRPr="00AD7CE4">
        <w:rPr>
          <w:rFonts w:cstheme="minorHAnsi"/>
        </w:rPr>
        <w:t>. Mais il existe d’autres components qui permettent de gérer</w:t>
      </w:r>
      <w:r w:rsidR="00EA6A18" w:rsidRPr="00AD7CE4">
        <w:rPr>
          <w:rFonts w:cstheme="minorHAnsi"/>
        </w:rPr>
        <w:t xml:space="preserve"> les interlocuteurs des clients ou</w:t>
      </w:r>
      <w:r w:rsidR="002C2772" w:rsidRPr="00AD7CE4">
        <w:rPr>
          <w:rFonts w:cstheme="minorHAnsi"/>
        </w:rPr>
        <w:t xml:space="preserve"> la gestion des Actions</w:t>
      </w:r>
      <w:r w:rsidR="00EA6A18" w:rsidRPr="00AD7CE4">
        <w:rPr>
          <w:rFonts w:cstheme="minorHAnsi"/>
        </w:rPr>
        <w:t xml:space="preserve">. Situé plus bas sur la même page que la fiche CRM, ces affichages </w:t>
      </w:r>
      <w:del w:id="1442" w:author="FURNON Cyril" w:date="2023-08-18T00:11:00Z">
        <w:r w:rsidR="00EA6A18" w:rsidRPr="00AD7CE4">
          <w:rPr>
            <w:rFonts w:cstheme="minorHAnsi"/>
          </w:rPr>
          <w:delText xml:space="preserve">des </w:delText>
        </w:r>
      </w:del>
      <w:r w:rsidR="008025BA" w:rsidRPr="00AD7CE4">
        <w:rPr>
          <w:rFonts w:cstheme="minorHAnsi"/>
        </w:rPr>
        <w:t xml:space="preserve">ont </w:t>
      </w:r>
      <w:ins w:id="1443" w:author="FURNON Cyril" w:date="2023-08-18T00:11:00Z">
        <w:r w:rsidR="008025BA">
          <w:t>subi</w:t>
        </w:r>
      </w:ins>
      <w:del w:id="1444" w:author="FURNON Cyril" w:date="2023-08-18T00:11:00Z">
        <w:r w:rsidR="008025BA" w:rsidRPr="00AD7CE4">
          <w:rPr>
            <w:rFonts w:cstheme="minorHAnsi"/>
          </w:rPr>
          <w:delText>subis</w:delText>
        </w:r>
      </w:del>
      <w:r w:rsidR="008025BA" w:rsidRPr="00AD7CE4">
        <w:rPr>
          <w:rFonts w:cstheme="minorHAnsi"/>
        </w:rPr>
        <w:t xml:space="preserve"> quelques changements graphiques cependant le fonctionnement reste inchangé : depuis un pop-up (petite fenêtre) après un clique sur un bouton. Un exemple est visible sur la F</w:t>
      </w:r>
      <w:r w:rsidR="008025BA" w:rsidRPr="00AD7CE4">
        <w:rPr>
          <w:rFonts w:cstheme="minorHAnsi"/>
          <w:i/>
          <w:iCs/>
        </w:rPr>
        <w:t xml:space="preserve">igure </w:t>
      </w:r>
      <w:r w:rsidRPr="00AD7CE4">
        <w:rPr>
          <w:rFonts w:cstheme="minorHAnsi"/>
          <w:i/>
          <w:iCs/>
        </w:rPr>
        <w:t>41</w:t>
      </w:r>
      <w:r w:rsidR="008025BA" w:rsidRPr="00AD7CE4">
        <w:rPr>
          <w:rFonts w:cstheme="minorHAnsi"/>
          <w:i/>
          <w:iCs/>
        </w:rPr>
        <w:t xml:space="preserve"> : Bas de la page d'une fiche prospect </w:t>
      </w:r>
      <w:r w:rsidR="008025BA" w:rsidRPr="00AD7CE4">
        <w:rPr>
          <w:rFonts w:cstheme="minorHAnsi"/>
        </w:rPr>
        <w:t>suivante</w:t>
      </w:r>
      <w:r w:rsidR="001C7173" w:rsidRPr="00AD7CE4">
        <w:rPr>
          <w:rFonts w:cstheme="minorHAnsi"/>
        </w:rPr>
        <w:t>.</w:t>
      </w:r>
    </w:p>
    <w:p w14:paraId="6FA3C0EC" w14:textId="29137B1E" w:rsidR="00511520" w:rsidRPr="00AD7CE4" w:rsidRDefault="00000000" w:rsidP="00AD3DCE">
      <w:pPr>
        <w:jc w:val="both"/>
        <w:rPr>
          <w:rFonts w:cstheme="minorHAnsi"/>
        </w:rPr>
        <w:pPrChange w:id="1445" w:author="FURNON Cyril" w:date="2023-08-18T00:11:00Z">
          <w:pPr/>
        </w:pPrChange>
      </w:pPr>
      <w:r>
        <w:rPr>
          <w:rFonts w:cstheme="minorHAnsi"/>
          <w:noProof/>
        </w:rPr>
        <w:pict w14:anchorId="67A26D6E">
          <v:shape id="_x0000_s2193" type="#_x0000_t202" style="position:absolute;left:0;text-align:left;margin-left:4.95pt;margin-top:156.35pt;width:431.55pt;height:15.9pt;z-index:251697152;mso-position-horizontal-relative:text;mso-position-vertical-relative:text" wrapcoords="-38 0 -38 20571 21600 20571 21600 0 -38 0" stroked="f">
            <v:textbox style="mso-next-textbox:#_x0000_s2193" inset="0,0,0,0">
              <w:txbxContent>
                <w:p w14:paraId="4800139F" w14:textId="613FA146" w:rsidR="008025BA" w:rsidRPr="00406E80" w:rsidRDefault="008025BA" w:rsidP="008025BA">
                  <w:pPr>
                    <w:pStyle w:val="Lgende"/>
                    <w:rPr>
                      <w:noProof/>
                    </w:rPr>
                  </w:pPr>
                  <w:r>
                    <w:t xml:space="preserve">Figure </w:t>
                  </w:r>
                  <w:r w:rsidR="00511520">
                    <w:t>41</w:t>
                  </w:r>
                  <w:r>
                    <w:t xml:space="preserve"> : Bas de la page d'une fiche prospect</w:t>
                  </w:r>
                </w:p>
                <w:p w14:paraId="45FD9C05" w14:textId="77777777" w:rsidR="0080409F" w:rsidRDefault="0080409F"/>
                <w:p w14:paraId="5D4D0E0B" w14:textId="2D573CD1" w:rsidR="008025BA" w:rsidRPr="00406E80" w:rsidRDefault="00546E21" w:rsidP="008025BA">
                  <w:pPr>
                    <w:pStyle w:val="Lgende"/>
                    <w:rPr>
                      <w:noProof/>
                    </w:rPr>
                  </w:pPr>
                  <w:r>
                    <w:t xml:space="preserve">Figure </w:t>
                  </w:r>
                  <w:r w:rsidR="00CE327F">
                    <w:t>42</w:t>
                  </w:r>
                  <w:r>
                    <w:t xml:space="preserve"> : </w:t>
                  </w:r>
                  <w:r w:rsidRPr="0054036A">
                    <w:t xml:space="preserve">Schéma BPMN du processus de gestion </w:t>
                  </w:r>
                  <w:r w:rsidR="00E77BD6" w:rsidRPr="0054036A">
                    <w:t>des prospects</w:t>
                  </w:r>
                  <w:r w:rsidRPr="0054036A">
                    <w:t xml:space="preserve"> doublons</w:t>
                  </w:r>
                  <w:r w:rsidR="008025BA">
                    <w:t xml:space="preserve">Figure </w:t>
                  </w:r>
                  <w:r w:rsidR="00511520">
                    <w:t>41</w:t>
                  </w:r>
                  <w:r w:rsidR="008025BA">
                    <w:t xml:space="preserve"> : Bas de la page d'une fiche prospect</w:t>
                  </w:r>
                </w:p>
              </w:txbxContent>
            </v:textbox>
          </v:shape>
        </w:pict>
      </w:r>
    </w:p>
    <w:p w14:paraId="2A36E9CA" w14:textId="6AE0F45F" w:rsidR="00511520" w:rsidRPr="00AD7CE4" w:rsidRDefault="001C7173" w:rsidP="009F0CE6">
      <w:pPr>
        <w:jc w:val="both"/>
        <w:rPr>
          <w:rFonts w:cstheme="minorHAnsi"/>
        </w:rPr>
        <w:pPrChange w:id="1446" w:author="FURNON Cyril" w:date="2023-08-18T00:11:00Z">
          <w:pPr/>
        </w:pPrChange>
      </w:pPr>
      <w:r w:rsidRPr="00AD7CE4">
        <w:rPr>
          <w:rFonts w:cstheme="minorHAnsi"/>
        </w:rPr>
        <w:t xml:space="preserve">Le déroulement de ses modifications </w:t>
      </w:r>
      <w:ins w:id="1447" w:author="FURNON Cyril" w:date="2023-08-18T00:11:00Z">
        <w:r w:rsidR="006F6062">
          <w:rPr>
            <w:rFonts w:ascii="Calibri" w:hAnsi="Calibri" w:cs="Calibri"/>
            <w:color w:val="000000"/>
          </w:rPr>
          <w:t>a amené</w:t>
        </w:r>
      </w:ins>
      <w:del w:id="1448" w:author="FURNON Cyril" w:date="2023-08-18T00:11:00Z">
        <w:r w:rsidRPr="00AD7CE4">
          <w:rPr>
            <w:rFonts w:cstheme="minorHAnsi"/>
          </w:rPr>
          <w:delText>à amener</w:delText>
        </w:r>
      </w:del>
      <w:r w:rsidRPr="00AD7CE4">
        <w:rPr>
          <w:rFonts w:cstheme="minorHAnsi"/>
        </w:rPr>
        <w:t xml:space="preserve"> une certaine organisation. Le projet étant conséquent, les deux versions ont </w:t>
      </w:r>
      <w:ins w:id="1449" w:author="FURNON Cyril" w:date="2023-08-18T00:11:00Z">
        <w:r w:rsidR="006F6062">
          <w:rPr>
            <w:rFonts w:ascii="Calibri" w:hAnsi="Calibri" w:cs="Calibri"/>
            <w:color w:val="000000"/>
          </w:rPr>
          <w:t>dû cohabiter</w:t>
        </w:r>
      </w:ins>
      <w:del w:id="1450" w:author="FURNON Cyril" w:date="2023-08-18T00:11:00Z">
        <w:r w:rsidRPr="00AD7CE4">
          <w:rPr>
            <w:rFonts w:cstheme="minorHAnsi"/>
          </w:rPr>
          <w:delText>deux cohabitées</w:delText>
        </w:r>
      </w:del>
      <w:r w:rsidRPr="00AD7CE4">
        <w:rPr>
          <w:rFonts w:cstheme="minorHAnsi"/>
        </w:rPr>
        <w:t xml:space="preserve"> afin de ne pas déranger la gestion actuelle </w:t>
      </w:r>
      <w:r w:rsidR="00BE309C" w:rsidRPr="00AD7CE4">
        <w:rPr>
          <w:rFonts w:cstheme="minorHAnsi"/>
        </w:rPr>
        <w:t>des prospects</w:t>
      </w:r>
      <w:r w:rsidRPr="00AD7CE4">
        <w:rPr>
          <w:rFonts w:cstheme="minorHAnsi"/>
        </w:rPr>
        <w:t xml:space="preserve">. L’équipe a </w:t>
      </w:r>
      <w:r w:rsidR="00BB6E29" w:rsidRPr="00AD7CE4">
        <w:rPr>
          <w:rFonts w:cstheme="minorHAnsi"/>
        </w:rPr>
        <w:t>dû</w:t>
      </w:r>
      <w:r w:rsidRPr="00AD7CE4">
        <w:rPr>
          <w:rFonts w:cstheme="minorHAnsi"/>
        </w:rPr>
        <w:t xml:space="preserve"> donc jongler entre des corrections sur la version dvdnet et le développement de la nouvelle version.  </w:t>
      </w:r>
    </w:p>
    <w:p w14:paraId="50333830" w14:textId="77777777" w:rsidR="009F0CE6" w:rsidRDefault="009F0CE6" w:rsidP="009F0CE6">
      <w:pPr>
        <w:jc w:val="both"/>
        <w:rPr>
          <w:rFonts w:asciiTheme="majorHAnsi" w:hAnsiTheme="majorHAnsi"/>
          <w:color w:val="44546A" w:themeColor="text2"/>
          <w:sz w:val="28"/>
          <w:rPrChange w:id="1451" w:author="FURNON Cyril" w:date="2023-08-18T00:11:00Z">
            <w:rPr>
              <w:rFonts w:eastAsiaTheme="majorEastAsia" w:cstheme="minorHAnsi"/>
              <w:color w:val="44546A" w:themeColor="text2"/>
              <w:sz w:val="28"/>
              <w:szCs w:val="24"/>
            </w:rPr>
          </w:rPrChange>
        </w:rPr>
        <w:pPrChange w:id="1452" w:author="FURNON Cyril" w:date="2023-08-18T00:11:00Z">
          <w:pPr/>
        </w:pPrChange>
      </w:pPr>
    </w:p>
    <w:p w14:paraId="355DD72C" w14:textId="77777777" w:rsidR="000A40C3" w:rsidRDefault="000A40C3" w:rsidP="009F0CE6">
      <w:pPr>
        <w:jc w:val="both"/>
        <w:rPr>
          <w:rFonts w:asciiTheme="majorHAnsi" w:hAnsiTheme="majorHAnsi"/>
          <w:color w:val="44546A" w:themeColor="text2"/>
          <w:sz w:val="28"/>
          <w:rPrChange w:id="1453" w:author="FURNON Cyril" w:date="2023-08-18T00:11:00Z">
            <w:rPr>
              <w:rFonts w:eastAsiaTheme="majorEastAsia" w:cstheme="minorHAnsi"/>
              <w:color w:val="44546A" w:themeColor="text2"/>
              <w:sz w:val="28"/>
              <w:szCs w:val="24"/>
            </w:rPr>
          </w:rPrChange>
        </w:rPr>
        <w:pPrChange w:id="1454" w:author="FURNON Cyril" w:date="2023-08-18T00:11:00Z">
          <w:pPr/>
        </w:pPrChange>
      </w:pPr>
    </w:p>
    <w:p w14:paraId="4254FFFC" w14:textId="5366CF98" w:rsidR="000802EF" w:rsidRDefault="00740011" w:rsidP="00BB7232">
      <w:pPr>
        <w:pStyle w:val="Titre3"/>
        <w:numPr>
          <w:ilvl w:val="1"/>
          <w:numId w:val="25"/>
        </w:numPr>
        <w:jc w:val="both"/>
        <w:rPr>
          <w:rPrChange w:id="1455" w:author="FURNON Cyril" w:date="2023-08-18T00:11:00Z">
            <w:rPr>
              <w:rFonts w:asciiTheme="minorHAnsi" w:hAnsiTheme="minorHAnsi" w:cstheme="minorHAnsi"/>
            </w:rPr>
          </w:rPrChange>
        </w:rPr>
        <w:pPrChange w:id="1456" w:author="FURNON Cyril" w:date="2023-08-18T00:11:00Z">
          <w:pPr>
            <w:pStyle w:val="Titre3"/>
            <w:numPr>
              <w:ilvl w:val="1"/>
              <w:numId w:val="25"/>
            </w:numPr>
            <w:ind w:left="720" w:hanging="360"/>
          </w:pPr>
        </w:pPrChange>
      </w:pPr>
      <w:bookmarkStart w:id="1457" w:name="_Toc143202699"/>
      <w:bookmarkStart w:id="1458" w:name="_Toc142561279"/>
      <w:r>
        <w:rPr>
          <w:rPrChange w:id="1459" w:author="FURNON Cyril" w:date="2023-08-18T00:11:00Z">
            <w:rPr>
              <w:rFonts w:asciiTheme="minorHAnsi" w:hAnsiTheme="minorHAnsi" w:cstheme="minorHAnsi"/>
            </w:rPr>
          </w:rPrChange>
        </w:rPr>
        <w:t>Règles de gestion</w:t>
      </w:r>
      <w:bookmarkEnd w:id="1457"/>
      <w:bookmarkEnd w:id="1458"/>
    </w:p>
    <w:p w14:paraId="26369B67" w14:textId="230F17E6" w:rsidR="00673F51" w:rsidRPr="00AD7CE4" w:rsidRDefault="00673F51" w:rsidP="00673F51">
      <w:pPr>
        <w:rPr>
          <w:rFonts w:cstheme="minorHAnsi"/>
        </w:rPr>
      </w:pPr>
    </w:p>
    <w:p w14:paraId="3F1163B4" w14:textId="530BD673" w:rsidR="00BE309C" w:rsidRPr="00AD7CE4" w:rsidRDefault="00C53343" w:rsidP="005666D6">
      <w:pPr>
        <w:jc w:val="both"/>
        <w:rPr>
          <w:rStyle w:val="Accentuationintense"/>
          <w:rFonts w:cstheme="minorHAnsi"/>
          <w:i w:val="0"/>
          <w:iCs w:val="0"/>
          <w:color w:val="auto"/>
        </w:rPr>
        <w:pPrChange w:id="1460" w:author="FURNON Cyril" w:date="2023-08-18T00:11:00Z">
          <w:pPr/>
        </w:pPrChange>
      </w:pPr>
      <w:r w:rsidRPr="00AD7CE4">
        <w:rPr>
          <w:rFonts w:cstheme="minorHAnsi"/>
        </w:rPr>
        <w:t>Bien sûr</w:t>
      </w:r>
      <w:ins w:id="1461" w:author="FURNON Cyril" w:date="2023-08-18T00:11:00Z">
        <w:r w:rsidR="006F6062">
          <w:t>,</w:t>
        </w:r>
      </w:ins>
      <w:r w:rsidRPr="00AD7CE4">
        <w:rPr>
          <w:rFonts w:cstheme="minorHAnsi"/>
        </w:rPr>
        <w:t xml:space="preserve"> l’apparition d’un nouveau design a </w:t>
      </w:r>
      <w:r w:rsidR="00BE3BA7" w:rsidRPr="00AD7CE4">
        <w:rPr>
          <w:rFonts w:cstheme="minorHAnsi"/>
        </w:rPr>
        <w:t>nécessité</w:t>
      </w:r>
      <w:r w:rsidRPr="00AD7CE4">
        <w:rPr>
          <w:rFonts w:cstheme="minorHAnsi"/>
        </w:rPr>
        <w:t xml:space="preserve"> de nouvelles règles de gestion. Ces règles de gestion apparaissent dès </w:t>
      </w:r>
      <w:r w:rsidR="00BE309C" w:rsidRPr="00AD7CE4">
        <w:rPr>
          <w:rFonts w:cstheme="minorHAnsi"/>
        </w:rPr>
        <w:t>la création</w:t>
      </w:r>
      <w:r w:rsidRPr="00AD7CE4">
        <w:rPr>
          <w:rFonts w:cstheme="minorHAnsi"/>
        </w:rPr>
        <w:t xml:space="preserve"> d’un prospect. L’une des premières fait référence à l’obligation de remplissage de certaines données pour valider l’enregistrement du prospect. Nous pouvons ainsi citer le nom, le prénom</w:t>
      </w:r>
      <w:r w:rsidR="00673F51" w:rsidRPr="00AD7CE4">
        <w:rPr>
          <w:rFonts w:cstheme="minorHAnsi"/>
        </w:rPr>
        <w:t xml:space="preserve">, </w:t>
      </w:r>
      <w:r w:rsidRPr="00AD7CE4">
        <w:rPr>
          <w:rFonts w:cstheme="minorHAnsi"/>
        </w:rPr>
        <w:t>le département</w:t>
      </w:r>
      <w:r w:rsidR="00673F51" w:rsidRPr="00AD7CE4">
        <w:rPr>
          <w:rFonts w:cstheme="minorHAnsi"/>
        </w:rPr>
        <w:t>, la présence d’un interlocuteur… mais il y a également des règles conditionnelles : le code postal doit correspondre au département s’il est renseigné.</w:t>
      </w:r>
      <w:r w:rsidR="00BE309C" w:rsidRPr="00AD7CE4">
        <w:rPr>
          <w:rFonts w:cstheme="minorHAnsi"/>
        </w:rPr>
        <w:t xml:space="preserve"> L’un des points notable</w:t>
      </w:r>
      <w:r w:rsidR="00CC736F" w:rsidRPr="00AD7CE4">
        <w:rPr>
          <w:rFonts w:cstheme="minorHAnsi"/>
        </w:rPr>
        <w:t>s</w:t>
      </w:r>
      <w:r w:rsidR="00BE309C" w:rsidRPr="00AD7CE4">
        <w:rPr>
          <w:rFonts w:cstheme="minorHAnsi"/>
        </w:rPr>
        <w:t xml:space="preserve"> </w:t>
      </w:r>
      <w:r w:rsidR="00CC736F" w:rsidRPr="00AD7CE4">
        <w:rPr>
          <w:rFonts w:cstheme="minorHAnsi"/>
        </w:rPr>
        <w:t xml:space="preserve">est la case « la recherche est pour lui-même » que l’on peut voir sur la </w:t>
      </w:r>
      <w:r w:rsidR="00CC736F" w:rsidRPr="00AD7CE4">
        <w:rPr>
          <w:rFonts w:cstheme="minorHAnsi"/>
          <w:i/>
          <w:iCs/>
        </w:rPr>
        <w:t>Figure 3</w:t>
      </w:r>
      <w:r w:rsidR="00CE327F" w:rsidRPr="00AD7CE4">
        <w:rPr>
          <w:rFonts w:cstheme="minorHAnsi"/>
          <w:i/>
          <w:iCs/>
        </w:rPr>
        <w:t>9</w:t>
      </w:r>
      <w:r w:rsidR="00CC736F" w:rsidRPr="00AD7CE4">
        <w:rPr>
          <w:rFonts w:cstheme="minorHAnsi"/>
          <w:i/>
          <w:iCs/>
        </w:rPr>
        <w:t xml:space="preserve"> : Maquette de la refonte du CRM</w:t>
      </w:r>
      <w:r w:rsidR="00CC736F" w:rsidRPr="00AD7CE4">
        <w:rPr>
          <w:rFonts w:cstheme="minorHAnsi"/>
        </w:rPr>
        <w:t>.</w:t>
      </w:r>
      <w:r w:rsidR="004531F1" w:rsidRPr="00AD7CE4">
        <w:rPr>
          <w:rFonts w:cstheme="minorHAnsi"/>
        </w:rPr>
        <w:t xml:space="preserve"> Ce cas remplace la présence obligatoire d’un interlocuteur pour le client mais nécessite le remplissage de plus de champ, comme un moyen de communication (email, courrier, téléphone) ou </w:t>
      </w:r>
      <w:r w:rsidR="005666D6" w:rsidRPr="00AD7CE4">
        <w:rPr>
          <w:rFonts w:cstheme="minorHAnsi"/>
        </w:rPr>
        <w:t>la civilité.</w:t>
      </w:r>
    </w:p>
    <w:p w14:paraId="3597AE0C" w14:textId="4955C3F4" w:rsidR="00BE3BA7" w:rsidRPr="00AD7CE4" w:rsidRDefault="00BE3BA7" w:rsidP="00AD3DCE">
      <w:pPr>
        <w:jc w:val="both"/>
        <w:rPr>
          <w:rFonts w:cstheme="minorHAnsi"/>
        </w:rPr>
        <w:pPrChange w:id="1462" w:author="FURNON Cyril" w:date="2023-08-18T00:11:00Z">
          <w:pPr/>
        </w:pPrChange>
      </w:pPr>
      <w:ins w:id="1463" w:author="FURNON Cyril" w:date="2023-08-18T00:11:00Z">
        <w:r>
          <w:t>D’autres</w:t>
        </w:r>
      </w:ins>
      <w:del w:id="1464" w:author="FURNON Cyril" w:date="2023-08-18T00:11:00Z">
        <w:r w:rsidRPr="00AD7CE4">
          <w:rPr>
            <w:rFonts w:cstheme="minorHAnsi"/>
          </w:rPr>
          <w:delText>D’autre</w:delText>
        </w:r>
      </w:del>
      <w:r w:rsidRPr="00AD7CE4">
        <w:rPr>
          <w:rFonts w:cstheme="minorHAnsi"/>
        </w:rPr>
        <w:t xml:space="preserve"> part, la modification des graphismes a amené l’ensemble des pop-ups utilisées jusque-là. En effet, avec le changement de technologie, </w:t>
      </w:r>
      <w:ins w:id="1465" w:author="FURNON Cyril" w:date="2023-08-18T00:11:00Z">
        <w:r>
          <w:t>même</w:t>
        </w:r>
      </w:ins>
      <w:del w:id="1466" w:author="FURNON Cyril" w:date="2023-08-18T00:11:00Z">
        <w:r w:rsidRPr="00AD7CE4">
          <w:rPr>
            <w:rFonts w:cstheme="minorHAnsi"/>
          </w:rPr>
          <w:delText>mêmes</w:delText>
        </w:r>
      </w:del>
      <w:r w:rsidRPr="00AD7CE4">
        <w:rPr>
          <w:rFonts w:cstheme="minorHAnsi"/>
        </w:rPr>
        <w:t xml:space="preserve"> si </w:t>
      </w:r>
      <w:ins w:id="1467" w:author="FURNON Cyril" w:date="2023-08-18T00:11:00Z">
        <w:r>
          <w:t>le</w:t>
        </w:r>
        <w:r w:rsidR="00372499">
          <w:t>s</w:t>
        </w:r>
      </w:ins>
      <w:del w:id="1468" w:author="FURNON Cyril" w:date="2023-08-18T00:11:00Z">
        <w:r w:rsidRPr="00AD7CE4">
          <w:rPr>
            <w:rFonts w:cstheme="minorHAnsi"/>
          </w:rPr>
          <w:delText>le</w:delText>
        </w:r>
      </w:del>
      <w:r w:rsidRPr="00AD7CE4">
        <w:rPr>
          <w:rFonts w:cstheme="minorHAnsi"/>
        </w:rPr>
        <w:t xml:space="preserve"> textes ne changent qu’en partie la création de ces derniers </w:t>
      </w:r>
      <w:ins w:id="1469" w:author="FURNON Cyril" w:date="2023-08-18T00:11:00Z">
        <w:r w:rsidR="00372499">
          <w:rPr>
            <w:rFonts w:ascii="Calibri" w:hAnsi="Calibri" w:cs="Calibri"/>
            <w:color w:val="000000"/>
          </w:rPr>
          <w:t>permet</w:t>
        </w:r>
      </w:ins>
      <w:del w:id="1470" w:author="FURNON Cyril" w:date="2023-08-18T00:11:00Z">
        <w:r w:rsidRPr="00AD7CE4">
          <w:rPr>
            <w:rFonts w:cstheme="minorHAnsi"/>
          </w:rPr>
          <w:delText>permis</w:delText>
        </w:r>
      </w:del>
      <w:r>
        <w:rPr>
          <w:rFonts w:ascii="Calibri" w:hAnsi="Calibri"/>
          <w:color w:val="000000"/>
          <w:rPrChange w:id="1471" w:author="FURNON Cyril" w:date="2023-08-18T00:11:00Z">
            <w:rPr>
              <w:rFonts w:cstheme="minorHAnsi"/>
            </w:rPr>
          </w:rPrChange>
        </w:rPr>
        <w:t xml:space="preserve"> </w:t>
      </w:r>
      <w:r w:rsidRPr="00AD7CE4">
        <w:rPr>
          <w:rFonts w:cstheme="minorHAnsi"/>
        </w:rPr>
        <w:t xml:space="preserve">une évolution des processus. </w:t>
      </w:r>
    </w:p>
    <w:p w14:paraId="77737175" w14:textId="34555AC5" w:rsidR="000F49B3" w:rsidRPr="00AD7CE4" w:rsidRDefault="00BE3BA7" w:rsidP="00AD3DCE">
      <w:pPr>
        <w:jc w:val="both"/>
        <w:rPr>
          <w:rFonts w:cstheme="minorHAnsi"/>
        </w:rPr>
        <w:pPrChange w:id="1472" w:author="FURNON Cyril" w:date="2023-08-18T00:11:00Z">
          <w:pPr/>
        </w:pPrChange>
      </w:pPr>
      <w:r w:rsidRPr="00AD7CE4">
        <w:rPr>
          <w:rFonts w:cstheme="minorHAnsi"/>
        </w:rPr>
        <w:t xml:space="preserve">Nous pouvons prendre l’exemple des doublons. Pour éviter la réplication de données, le Portail DomusVi possède une gestion des doublons. </w:t>
      </w:r>
      <w:r w:rsidR="000F49B3" w:rsidRPr="00AD7CE4">
        <w:rPr>
          <w:rFonts w:cstheme="minorHAnsi"/>
        </w:rPr>
        <w:t xml:space="preserve">Mais ce système </w:t>
      </w:r>
      <w:ins w:id="1473" w:author="FURNON Cyril" w:date="2023-08-18T00:11:00Z">
        <w:r w:rsidR="00372499">
          <w:rPr>
            <w:rFonts w:ascii="Calibri" w:hAnsi="Calibri" w:cs="Calibri"/>
            <w:color w:val="000000"/>
          </w:rPr>
          <w:t>a rencontré</w:t>
        </w:r>
      </w:ins>
      <w:del w:id="1474" w:author="FURNON Cyril" w:date="2023-08-18T00:11:00Z">
        <w:r w:rsidR="000F49B3" w:rsidRPr="00AD7CE4">
          <w:rPr>
            <w:rFonts w:cstheme="minorHAnsi"/>
          </w:rPr>
          <w:delText>à rencontre</w:delText>
        </w:r>
      </w:del>
      <w:r w:rsidR="000F49B3" w:rsidRPr="00AD7CE4">
        <w:rPr>
          <w:rFonts w:cstheme="minorHAnsi"/>
        </w:rPr>
        <w:t xml:space="preserve"> un problème : appuyer sur la touche échap lors d’apparition de certains pop-ups provoquaient des actions anormales et non-voulues. Ce pourquoi il a fallu changer le processus et définir </w:t>
      </w:r>
      <w:r w:rsidR="00BE309C" w:rsidRPr="00AD7CE4">
        <w:rPr>
          <w:rFonts w:cstheme="minorHAnsi"/>
        </w:rPr>
        <w:t>les actions possibles</w:t>
      </w:r>
      <w:r w:rsidR="000F49B3" w:rsidRPr="00AD7CE4">
        <w:rPr>
          <w:rFonts w:cstheme="minorHAnsi"/>
        </w:rPr>
        <w:t xml:space="preserve"> </w:t>
      </w:r>
      <w:ins w:id="1475" w:author="FURNON Cyril" w:date="2023-08-18T00:11:00Z">
        <w:r w:rsidR="00372499">
          <w:rPr>
            <w:rFonts w:ascii="Calibri" w:hAnsi="Calibri" w:cs="Calibri"/>
            <w:color w:val="000000"/>
          </w:rPr>
          <w:t>pour</w:t>
        </w:r>
        <w:r w:rsidR="000F49B3">
          <w:t xml:space="preserve"> </w:t>
        </w:r>
      </w:ins>
      <w:r w:rsidR="000F49B3" w:rsidRPr="00AD7CE4">
        <w:rPr>
          <w:rFonts w:cstheme="minorHAnsi"/>
        </w:rPr>
        <w:t>gérer tous les cas de figure.</w:t>
      </w:r>
    </w:p>
    <w:p w14:paraId="1AE9AA03" w14:textId="76282616" w:rsidR="00DA57C7" w:rsidRPr="00AD7CE4" w:rsidRDefault="00BE3BA7" w:rsidP="00AD3DCE">
      <w:pPr>
        <w:jc w:val="both"/>
        <w:rPr>
          <w:rFonts w:cstheme="minorHAnsi"/>
        </w:rPr>
        <w:pPrChange w:id="1476" w:author="FURNON Cyril" w:date="2023-08-18T00:11:00Z">
          <w:pPr/>
        </w:pPrChange>
      </w:pPr>
      <w:bookmarkStart w:id="1477" w:name="_Hlk142566394"/>
      <w:r w:rsidRPr="00AD7CE4">
        <w:rPr>
          <w:rFonts w:cstheme="minorHAnsi"/>
        </w:rPr>
        <w:t xml:space="preserve">Cela nous permet d’introduire ce processus avec la présence de types de </w:t>
      </w:r>
      <w:ins w:id="1478" w:author="FURNON Cyril" w:date="2023-08-18T00:11:00Z">
        <w:r>
          <w:t>profils</w:t>
        </w:r>
      </w:ins>
      <w:del w:id="1479" w:author="FURNON Cyril" w:date="2023-08-18T00:11:00Z">
        <w:r w:rsidRPr="00AD7CE4">
          <w:rPr>
            <w:rFonts w:cstheme="minorHAnsi"/>
          </w:rPr>
          <w:delText>profiles</w:delText>
        </w:r>
      </w:del>
      <w:r w:rsidRPr="00AD7CE4">
        <w:rPr>
          <w:rFonts w:cstheme="minorHAnsi"/>
        </w:rPr>
        <w:t xml:space="preserve"> : les </w:t>
      </w:r>
      <w:ins w:id="1480" w:author="FURNON Cyril" w:date="2023-08-18T00:11:00Z">
        <w:r>
          <w:t>profils</w:t>
        </w:r>
      </w:ins>
      <w:del w:id="1481" w:author="FURNON Cyril" w:date="2023-08-18T00:11:00Z">
        <w:r w:rsidRPr="00AD7CE4">
          <w:rPr>
            <w:rFonts w:cstheme="minorHAnsi"/>
          </w:rPr>
          <w:delText>profiles</w:delText>
        </w:r>
      </w:del>
      <w:r w:rsidRPr="00AD7CE4">
        <w:rPr>
          <w:rFonts w:cstheme="minorHAnsi"/>
        </w:rPr>
        <w:t xml:space="preserve"> Sièges et les </w:t>
      </w:r>
      <w:ins w:id="1482" w:author="FURNON Cyril" w:date="2023-08-18T00:11:00Z">
        <w:r>
          <w:t>profils</w:t>
        </w:r>
      </w:ins>
      <w:del w:id="1483" w:author="FURNON Cyril" w:date="2023-08-18T00:11:00Z">
        <w:r w:rsidRPr="00AD7CE4">
          <w:rPr>
            <w:rFonts w:cstheme="minorHAnsi"/>
          </w:rPr>
          <w:delText>profiles</w:delText>
        </w:r>
      </w:del>
      <w:r w:rsidRPr="00AD7CE4">
        <w:rPr>
          <w:rFonts w:cstheme="minorHAnsi"/>
        </w:rPr>
        <w:t xml:space="preserve"> Résidences. La principale différence entre ces deux </w:t>
      </w:r>
      <w:ins w:id="1484" w:author="FURNON Cyril" w:date="2023-08-18T00:11:00Z">
        <w:r>
          <w:t>profils</w:t>
        </w:r>
      </w:ins>
      <w:del w:id="1485" w:author="FURNON Cyril" w:date="2023-08-18T00:11:00Z">
        <w:r w:rsidRPr="00AD7CE4">
          <w:rPr>
            <w:rFonts w:cstheme="minorHAnsi"/>
          </w:rPr>
          <w:delText>profiles</w:delText>
        </w:r>
      </w:del>
      <w:r w:rsidRPr="00AD7CE4">
        <w:rPr>
          <w:rFonts w:cstheme="minorHAnsi"/>
        </w:rPr>
        <w:t xml:space="preserve"> </w:t>
      </w:r>
      <w:r w:rsidR="00007E22" w:rsidRPr="00AD7CE4">
        <w:rPr>
          <w:rFonts w:cstheme="minorHAnsi"/>
        </w:rPr>
        <w:t xml:space="preserve">est l’attribution des droits. Un </w:t>
      </w:r>
      <w:ins w:id="1486" w:author="FURNON Cyril" w:date="2023-08-18T00:11:00Z">
        <w:r w:rsidR="00007E22">
          <w:t>profil</w:t>
        </w:r>
      </w:ins>
      <w:del w:id="1487" w:author="FURNON Cyril" w:date="2023-08-18T00:11:00Z">
        <w:r w:rsidR="00007E22" w:rsidRPr="00AD7CE4">
          <w:rPr>
            <w:rFonts w:cstheme="minorHAnsi"/>
          </w:rPr>
          <w:delText>profile</w:delText>
        </w:r>
      </w:del>
      <w:r w:rsidR="00007E22" w:rsidRPr="00AD7CE4">
        <w:rPr>
          <w:rFonts w:cstheme="minorHAnsi"/>
        </w:rPr>
        <w:t xml:space="preserve"> </w:t>
      </w:r>
      <w:r w:rsidR="00E37980" w:rsidRPr="00AD7CE4">
        <w:rPr>
          <w:rFonts w:cstheme="minorHAnsi"/>
        </w:rPr>
        <w:t>Siège</w:t>
      </w:r>
      <w:r w:rsidR="00007E22" w:rsidRPr="00AD7CE4">
        <w:rPr>
          <w:rFonts w:cstheme="minorHAnsi"/>
        </w:rPr>
        <w:t xml:space="preserve"> possède plus de droits et moins de restrictions</w:t>
      </w:r>
      <w:r w:rsidR="00E37980" w:rsidRPr="00AD7CE4">
        <w:rPr>
          <w:rFonts w:cstheme="minorHAnsi"/>
        </w:rPr>
        <w:t xml:space="preserve"> c’est d’ailleurs visible sur</w:t>
      </w:r>
      <w:r w:rsidR="00546E21" w:rsidRPr="00AD7CE4">
        <w:rPr>
          <w:rFonts w:cstheme="minorHAnsi"/>
        </w:rPr>
        <w:t xml:space="preserve"> la</w:t>
      </w:r>
      <w:r w:rsidR="00E37980" w:rsidRPr="00AD7CE4">
        <w:rPr>
          <w:rFonts w:cstheme="minorHAnsi"/>
        </w:rPr>
        <w:t xml:space="preserve"> </w:t>
      </w:r>
      <w:r w:rsidR="00546E21" w:rsidRPr="00AD7CE4">
        <w:rPr>
          <w:rFonts w:cstheme="minorHAnsi"/>
          <w:i/>
          <w:iCs/>
        </w:rPr>
        <w:t xml:space="preserve">Figure </w:t>
      </w:r>
      <w:r w:rsidR="00CE327F" w:rsidRPr="00AD7CE4">
        <w:rPr>
          <w:rFonts w:cstheme="minorHAnsi"/>
          <w:i/>
          <w:iCs/>
        </w:rPr>
        <w:t>42</w:t>
      </w:r>
      <w:r w:rsidR="00E77BD6" w:rsidRPr="00AD7CE4">
        <w:rPr>
          <w:rFonts w:cstheme="minorHAnsi"/>
          <w:i/>
          <w:iCs/>
        </w:rPr>
        <w:t xml:space="preserve"> </w:t>
      </w:r>
      <w:r w:rsidR="00546E21" w:rsidRPr="00AD7CE4">
        <w:rPr>
          <w:rFonts w:cstheme="minorHAnsi"/>
          <w:i/>
          <w:iCs/>
        </w:rPr>
        <w:t xml:space="preserve">: Schéma BPMN du processus de gestion </w:t>
      </w:r>
      <w:r w:rsidR="00E77BD6" w:rsidRPr="00AD7CE4">
        <w:rPr>
          <w:rFonts w:cstheme="minorHAnsi"/>
          <w:i/>
          <w:iCs/>
        </w:rPr>
        <w:t>des prospects</w:t>
      </w:r>
      <w:r w:rsidR="00546E21" w:rsidRPr="00AD7CE4">
        <w:rPr>
          <w:rFonts w:cstheme="minorHAnsi"/>
          <w:i/>
          <w:iCs/>
        </w:rPr>
        <w:t xml:space="preserve"> doublons </w:t>
      </w:r>
      <w:r w:rsidR="00E37980" w:rsidRPr="00AD7CE4">
        <w:rPr>
          <w:rFonts w:cstheme="minorHAnsi"/>
        </w:rPr>
        <w:t>car il peut créer un doublon là où un profil résidence ne peut pas</w:t>
      </w:r>
      <w:r w:rsidR="00007E22" w:rsidRPr="00AD7CE4">
        <w:rPr>
          <w:rFonts w:cstheme="minorHAnsi"/>
        </w:rPr>
        <w:t>.</w:t>
      </w:r>
    </w:p>
    <w:bookmarkEnd w:id="1477"/>
    <w:p w14:paraId="0273560C" w14:textId="7D4A0210" w:rsidR="00CE327F" w:rsidRPr="00AD7CE4" w:rsidRDefault="00DA57C7" w:rsidP="00747BF5">
      <w:pPr>
        <w:jc w:val="both"/>
        <w:rPr>
          <w:rFonts w:cstheme="minorHAnsi"/>
        </w:rPr>
        <w:pPrChange w:id="1488" w:author="FURNON Cyril" w:date="2023-08-18T00:11:00Z">
          <w:pPr/>
        </w:pPrChange>
      </w:pPr>
      <w:r w:rsidRPr="00AD7CE4">
        <w:rPr>
          <w:rFonts w:cstheme="minorHAnsi"/>
        </w:rPr>
        <w:t>Le</w:t>
      </w:r>
      <w:r w:rsidR="00007E22" w:rsidRPr="00AD7CE4">
        <w:rPr>
          <w:rFonts w:cstheme="minorHAnsi"/>
        </w:rPr>
        <w:t xml:space="preserve"> schéma </w:t>
      </w:r>
      <w:ins w:id="1489" w:author="FURNON Cyril" w:date="2023-08-18T00:11:00Z">
        <w:r w:rsidR="00007E22">
          <w:t>BPM</w:t>
        </w:r>
        <w:r w:rsidR="00372499">
          <w:t>N</w:t>
        </w:r>
      </w:ins>
      <w:del w:id="1490" w:author="FURNON Cyril" w:date="2023-08-18T00:11:00Z">
        <w:r w:rsidR="00007E22" w:rsidRPr="00AD7CE4">
          <w:rPr>
            <w:rFonts w:cstheme="minorHAnsi"/>
          </w:rPr>
          <w:delText>BPNM</w:delText>
        </w:r>
      </w:del>
      <w:r w:rsidR="00007E22" w:rsidRPr="00AD7CE4">
        <w:rPr>
          <w:rFonts w:cstheme="minorHAnsi"/>
        </w:rPr>
        <w:t xml:space="preserve"> suivant</w:t>
      </w:r>
      <w:r w:rsidRPr="00AD7CE4">
        <w:rPr>
          <w:rFonts w:cstheme="minorHAnsi"/>
        </w:rPr>
        <w:t xml:space="preserve"> prévoit </w:t>
      </w:r>
      <w:r w:rsidR="004753B0" w:rsidRPr="00AD7CE4">
        <w:rPr>
          <w:rFonts w:cstheme="minorHAnsi"/>
        </w:rPr>
        <w:t>deux lignes directrices</w:t>
      </w:r>
      <w:r w:rsidRPr="00AD7CE4">
        <w:rPr>
          <w:rFonts w:cstheme="minorHAnsi"/>
        </w:rPr>
        <w:t xml:space="preserve"> : celle avec un utilisateur </w:t>
      </w:r>
      <w:r w:rsidR="002E7EFA" w:rsidRPr="00AD7CE4">
        <w:rPr>
          <w:rFonts w:cstheme="minorHAnsi"/>
        </w:rPr>
        <w:t>Résidence (bloc supérieur) et c’est d’un utilisateur Siège (bloc inférieur). Tandis que le bloc du milieu représente le front-end de l’application.</w:t>
      </w:r>
    </w:p>
    <w:p w14:paraId="40CE052E" w14:textId="370420BD" w:rsidR="00747BF5" w:rsidRPr="00AD7CE4" w:rsidRDefault="002E7EFA" w:rsidP="00747BF5">
      <w:pPr>
        <w:jc w:val="both"/>
        <w:rPr>
          <w:rFonts w:cstheme="minorHAnsi"/>
          <w:color w:val="4472C4" w:themeColor="accent1"/>
        </w:rPr>
        <w:pPrChange w:id="1491" w:author="FURNON Cyril" w:date="2023-08-18T00:11:00Z">
          <w:pPr/>
        </w:pPrChange>
      </w:pPr>
      <w:r w:rsidRPr="00AD7CE4">
        <w:rPr>
          <w:rFonts w:cstheme="minorHAnsi"/>
        </w:rPr>
        <w:t xml:space="preserve">Ce schéma traduit les différents cas en fonctions des actions des utilisateurs. Ce schéma fut utilisé pour la gestion de comportements anormaux et </w:t>
      </w:r>
      <w:del w:id="1492" w:author="FURNON Cyril" w:date="2023-08-18T00:11:00Z">
        <w:r w:rsidRPr="00AD7CE4">
          <w:rPr>
            <w:rFonts w:cstheme="minorHAnsi"/>
          </w:rPr>
          <w:delText xml:space="preserve">a été </w:delText>
        </w:r>
      </w:del>
      <w:r w:rsidRPr="00AD7CE4">
        <w:rPr>
          <w:rFonts w:cstheme="minorHAnsi"/>
        </w:rPr>
        <w:t>est arrivé après la refonte.</w:t>
      </w:r>
      <w:r w:rsidR="005014E4" w:rsidRPr="00AD7CE4">
        <w:rPr>
          <w:rFonts w:cstheme="minorHAnsi"/>
        </w:rPr>
        <w:t xml:space="preserve"> Il a suivi le processus des TMA comme indiqué dans la partie </w:t>
      </w:r>
      <w:r w:rsidR="005014E4" w:rsidRPr="00AD7CE4">
        <w:rPr>
          <w:rFonts w:cstheme="minorHAnsi"/>
          <w:color w:val="4472C4" w:themeColor="accent1"/>
        </w:rPr>
        <w:t xml:space="preserve">B. 3. </w:t>
      </w:r>
      <w:del w:id="1493" w:author="FURNON Cyril" w:date="2023-08-18T00:11:00Z">
        <w:r w:rsidR="005014E4" w:rsidRPr="00AD7CE4">
          <w:rPr>
            <w:rFonts w:cstheme="minorHAnsi"/>
            <w:color w:val="4472C4" w:themeColor="accent1"/>
          </w:rPr>
          <w:tab/>
        </w:r>
      </w:del>
      <w:r w:rsidR="005014E4" w:rsidRPr="00AD7CE4">
        <w:rPr>
          <w:rFonts w:cstheme="minorHAnsi"/>
          <w:color w:val="4472C4" w:themeColor="accent1"/>
        </w:rPr>
        <w:t>Processus de gestion du besoin.</w:t>
      </w:r>
      <w:r w:rsidR="00747BF5" w:rsidRPr="00AD7CE4">
        <w:rPr>
          <w:rFonts w:cstheme="minorHAnsi"/>
          <w:color w:val="4472C4" w:themeColor="accent1"/>
        </w:rPr>
        <w:t xml:space="preserve"> </w:t>
      </w:r>
    </w:p>
    <w:p w14:paraId="1273AE7B" w14:textId="00A19C9D" w:rsidR="00E77BD6" w:rsidRPr="00AD7CE4" w:rsidRDefault="00E77BD6" w:rsidP="00747BF5">
      <w:pPr>
        <w:jc w:val="both"/>
        <w:rPr>
          <w:rFonts w:cstheme="minorHAnsi"/>
        </w:rPr>
        <w:pPrChange w:id="1494" w:author="FURNON Cyril" w:date="2023-08-18T00:11:00Z">
          <w:pPr/>
        </w:pPrChange>
      </w:pPr>
    </w:p>
    <w:p w14:paraId="3E4F1A03" w14:textId="1B3E2B8E" w:rsidR="00A546E7" w:rsidRPr="00AD7CE4" w:rsidRDefault="00000000" w:rsidP="00E13097">
      <w:pPr>
        <w:jc w:val="both"/>
        <w:rPr>
          <w:rFonts w:cstheme="minorHAnsi"/>
        </w:rPr>
        <w:pPrChange w:id="1495" w:author="FURNON Cyril" w:date="2023-08-18T00:11:00Z">
          <w:pPr/>
        </w:pPrChange>
      </w:pPr>
      <w:r>
        <w:rPr>
          <w:rFonts w:cstheme="minorHAnsi"/>
          <w:i/>
          <w:iCs/>
          <w:noProof/>
        </w:rPr>
        <w:pict w14:anchorId="55042DBC">
          <v:shape id="_x0000_s2194" type="#_x0000_t202" style="position:absolute;left:0;text-align:left;margin-left:.1pt;margin-top:332.3pt;width:469.95pt;height:18.95pt;z-index:251698176;mso-position-horizontal-relative:text;mso-position-vertical-relative:text" stroked="f">
            <v:textbox style="mso-next-textbox:#_x0000_s2194" inset="0,0,0,0">
              <w:txbxContent>
                <w:p w14:paraId="61F837D8" w14:textId="6AA718A3" w:rsidR="00546E21" w:rsidRPr="00C9425C" w:rsidRDefault="00546E21" w:rsidP="00546E21">
                  <w:pPr>
                    <w:pStyle w:val="Lgende"/>
                    <w:rPr>
                      <w:noProof/>
                    </w:rPr>
                  </w:pPr>
                  <w:bookmarkStart w:id="1496" w:name="_Hlk142153453"/>
                  <w:bookmarkStart w:id="1497" w:name="_Hlk142153454"/>
                  <w:r>
                    <w:t xml:space="preserve">Figure </w:t>
                  </w:r>
                  <w:r w:rsidR="00CE327F">
                    <w:t>42</w:t>
                  </w:r>
                  <w:r>
                    <w:t xml:space="preserve"> : </w:t>
                  </w:r>
                  <w:r w:rsidRPr="0054036A">
                    <w:t xml:space="preserve">Schéma BPMN du processus de gestion </w:t>
                  </w:r>
                  <w:r w:rsidR="00E77BD6" w:rsidRPr="0054036A">
                    <w:t>des prospects</w:t>
                  </w:r>
                  <w:r w:rsidRPr="0054036A">
                    <w:t xml:space="preserve"> doublons</w:t>
                  </w:r>
                </w:p>
                <w:p w14:paraId="0A833436" w14:textId="77777777" w:rsidR="0080409F" w:rsidRDefault="0080409F"/>
                <w:p w14:paraId="1C5B6F06" w14:textId="6676ADD1" w:rsidR="00546E21" w:rsidRPr="00C9425C" w:rsidRDefault="00546E21" w:rsidP="00546E21">
                  <w:pPr>
                    <w:pStyle w:val="Lgende"/>
                    <w:rPr>
                      <w:noProof/>
                    </w:rPr>
                  </w:pPr>
                  <w:r>
                    <w:t xml:space="preserve">Figure </w:t>
                  </w:r>
                  <w:r w:rsidR="00CE327F">
                    <w:t>42</w:t>
                  </w:r>
                  <w:r>
                    <w:t xml:space="preserve"> : </w:t>
                  </w:r>
                  <w:r w:rsidRPr="0054036A">
                    <w:t xml:space="preserve">Schéma BPMN du processus de gestion </w:t>
                  </w:r>
                  <w:r w:rsidR="00E77BD6" w:rsidRPr="0054036A">
                    <w:t>des prospects</w:t>
                  </w:r>
                  <w:r w:rsidRPr="0054036A">
                    <w:t xml:space="preserve"> doublons</w:t>
                  </w:r>
                  <w:bookmarkEnd w:id="1496"/>
                  <w:bookmarkEnd w:id="1497"/>
                </w:p>
              </w:txbxContent>
            </v:textbox>
            <w10:wrap type="topAndBottom"/>
          </v:shape>
        </w:pict>
      </w:r>
      <w:ins w:id="1498" w:author="FURNON Cyril" w:date="2023-08-18T00:11:00Z">
        <w:r w:rsidR="00CE327F">
          <w:rPr>
            <w:noProof/>
          </w:rPr>
          <w:drawing>
            <wp:anchor distT="0" distB="0" distL="114300" distR="114300" simplePos="0" relativeHeight="251945472" behindDoc="0" locked="0" layoutInCell="1" allowOverlap="1" wp14:anchorId="3B19B749" wp14:editId="6499370C">
              <wp:simplePos x="0" y="0"/>
              <wp:positionH relativeFrom="column">
                <wp:posOffset>23495</wp:posOffset>
              </wp:positionH>
              <wp:positionV relativeFrom="paragraph">
                <wp:posOffset>15875</wp:posOffset>
              </wp:positionV>
              <wp:extent cx="5968365" cy="4154805"/>
              <wp:effectExtent l="19050" t="19050" r="0" b="0"/>
              <wp:wrapTopAndBottom/>
              <wp:docPr id="2041116802" name="Image 2041116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48941" name="Image 1"/>
                      <pic:cNvPicPr/>
                    </pic:nvPicPr>
                    <pic:blipFill rotWithShape="1">
                      <a:blip r:embed="rId80">
                        <a:extLst>
                          <a:ext uri="{28A0092B-C50C-407E-A947-70E740481C1C}">
                            <a14:useLocalDpi xmlns:a14="http://schemas.microsoft.com/office/drawing/2010/main" val="0"/>
                          </a:ext>
                        </a:extLst>
                      </a:blip>
                      <a:srcRect t="61" b="680"/>
                      <a:stretch/>
                    </pic:blipFill>
                    <pic:spPr bwMode="auto">
                      <a:xfrm>
                        <a:off x="0" y="0"/>
                        <a:ext cx="5968365" cy="41548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del w:id="1499" w:author="FURNON Cyril" w:date="2023-08-18T00:11:00Z">
        <w:r w:rsidR="00CE327F" w:rsidRPr="00AD7CE4">
          <w:rPr>
            <w:rFonts w:cstheme="minorHAnsi"/>
            <w:noProof/>
          </w:rPr>
          <w:drawing>
            <wp:anchor distT="0" distB="0" distL="114300" distR="114300" simplePos="0" relativeHeight="251639808" behindDoc="0" locked="0" layoutInCell="1" allowOverlap="1" wp14:anchorId="484EF91B" wp14:editId="18398C37">
              <wp:simplePos x="0" y="0"/>
              <wp:positionH relativeFrom="column">
                <wp:posOffset>23495</wp:posOffset>
              </wp:positionH>
              <wp:positionV relativeFrom="paragraph">
                <wp:posOffset>15875</wp:posOffset>
              </wp:positionV>
              <wp:extent cx="5968365" cy="4154805"/>
              <wp:effectExtent l="19050" t="19050" r="0" b="0"/>
              <wp:wrapTopAndBottom/>
              <wp:docPr id="294848941" name="Image 29484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48941" name="Image 1"/>
                      <pic:cNvPicPr/>
                    </pic:nvPicPr>
                    <pic:blipFill rotWithShape="1">
                      <a:blip r:embed="rId80">
                        <a:extLst>
                          <a:ext uri="{28A0092B-C50C-407E-A947-70E740481C1C}">
                            <a14:useLocalDpi xmlns:a14="http://schemas.microsoft.com/office/drawing/2010/main" val="0"/>
                          </a:ext>
                        </a:extLst>
                      </a:blip>
                      <a:srcRect t="61" b="680"/>
                      <a:stretch/>
                    </pic:blipFill>
                    <pic:spPr bwMode="auto">
                      <a:xfrm>
                        <a:off x="0" y="0"/>
                        <a:ext cx="5968365" cy="41548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r w:rsidR="005014E4" w:rsidRPr="00AD7CE4">
        <w:rPr>
          <w:rFonts w:cstheme="minorHAnsi"/>
        </w:rPr>
        <w:t xml:space="preserve">Avec la refonte du Refonte une nouvelle, un besoin de créer une nouvelle gestion des statuts des prospects et clients est arrivé. Le statut d’un client fait référence aux actions qu’il a fait auprès de résidence. Il peut être seulement en contact avec des résidences ou résident dans l’une d’elles </w:t>
      </w:r>
      <w:r w:rsidR="00AD3DCE" w:rsidRPr="00AD7CE4">
        <w:rPr>
          <w:rFonts w:cstheme="minorHAnsi"/>
        </w:rPr>
        <w:t xml:space="preserve">ou encore sortie des résidences. L’ensemble de ces statuts sont décrit sur un schéma : </w:t>
      </w:r>
      <w:r w:rsidR="00AD3DCE" w:rsidRPr="00AD7CE4">
        <w:rPr>
          <w:rFonts w:cstheme="minorHAnsi"/>
          <w:i/>
          <w:iCs/>
        </w:rPr>
        <w:t xml:space="preserve">la Figure </w:t>
      </w:r>
      <w:r w:rsidR="00CE327F" w:rsidRPr="00AD7CE4">
        <w:rPr>
          <w:rFonts w:cstheme="minorHAnsi"/>
          <w:i/>
          <w:iCs/>
        </w:rPr>
        <w:t>43</w:t>
      </w:r>
      <w:r w:rsidR="00AD3DCE" w:rsidRPr="00AD7CE4">
        <w:rPr>
          <w:rFonts w:cstheme="minorHAnsi"/>
          <w:i/>
          <w:iCs/>
        </w:rPr>
        <w:t xml:space="preserve"> : Schéma des statuts des clients</w:t>
      </w:r>
      <w:r w:rsidR="00AD3DCE" w:rsidRPr="00AD7CE4">
        <w:rPr>
          <w:rFonts w:cstheme="minorHAnsi"/>
        </w:rPr>
        <w:t xml:space="preserve">. </w:t>
      </w:r>
    </w:p>
    <w:p w14:paraId="1C8F6A4D" w14:textId="0B7630CF" w:rsidR="00E77BD6" w:rsidRPr="00AD7CE4" w:rsidRDefault="00257AE0" w:rsidP="00E13097">
      <w:pPr>
        <w:jc w:val="both"/>
        <w:rPr>
          <w:rFonts w:cstheme="minorHAnsi"/>
        </w:rPr>
        <w:pPrChange w:id="1500" w:author="FURNON Cyril" w:date="2023-08-18T00:11:00Z">
          <w:pPr/>
        </w:pPrChange>
      </w:pPr>
      <w:ins w:id="1501" w:author="FURNON Cyril" w:date="2023-08-18T00:11:00Z">
        <w:r>
          <w:rPr>
            <w:noProof/>
          </w:rPr>
          <w:drawing>
            <wp:anchor distT="0" distB="0" distL="114300" distR="114300" simplePos="0" relativeHeight="251947520" behindDoc="0" locked="0" layoutInCell="1" allowOverlap="1" wp14:anchorId="103F9FAC" wp14:editId="73DD4354">
              <wp:simplePos x="0" y="0"/>
              <wp:positionH relativeFrom="column">
                <wp:posOffset>9477</wp:posOffset>
              </wp:positionH>
              <wp:positionV relativeFrom="paragraph">
                <wp:posOffset>1963636</wp:posOffset>
              </wp:positionV>
              <wp:extent cx="5746750" cy="3816985"/>
              <wp:effectExtent l="19050" t="19050" r="6350" b="0"/>
              <wp:wrapTopAndBottom/>
              <wp:docPr id="1367678785" name="Image 1367678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90954" name="Image 1"/>
                      <pic:cNvPicPr/>
                    </pic:nvPicPr>
                    <pic:blipFill>
                      <a:blip r:embed="rId81">
                        <a:extLst>
                          <a:ext uri="{28A0092B-C50C-407E-A947-70E740481C1C}">
                            <a14:useLocalDpi xmlns:a14="http://schemas.microsoft.com/office/drawing/2010/main" val="0"/>
                          </a:ext>
                        </a:extLst>
                      </a:blip>
                      <a:stretch>
                        <a:fillRect/>
                      </a:stretch>
                    </pic:blipFill>
                    <pic:spPr>
                      <a:xfrm>
                        <a:off x="0" y="0"/>
                        <a:ext cx="5746750" cy="38169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000000">
          <w:rPr>
            <w:noProof/>
            <w:color w:val="FF0000"/>
          </w:rPr>
          <w:pict w14:anchorId="64E1A4CB">
            <v:group id="_x0000_s2283" style="position:absolute;left:0;text-align:left;margin-left:.95pt;margin-top:160.95pt;width:286pt;height:154.15pt;z-index:251948544;mso-position-horizontal-relative:text;mso-position-vertical-relative:text" coordorigin="1462,12523" coordsize="5563,3055">
              <v:rect id="_x0000_s2284" style="position:absolute;left:1462;top:12523;width:1603;height:1494" filled="f" strokecolor="red" strokeweight="1.5pt"/>
              <v:rect id="_x0000_s2285" style="position:absolute;left:6000;top:14956;width:1025;height:622" filled="f" strokecolor="red" strokeweight="1.5pt"/>
            </v:group>
          </w:pict>
        </w:r>
      </w:ins>
      <w:r w:rsidR="00747BF5" w:rsidRPr="00AD7CE4">
        <w:rPr>
          <w:rFonts w:cstheme="minorHAnsi"/>
        </w:rPr>
        <w:t xml:space="preserve">Sur cette image, nous pouvons souligner </w:t>
      </w:r>
      <w:ins w:id="1502" w:author="FURNON Cyril" w:date="2023-08-18T00:11:00Z">
        <w:r>
          <w:rPr>
            <w:rFonts w:ascii="Calibri" w:hAnsi="Calibri" w:cs="Calibri"/>
            <w:color w:val="000000"/>
          </w:rPr>
          <w:t>l'importance</w:t>
        </w:r>
      </w:ins>
      <w:del w:id="1503" w:author="FURNON Cyril" w:date="2023-08-18T00:11:00Z">
        <w:r w:rsidR="00747BF5" w:rsidRPr="00AD7CE4">
          <w:rPr>
            <w:rFonts w:cstheme="minorHAnsi"/>
          </w:rPr>
          <w:delText>l’important</w:delText>
        </w:r>
      </w:del>
      <w:r w:rsidR="00747BF5">
        <w:rPr>
          <w:rFonts w:ascii="Calibri" w:hAnsi="Calibri"/>
          <w:color w:val="000000"/>
          <w:rPrChange w:id="1504" w:author="FURNON Cyril" w:date="2023-08-18T00:11:00Z">
            <w:rPr>
              <w:rFonts w:cstheme="minorHAnsi"/>
            </w:rPr>
          </w:rPrChange>
        </w:rPr>
        <w:t xml:space="preserve"> </w:t>
      </w:r>
      <w:r w:rsidR="00747BF5" w:rsidRPr="00AD7CE4">
        <w:rPr>
          <w:rFonts w:cstheme="minorHAnsi"/>
        </w:rPr>
        <w:t>du contexte : « la résidence » définit la résidence propre à l’utilisateur et « autre résidence » fait référence à une autre. Cette notion prend son sens lorsque l’on parle d’admission. « </w:t>
      </w:r>
      <w:r w:rsidR="00747BF5" w:rsidRPr="00AD7CE4">
        <w:rPr>
          <w:rFonts w:cstheme="minorHAnsi"/>
          <w:i/>
          <w:iCs/>
        </w:rPr>
        <w:t>Un client est-il admis sur ma résidence ou sur une autre ? »</w:t>
      </w:r>
      <w:r w:rsidR="00747BF5" w:rsidRPr="00AD7CE4">
        <w:rPr>
          <w:rFonts w:cstheme="minorHAnsi"/>
        </w:rPr>
        <w:t xml:space="preserve">. Ainsi sur ce diagramme, nous pouvons voir les statuts de « sortie » (encadré en rouge sur l’image) d’un client signifiant qu’il a été dans une résidence. Lorsqu’un client est admis dans la résidence de l’utilisateur, il est visible avec un statut « entré » tandis que </w:t>
      </w:r>
      <w:r w:rsidR="00E77BD6" w:rsidRPr="00AD7CE4">
        <w:rPr>
          <w:rFonts w:cstheme="minorHAnsi"/>
        </w:rPr>
        <w:t>les autres résidences</w:t>
      </w:r>
      <w:r w:rsidR="00747BF5" w:rsidRPr="00AD7CE4">
        <w:rPr>
          <w:rFonts w:cstheme="minorHAnsi"/>
        </w:rPr>
        <w:t xml:space="preserve"> le verront avec un statut « admis dans une résidence ». </w:t>
      </w:r>
      <w:ins w:id="1505" w:author="FURNON Cyril" w:date="2023-08-18T00:11:00Z">
        <w:r w:rsidR="00747BF5">
          <w:t>D’autres</w:t>
        </w:r>
      </w:ins>
      <w:del w:id="1506" w:author="FURNON Cyril" w:date="2023-08-18T00:11:00Z">
        <w:r w:rsidR="00747BF5" w:rsidRPr="00AD7CE4">
          <w:rPr>
            <w:rFonts w:cstheme="minorHAnsi"/>
          </w:rPr>
          <w:delText>D’autre</w:delText>
        </w:r>
      </w:del>
      <w:r w:rsidR="00747BF5" w:rsidRPr="00AD7CE4">
        <w:rPr>
          <w:rFonts w:cstheme="minorHAnsi"/>
        </w:rPr>
        <w:t xml:space="preserve"> part, il y a la présence</w:t>
      </w:r>
      <w:r w:rsidR="00BB6E29" w:rsidRPr="00AD7CE4">
        <w:rPr>
          <w:rFonts w:cstheme="minorHAnsi"/>
        </w:rPr>
        <w:t xml:space="preserve"> de statuts pour les contacts effectués : « visite prévue », « en cours » si le contact a été effectué mais sans visite prévue, « visite réalisée » et « refus ». </w:t>
      </w:r>
    </w:p>
    <w:p w14:paraId="0510B81C" w14:textId="77777777" w:rsidR="00A25AEB" w:rsidRPr="0022736E" w:rsidRDefault="00000000" w:rsidP="00E13097">
      <w:pPr>
        <w:jc w:val="both"/>
        <w:rPr>
          <w:ins w:id="1507" w:author="FURNON Cyril" w:date="2023-08-18T00:11:00Z"/>
        </w:rPr>
      </w:pPr>
      <w:ins w:id="1508" w:author="FURNON Cyril" w:date="2023-08-18T00:11:00Z">
        <w:r>
          <w:rPr>
            <w:noProof/>
          </w:rPr>
          <w:pict w14:anchorId="503B1D83">
            <v:shape id="_x0000_s2286" type="#_x0000_t202" style="position:absolute;left:0;text-align:left;margin-left:-.55pt;margin-top:322.6pt;width:442.45pt;height:14.55pt;z-index:251950592;mso-position-horizontal-relative:text;mso-position-vertical-relative:text" stroked="f">
              <v:textbox style="mso-next-textbox:#_x0000_s2286" inset="0,0,0,0">
                <w:txbxContent>
                  <w:p w14:paraId="06E7F9CB" w14:textId="77777777" w:rsidR="00AD3DCE" w:rsidRPr="00A34B89" w:rsidRDefault="00AD3DCE" w:rsidP="00AD3DCE">
                    <w:pPr>
                      <w:pStyle w:val="Lgende"/>
                      <w:rPr>
                        <w:ins w:id="1509" w:author="FURNON Cyril" w:date="2023-08-18T00:11:00Z"/>
                        <w:noProof/>
                      </w:rPr>
                    </w:pPr>
                    <w:ins w:id="1510" w:author="FURNON Cyril" w:date="2023-08-18T00:11:00Z">
                      <w:r>
                        <w:t xml:space="preserve">Figure </w:t>
                      </w:r>
                      <w:r w:rsidR="00CE327F">
                        <w:t>43</w:t>
                      </w:r>
                      <w:r>
                        <w:t xml:space="preserve"> : Schéma des statuts des clients</w:t>
                      </w:r>
                    </w:ins>
                  </w:p>
                  <w:p w14:paraId="0C669400" w14:textId="77777777" w:rsidR="0080409F" w:rsidRDefault="0080409F">
                    <w:pPr>
                      <w:rPr>
                        <w:ins w:id="1511" w:author="FURNON Cyril" w:date="2023-08-18T00:11:00Z"/>
                      </w:rPr>
                    </w:pPr>
                  </w:p>
                  <w:p w14:paraId="564880C4" w14:textId="77777777" w:rsidR="00AD3DCE" w:rsidRPr="00A34B89" w:rsidRDefault="004A2686" w:rsidP="00AD3DCE">
                    <w:pPr>
                      <w:pStyle w:val="Lgende"/>
                      <w:rPr>
                        <w:ins w:id="1512" w:author="FURNON Cyril" w:date="2023-08-18T00:11:00Z"/>
                        <w:noProof/>
                      </w:rPr>
                    </w:pPr>
                    <w:bookmarkStart w:id="1513" w:name="_Toc142560364"/>
                    <w:ins w:id="1514" w:author="FURNON Cyril" w:date="2023-08-18T00:11:00Z">
                      <w:r>
                        <w:t xml:space="preserve">Figure </w:t>
                      </w:r>
                      <w:r w:rsidR="00000000">
                        <w:fldChar w:fldCharType="begin"/>
                      </w:r>
                      <w:r w:rsidR="00000000">
                        <w:instrText xml:space="preserve"> SEQ Figure \* ARABIC </w:instrText>
                      </w:r>
                      <w:r w:rsidR="00000000">
                        <w:fldChar w:fldCharType="separate"/>
                      </w:r>
                      <w:r w:rsidR="009B49BE">
                        <w:rPr>
                          <w:noProof/>
                        </w:rPr>
                        <w:t>63</w:t>
                      </w:r>
                      <w:r w:rsidR="00000000">
                        <w:rPr>
                          <w:noProof/>
                        </w:rPr>
                        <w:fldChar w:fldCharType="end"/>
                      </w:r>
                      <w:r>
                        <w:t xml:space="preserve"> : Exemple de dashboard du projet OuiCar</w:t>
                      </w:r>
                      <w:r w:rsidR="00AD3DCE">
                        <w:t xml:space="preserve">Figure </w:t>
                      </w:r>
                      <w:r w:rsidR="00CE327F">
                        <w:t>43</w:t>
                      </w:r>
                      <w:r w:rsidR="00AD3DCE">
                        <w:t xml:space="preserve"> : Schéma des statuts des clients</w:t>
                      </w:r>
                      <w:bookmarkEnd w:id="1513"/>
                    </w:ins>
                  </w:p>
                </w:txbxContent>
              </v:textbox>
              <w10:wrap type="topAndBottom"/>
            </v:shape>
          </w:pict>
        </w:r>
      </w:ins>
    </w:p>
    <w:p w14:paraId="6D73BA20" w14:textId="77777777" w:rsidR="00257AE0" w:rsidRDefault="00257AE0">
      <w:pPr>
        <w:rPr>
          <w:ins w:id="1515" w:author="FURNON Cyril" w:date="2023-08-18T00:11:00Z"/>
          <w:rFonts w:asciiTheme="majorHAnsi" w:eastAsiaTheme="majorEastAsia" w:hAnsiTheme="majorHAnsi" w:cstheme="majorBidi"/>
          <w:b/>
          <w:color w:val="2F5496" w:themeColor="accent1" w:themeShade="BF"/>
          <w:sz w:val="32"/>
          <w:szCs w:val="32"/>
        </w:rPr>
      </w:pPr>
      <w:bookmarkStart w:id="1516" w:name="_Toc142561280"/>
      <w:ins w:id="1517" w:author="FURNON Cyril" w:date="2023-08-18T00:11:00Z">
        <w:r>
          <w:br w:type="page"/>
        </w:r>
      </w:ins>
    </w:p>
    <w:p w14:paraId="010844C0" w14:textId="75B5E68D" w:rsidR="00A25AEB" w:rsidRPr="00AD7CE4" w:rsidRDefault="00000000" w:rsidP="00E13097">
      <w:pPr>
        <w:rPr>
          <w:del w:id="1518" w:author="FURNON Cyril" w:date="2023-08-18T00:11:00Z"/>
          <w:rFonts w:cstheme="minorHAnsi"/>
        </w:rPr>
      </w:pPr>
      <w:del w:id="1519" w:author="FURNON Cyril" w:date="2023-08-18T00:11:00Z">
        <w:r>
          <w:rPr>
            <w:rFonts w:cstheme="minorHAnsi"/>
            <w:noProof/>
            <w:color w:val="FF0000"/>
          </w:rPr>
          <w:pict w14:anchorId="7CDCB87C">
            <v:group id="_x0000_s2198" style="position:absolute;margin-left:1.8pt;margin-top:-296.45pt;width:286pt;height:154.15pt;z-index:251713536" coordorigin="1462,12523" coordsize="5563,3055">
              <v:rect id="_x0000_s2196" style="position:absolute;left:1462;top:12523;width:1603;height:1494" filled="f" strokecolor="red" strokeweight="1.5pt"/>
              <v:rect id="_x0000_s2197" style="position:absolute;left:6000;top:14956;width:1025;height:622" filled="f" strokecolor="red" strokeweight="1.5pt"/>
            </v:group>
          </w:pict>
        </w:r>
        <w:r w:rsidR="00A546E7" w:rsidRPr="00AD7CE4">
          <w:rPr>
            <w:rFonts w:cstheme="minorHAnsi"/>
            <w:noProof/>
          </w:rPr>
          <w:drawing>
            <wp:anchor distT="0" distB="0" distL="114300" distR="114300" simplePos="0" relativeHeight="251680768" behindDoc="0" locked="0" layoutInCell="1" allowOverlap="1" wp14:anchorId="6AD8B729" wp14:editId="15207E2F">
              <wp:simplePos x="0" y="0"/>
              <wp:positionH relativeFrom="column">
                <wp:posOffset>26035</wp:posOffset>
              </wp:positionH>
              <wp:positionV relativeFrom="paragraph">
                <wp:posOffset>10116</wp:posOffset>
              </wp:positionV>
              <wp:extent cx="5746750" cy="3816985"/>
              <wp:effectExtent l="19050" t="19050" r="6350" b="0"/>
              <wp:wrapTopAndBottom/>
              <wp:docPr id="2013190954" name="Image 2013190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90954" name="Image 1"/>
                      <pic:cNvPicPr/>
                    </pic:nvPicPr>
                    <pic:blipFill>
                      <a:blip r:embed="rId81">
                        <a:extLst>
                          <a:ext uri="{28A0092B-C50C-407E-A947-70E740481C1C}">
                            <a14:useLocalDpi xmlns:a14="http://schemas.microsoft.com/office/drawing/2010/main" val="0"/>
                          </a:ext>
                        </a:extLst>
                      </a:blip>
                      <a:stretch>
                        <a:fillRect/>
                      </a:stretch>
                    </pic:blipFill>
                    <pic:spPr>
                      <a:xfrm>
                        <a:off x="0" y="0"/>
                        <a:ext cx="5746750" cy="38169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cstheme="minorHAnsi"/>
            <w:noProof/>
          </w:rPr>
          <w:pict w14:anchorId="27442DB8">
            <v:shape id="_x0000_s2195" type="#_x0000_t202" style="position:absolute;margin-left:6.25pt;margin-top:323.3pt;width:442.45pt;height:14.55pt;z-index:251699200;mso-position-horizontal-relative:text;mso-position-vertical-relative:text" stroked="f">
              <v:textbox style="mso-next-textbox:#_x0000_s2195" inset="0,0,0,0">
                <w:txbxContent>
                  <w:p w14:paraId="40E92D2E" w14:textId="2D6CF1A0" w:rsidR="00AD3DCE" w:rsidRPr="00A34B89" w:rsidRDefault="00AD3DCE" w:rsidP="00AD3DCE">
                    <w:pPr>
                      <w:pStyle w:val="Lgende"/>
                      <w:rPr>
                        <w:del w:id="1520" w:author="FURNON Cyril" w:date="2023-08-18T00:11:00Z"/>
                        <w:noProof/>
                      </w:rPr>
                    </w:pPr>
                    <w:del w:id="1521" w:author="FURNON Cyril" w:date="2023-08-18T00:11:00Z">
                      <w:r>
                        <w:delText xml:space="preserve">Figure </w:delText>
                      </w:r>
                      <w:r w:rsidR="00CE327F">
                        <w:delText>43</w:delText>
                      </w:r>
                      <w:r>
                        <w:delText xml:space="preserve"> : Schéma des statuts des clients</w:delText>
                      </w:r>
                    </w:del>
                  </w:p>
                  <w:p w14:paraId="4C771BD2" w14:textId="77777777" w:rsidR="0080409F" w:rsidRDefault="0080409F">
                    <w:pPr>
                      <w:rPr>
                        <w:del w:id="1522" w:author="FURNON Cyril" w:date="2023-08-18T00:11:00Z"/>
                      </w:rPr>
                    </w:pPr>
                  </w:p>
                  <w:p w14:paraId="7D9AA250" w14:textId="29D824B3" w:rsidR="00AD3DCE" w:rsidRPr="00A34B89" w:rsidRDefault="004A2686" w:rsidP="00AD3DCE">
                    <w:pPr>
                      <w:pStyle w:val="Lgende"/>
                      <w:rPr>
                        <w:del w:id="1523" w:author="FURNON Cyril" w:date="2023-08-18T00:11:00Z"/>
                        <w:noProof/>
                      </w:rPr>
                    </w:pPr>
                    <w:bookmarkStart w:id="1524" w:name="_Toc142528399"/>
                    <w:del w:id="1525" w:author="FURNON Cyril" w:date="2023-08-18T00:11:00Z">
                      <w:r>
                        <w:delText xml:space="preserve">Figure </w:delText>
                      </w:r>
                      <w:r w:rsidR="00000000">
                        <w:fldChar w:fldCharType="begin"/>
                      </w:r>
                      <w:r w:rsidR="00000000">
                        <w:delInstrText xml:space="preserve"> SEQ Figure \* ARABIC </w:delInstrText>
                      </w:r>
                      <w:r w:rsidR="00000000">
                        <w:fldChar w:fldCharType="separate"/>
                      </w:r>
                      <w:r w:rsidR="00440CD6">
                        <w:rPr>
                          <w:noProof/>
                        </w:rPr>
                        <w:delText>61</w:delText>
                      </w:r>
                      <w:r w:rsidR="00000000">
                        <w:rPr>
                          <w:noProof/>
                        </w:rPr>
                        <w:fldChar w:fldCharType="end"/>
                      </w:r>
                      <w:r>
                        <w:delText xml:space="preserve"> : Exemple de dashboard du projet OuiCar</w:delText>
                      </w:r>
                      <w:r w:rsidR="00AD3DCE">
                        <w:delText xml:space="preserve">Figure </w:delText>
                      </w:r>
                      <w:r w:rsidR="00CE327F">
                        <w:delText>43</w:delText>
                      </w:r>
                      <w:r w:rsidR="00AD3DCE">
                        <w:delText xml:space="preserve"> : Schéma des statuts des clients</w:delText>
                      </w:r>
                      <w:bookmarkEnd w:id="1524"/>
                    </w:del>
                  </w:p>
                </w:txbxContent>
              </v:textbox>
              <w10:wrap type="topAndBottom"/>
            </v:shape>
          </w:pict>
        </w:r>
      </w:del>
    </w:p>
    <w:p w14:paraId="15B6FACC" w14:textId="68A08974" w:rsidR="004A2686" w:rsidRPr="00AD7CE4" w:rsidRDefault="004A2686" w:rsidP="00AD7CE4">
      <w:pPr>
        <w:pStyle w:val="Titre2"/>
        <w:numPr>
          <w:ilvl w:val="0"/>
          <w:numId w:val="25"/>
        </w:numPr>
        <w:spacing w:line="360" w:lineRule="auto"/>
        <w:rPr>
          <w:del w:id="1526" w:author="FURNON Cyril" w:date="2023-08-18T00:11:00Z"/>
          <w:rFonts w:asciiTheme="minorHAnsi" w:hAnsiTheme="minorHAnsi" w:cstheme="minorHAnsi"/>
        </w:rPr>
      </w:pPr>
      <w:bookmarkStart w:id="1527" w:name="_Toc143202700"/>
      <w:del w:id="1528" w:author="FURNON Cyril" w:date="2023-08-18T00:11:00Z">
        <w:r w:rsidRPr="00AD7CE4">
          <w:rPr>
            <w:rFonts w:asciiTheme="minorHAnsi" w:hAnsiTheme="minorHAnsi" w:cstheme="minorHAnsi"/>
          </w:rPr>
          <w:delText>MSPR OuiCar</w:delText>
        </w:r>
        <w:bookmarkEnd w:id="1527"/>
      </w:del>
    </w:p>
    <w:p w14:paraId="27C0334F" w14:textId="77777777" w:rsidR="004A2686" w:rsidRPr="00AD7CE4" w:rsidRDefault="004A2686" w:rsidP="00AD7CE4">
      <w:pPr>
        <w:spacing w:line="360" w:lineRule="auto"/>
        <w:rPr>
          <w:del w:id="1529" w:author="FURNON Cyril" w:date="2023-08-18T00:11:00Z"/>
          <w:rStyle w:val="lev"/>
          <w:rFonts w:cstheme="minorHAnsi"/>
        </w:rPr>
      </w:pPr>
      <w:del w:id="1530" w:author="FURNON Cyril" w:date="2023-08-18T00:11:00Z">
        <w:r w:rsidRPr="00AD7CE4">
          <w:rPr>
            <w:rStyle w:val="lev"/>
            <w:rFonts w:cstheme="minorHAnsi"/>
          </w:rPr>
          <w:delText>Blocs de Compétences :</w:delText>
        </w:r>
      </w:del>
    </w:p>
    <w:p w14:paraId="137D3751" w14:textId="4890CAD5" w:rsidR="004A2686" w:rsidRPr="00AD7CE4" w:rsidRDefault="004A2686" w:rsidP="00CB6F6E">
      <w:pPr>
        <w:pStyle w:val="Paragraphedeliste"/>
        <w:numPr>
          <w:ilvl w:val="0"/>
          <w:numId w:val="3"/>
        </w:numPr>
        <w:rPr>
          <w:del w:id="1531" w:author="FURNON Cyril" w:date="2023-08-18T00:11:00Z"/>
          <w:rStyle w:val="lev"/>
          <w:rFonts w:cstheme="minorHAnsi"/>
          <w:b w:val="0"/>
          <w:bCs w:val="0"/>
        </w:rPr>
      </w:pPr>
      <w:del w:id="1532" w:author="FURNON Cyril" w:date="2023-08-18T00:11:00Z">
        <w:r w:rsidRPr="00AD7CE4">
          <w:rPr>
            <w:rStyle w:val="lev"/>
            <w:rFonts w:cstheme="minorHAnsi"/>
            <w:b w:val="0"/>
            <w:bCs w:val="0"/>
          </w:rPr>
          <w:delText>A4 – Pilotage de l’informatique décisionnelle d’un système d’information (business intelligence &amp; big data)</w:delText>
        </w:r>
        <w:r w:rsidRPr="00AD7CE4">
          <w:rPr>
            <w:rStyle w:val="lev"/>
            <w:rFonts w:cstheme="minorHAnsi"/>
            <w:b w:val="0"/>
            <w:bCs w:val="0"/>
          </w:rPr>
          <w:tab/>
        </w:r>
        <w:r w:rsidRPr="00AD7CE4">
          <w:rPr>
            <w:rStyle w:val="lev"/>
            <w:rFonts w:cstheme="minorHAnsi"/>
            <w:b w:val="0"/>
            <w:bCs w:val="0"/>
          </w:rPr>
          <w:tab/>
        </w:r>
        <w:r w:rsidRPr="00AD7CE4">
          <w:rPr>
            <w:rStyle w:val="lev"/>
            <w:rFonts w:cstheme="minorHAnsi"/>
            <w:b w:val="0"/>
            <w:bCs w:val="0"/>
          </w:rPr>
          <w:tab/>
        </w:r>
        <w:r w:rsidRPr="00AD7CE4">
          <w:rPr>
            <w:rStyle w:val="lev"/>
            <w:rFonts w:cstheme="minorHAnsi"/>
            <w:b w:val="0"/>
            <w:bCs w:val="0"/>
          </w:rPr>
          <w:tab/>
        </w:r>
      </w:del>
    </w:p>
    <w:p w14:paraId="0A22FC8E" w14:textId="71C61B47" w:rsidR="009F0CE6" w:rsidRPr="00AD7CE4" w:rsidRDefault="00141826" w:rsidP="00AD7CE4">
      <w:pPr>
        <w:rPr>
          <w:del w:id="1533" w:author="FURNON Cyril" w:date="2023-08-18T00:11:00Z"/>
          <w:rFonts w:cstheme="minorHAnsi"/>
          <w:color w:val="FF0000"/>
          <w:sz w:val="28"/>
          <w:szCs w:val="28"/>
        </w:rPr>
      </w:pPr>
      <w:del w:id="1534" w:author="FURNON Cyril" w:date="2023-08-18T00:11:00Z">
        <w:r w:rsidRPr="00AD7CE4">
          <w:rPr>
            <w:rStyle w:val="lev"/>
            <w:rFonts w:cstheme="minorHAnsi"/>
          </w:rPr>
          <w:delText xml:space="preserve">Activité : </w:delText>
        </w:r>
        <w:r w:rsidR="000B6CFE" w:rsidRPr="00AD7CE4">
          <w:rPr>
            <w:rStyle w:val="lev"/>
            <w:rFonts w:cstheme="minorHAnsi"/>
            <w:b w:val="0"/>
            <w:bCs w:val="0"/>
          </w:rPr>
          <w:delText>Définition d’une stratégie « Data » globale en alignement avec la stratégie « Business », Management des données structurées d’un SI</w:delText>
        </w:r>
        <w:r w:rsidRPr="00AD7CE4">
          <w:rPr>
            <w:rStyle w:val="lev"/>
            <w:rFonts w:cstheme="minorHAnsi"/>
          </w:rPr>
          <w:br/>
        </w:r>
        <w:r w:rsidR="004A2686" w:rsidRPr="00AD7CE4">
          <w:rPr>
            <w:rStyle w:val="lev"/>
            <w:rFonts w:cstheme="minorHAnsi"/>
          </w:rPr>
          <w:delText xml:space="preserve">Compétences choisies : </w:delText>
        </w:r>
        <w:r w:rsidR="004A2686" w:rsidRPr="00AD7CE4">
          <w:rPr>
            <w:rFonts w:eastAsia="Times New Roman" w:cstheme="minorHAnsi"/>
            <w:color w:val="000000"/>
            <w:lang w:eastAsia="fr-FR"/>
          </w:rPr>
          <w:delText>A4C1, A4C2, A4C3, A4C5, A4C6, A4C8, A4C9</w:delText>
        </w:r>
      </w:del>
    </w:p>
    <w:p w14:paraId="7D44A654" w14:textId="541D858A" w:rsidR="004A2686" w:rsidRPr="00AD7CE4" w:rsidRDefault="004A2686" w:rsidP="00BB7232">
      <w:pPr>
        <w:pStyle w:val="Titre3"/>
        <w:numPr>
          <w:ilvl w:val="1"/>
          <w:numId w:val="25"/>
        </w:numPr>
        <w:rPr>
          <w:del w:id="1535" w:author="FURNON Cyril" w:date="2023-08-18T00:11:00Z"/>
          <w:rFonts w:asciiTheme="minorHAnsi" w:hAnsiTheme="minorHAnsi" w:cstheme="minorHAnsi"/>
        </w:rPr>
      </w:pPr>
      <w:bookmarkStart w:id="1536" w:name="_Toc143202701"/>
      <w:del w:id="1537" w:author="FURNON Cyril" w:date="2023-08-18T00:11:00Z">
        <w:r w:rsidRPr="00AD7CE4">
          <w:rPr>
            <w:rFonts w:asciiTheme="minorHAnsi" w:hAnsiTheme="minorHAnsi" w:cstheme="minorHAnsi"/>
          </w:rPr>
          <w:delText>Besoin du projet</w:delText>
        </w:r>
        <w:bookmarkEnd w:id="1536"/>
      </w:del>
    </w:p>
    <w:p w14:paraId="4DADCEEA" w14:textId="77777777" w:rsidR="004A2686" w:rsidRPr="00AD7CE4" w:rsidRDefault="004A2686" w:rsidP="00E13097">
      <w:pPr>
        <w:rPr>
          <w:del w:id="1538" w:author="FURNON Cyril" w:date="2023-08-18T00:11:00Z"/>
          <w:rFonts w:cstheme="minorHAnsi"/>
        </w:rPr>
      </w:pPr>
    </w:p>
    <w:p w14:paraId="1FE7BE27" w14:textId="2F959874" w:rsidR="004A2686" w:rsidRPr="00AD7CE4" w:rsidRDefault="004A2686" w:rsidP="00E13097">
      <w:pPr>
        <w:rPr>
          <w:del w:id="1539" w:author="FURNON Cyril" w:date="2023-08-18T00:11:00Z"/>
          <w:rFonts w:cstheme="minorHAnsi"/>
          <w:i/>
          <w:iCs/>
        </w:rPr>
      </w:pPr>
      <w:del w:id="1540" w:author="FURNON Cyril" w:date="2023-08-18T00:11:00Z">
        <w:r w:rsidRPr="00AD7CE4">
          <w:rPr>
            <w:rFonts w:cstheme="minorHAnsi"/>
            <w:i/>
            <w:iCs/>
          </w:rPr>
          <w:delText>Le projet qui suit été réalisé dans le cadre du parcours EISI à l’EPSI, l’ensemble des informations réussi dans les explications sont tirées du travail produit lors de ce projet par groupe de 4 à 6. Il est possible de trouver des similitudes dans les dossiers de toutes les personnes ayant contribuées à sa rédaction.</w:delText>
        </w:r>
        <w:r w:rsidR="00B152D3" w:rsidRPr="00AD7CE4">
          <w:rPr>
            <w:rFonts w:cstheme="minorHAnsi"/>
            <w:i/>
            <w:iCs/>
          </w:rPr>
          <w:delText xml:space="preserve"> De plus, l’entreprise est fictive e</w:delText>
        </w:r>
        <w:r w:rsidR="005366B2" w:rsidRPr="00AD7CE4">
          <w:rPr>
            <w:rFonts w:cstheme="minorHAnsi"/>
            <w:i/>
            <w:iCs/>
          </w:rPr>
          <w:delText>t toute similitude avec une société est fortuite.</w:delText>
        </w:r>
      </w:del>
    </w:p>
    <w:p w14:paraId="255D4FB9" w14:textId="77777777" w:rsidR="005366B2" w:rsidRPr="00AD7CE4" w:rsidRDefault="005366B2" w:rsidP="00E13097">
      <w:pPr>
        <w:rPr>
          <w:del w:id="1541" w:author="FURNON Cyril" w:date="2023-08-18T00:11:00Z"/>
          <w:rFonts w:cstheme="minorHAnsi"/>
          <w:color w:val="4472C4" w:themeColor="accent1"/>
        </w:rPr>
      </w:pPr>
    </w:p>
    <w:p w14:paraId="7D35FA8C" w14:textId="77777777" w:rsidR="005366B2" w:rsidRPr="00AD7CE4" w:rsidRDefault="004A2686" w:rsidP="005366B2">
      <w:pPr>
        <w:rPr>
          <w:del w:id="1542" w:author="FURNON Cyril" w:date="2023-08-18T00:11:00Z"/>
          <w:rFonts w:cstheme="minorHAnsi"/>
        </w:rPr>
      </w:pPr>
      <w:del w:id="1543" w:author="FURNON Cyril" w:date="2023-08-18T00:11:00Z">
        <w:r w:rsidRPr="00AD7CE4">
          <w:rPr>
            <w:rFonts w:cstheme="minorHAnsi"/>
          </w:rPr>
          <w:delText xml:space="preserve">L'entreprise OuiCar, se spécialise dans le service de covoiturage et autopartage. </w:delText>
        </w:r>
        <w:r w:rsidR="005366B2" w:rsidRPr="00AD7CE4">
          <w:rPr>
            <w:rFonts w:cstheme="minorHAnsi"/>
          </w:rPr>
          <w:delText>OuiCar, en pleine croissance commerciale, souhaite concurrencer d'autres acteurs français et européens dans le domaine de la location et du covoiturage. C’est pourquoi, e</w:delText>
        </w:r>
        <w:r w:rsidRPr="00AD7CE4">
          <w:rPr>
            <w:rFonts w:cstheme="minorHAnsi"/>
          </w:rPr>
          <w:delText>lle</w:delText>
        </w:r>
        <w:r w:rsidR="005366B2" w:rsidRPr="00AD7CE4">
          <w:rPr>
            <w:rFonts w:cstheme="minorHAnsi"/>
          </w:rPr>
          <w:delText xml:space="preserve"> prévoit d'élargir son champ d'activité avec la création d'une nouvelle application appelée OuiDispo. Cette application permettra aux utilisateurs de rechercher et de réserver des places de parking dans les grandes villes. L’application devra fourni toutes les informations nécessaires pour répondre à la demande croissante en places de parking dans les zones urbaines.</w:delText>
        </w:r>
      </w:del>
    </w:p>
    <w:p w14:paraId="79B7985E" w14:textId="4F3912E1" w:rsidR="005366B2" w:rsidRPr="00AD7CE4" w:rsidRDefault="00013CE6" w:rsidP="00013CE6">
      <w:pPr>
        <w:rPr>
          <w:del w:id="1544" w:author="FURNON Cyril" w:date="2023-08-18T00:11:00Z"/>
          <w:rFonts w:cstheme="minorHAnsi"/>
        </w:rPr>
      </w:pPr>
      <w:del w:id="1545" w:author="FURNON Cyril" w:date="2023-08-18T00:11:00Z">
        <w:r w:rsidRPr="00AD7CE4">
          <w:rPr>
            <w:rFonts w:cstheme="minorHAnsi"/>
          </w:rPr>
          <w:delText xml:space="preserve">OuiCar a fait appel à notre société « Data Digital » afin de répondre à ses besoins. L’équipe qui </w:delText>
        </w:r>
        <w:r w:rsidR="002A718B" w:rsidRPr="00AD7CE4">
          <w:rPr>
            <w:rFonts w:cstheme="minorHAnsi"/>
          </w:rPr>
          <w:delText>était</w:delText>
        </w:r>
        <w:r w:rsidRPr="00AD7CE4">
          <w:rPr>
            <w:rFonts w:cstheme="minorHAnsi"/>
          </w:rPr>
          <w:delText xml:space="preserve"> responsable de la </w:delText>
        </w:r>
        <w:r w:rsidR="005366B2" w:rsidRPr="00AD7CE4">
          <w:rPr>
            <w:rFonts w:cstheme="minorHAnsi"/>
          </w:rPr>
          <w:delText>conception de cette application</w:delText>
        </w:r>
        <w:r w:rsidRPr="00AD7CE4">
          <w:rPr>
            <w:rFonts w:cstheme="minorHAnsi"/>
          </w:rPr>
          <w:delText xml:space="preserve"> se compos</w:delText>
        </w:r>
        <w:r w:rsidR="002A718B" w:rsidRPr="00AD7CE4">
          <w:rPr>
            <w:rFonts w:cstheme="minorHAnsi"/>
          </w:rPr>
          <w:delText>ait</w:delText>
        </w:r>
        <w:r w:rsidRPr="00AD7CE4">
          <w:rPr>
            <w:rFonts w:cstheme="minorHAnsi"/>
          </w:rPr>
          <w:delText xml:space="preserve"> de quatre personnes.</w:delText>
        </w:r>
        <w:r w:rsidR="002A718B" w:rsidRPr="00AD7CE4">
          <w:rPr>
            <w:rFonts w:cstheme="minorHAnsi"/>
          </w:rPr>
          <w:delText xml:space="preserve"> </w:delText>
        </w:r>
        <w:r w:rsidR="002A718B" w:rsidRPr="00AD7CE4">
          <w:rPr>
            <w:rFonts w:cstheme="minorHAnsi"/>
            <w:color w:val="4472C4" w:themeColor="accent1"/>
          </w:rPr>
          <w:delText>Répartition des tâches rapidement à décrire</w:delText>
        </w:r>
      </w:del>
    </w:p>
    <w:p w14:paraId="192B4831" w14:textId="0353FE09" w:rsidR="004A2686" w:rsidRPr="00AD7CE4" w:rsidRDefault="00013CE6" w:rsidP="00E13097">
      <w:pPr>
        <w:rPr>
          <w:del w:id="1546" w:author="FURNON Cyril" w:date="2023-08-18T00:11:00Z"/>
          <w:rFonts w:cstheme="minorHAnsi"/>
        </w:rPr>
      </w:pPr>
      <w:del w:id="1547" w:author="FURNON Cyril" w:date="2023-08-18T00:11:00Z">
        <w:r w:rsidRPr="00AD7CE4">
          <w:rPr>
            <w:rFonts w:cstheme="minorHAnsi"/>
          </w:rPr>
          <w:delText>Tout d’abord</w:delText>
        </w:r>
        <w:r w:rsidR="002A718B" w:rsidRPr="00AD7CE4">
          <w:rPr>
            <w:rFonts w:cstheme="minorHAnsi"/>
          </w:rPr>
          <w:delText xml:space="preserve">, la récupération du besoin en terme applicatif nous a permis de comprendre les enjeux et les besoins en termes de données. </w:delText>
        </w:r>
      </w:del>
    </w:p>
    <w:p w14:paraId="3539E280" w14:textId="72C8642B" w:rsidR="002A718B" w:rsidRPr="00AD7CE4" w:rsidRDefault="00645455" w:rsidP="002A718B">
      <w:pPr>
        <w:pStyle w:val="Sous-titre"/>
        <w:rPr>
          <w:del w:id="1548" w:author="FURNON Cyril" w:date="2023-08-18T00:11:00Z"/>
          <w:rFonts w:cstheme="minorHAnsi"/>
          <w:sz w:val="24"/>
          <w:szCs w:val="24"/>
        </w:rPr>
      </w:pPr>
      <w:del w:id="1549" w:author="FURNON Cyril" w:date="2023-08-18T00:11:00Z">
        <w:r w:rsidRPr="00AD7CE4">
          <w:rPr>
            <w:rFonts w:cstheme="minorHAnsi"/>
            <w:sz w:val="24"/>
            <w:szCs w:val="24"/>
          </w:rPr>
          <w:delText>Most Valuable Product</w:delText>
        </w:r>
      </w:del>
    </w:p>
    <w:p w14:paraId="693A73D7" w14:textId="58F67F77" w:rsidR="001D773A" w:rsidRPr="00AD7CE4" w:rsidRDefault="00CB6F6E" w:rsidP="001D773A">
      <w:pPr>
        <w:rPr>
          <w:del w:id="1550" w:author="FURNON Cyril" w:date="2023-08-18T00:11:00Z"/>
          <w:rFonts w:cstheme="minorHAnsi"/>
          <w:lang w:eastAsia="fr-FR"/>
        </w:rPr>
      </w:pPr>
      <w:del w:id="1551" w:author="FURNON Cyril" w:date="2023-08-18T00:11:00Z">
        <w:r w:rsidRPr="00AD7CE4">
          <w:rPr>
            <w:rFonts w:cstheme="minorHAnsi"/>
            <w:noProof/>
            <w:lang w:eastAsia="fr-FR"/>
          </w:rPr>
          <w:drawing>
            <wp:anchor distT="0" distB="0" distL="114300" distR="114300" simplePos="0" relativeHeight="251683840" behindDoc="0" locked="0" layoutInCell="1" allowOverlap="1" wp14:anchorId="4899B913" wp14:editId="5A013770">
              <wp:simplePos x="0" y="0"/>
              <wp:positionH relativeFrom="column">
                <wp:posOffset>734695</wp:posOffset>
              </wp:positionH>
              <wp:positionV relativeFrom="paragraph">
                <wp:posOffset>771583</wp:posOffset>
              </wp:positionV>
              <wp:extent cx="4307609" cy="2973805"/>
              <wp:effectExtent l="19050" t="19050" r="0" b="0"/>
              <wp:wrapTopAndBottom/>
              <wp:docPr id="21005917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a:extLst>
                          <a:ext uri="{28A0092B-C50C-407E-A947-70E740481C1C}">
                            <a14:useLocalDpi xmlns:a14="http://schemas.microsoft.com/office/drawing/2010/main" val="0"/>
                          </a:ext>
                        </a:extLst>
                      </a:blip>
                      <a:srcRect l="1684" t="3960" r="5467" b="4305"/>
                      <a:stretch/>
                    </pic:blipFill>
                    <pic:spPr bwMode="auto">
                      <a:xfrm>
                        <a:off x="0" y="0"/>
                        <a:ext cx="4307609" cy="2973805"/>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1D773A" w:rsidRPr="00AD7CE4">
          <w:rPr>
            <w:rFonts w:cstheme="minorHAnsi"/>
            <w:lang w:eastAsia="fr-FR"/>
          </w:rPr>
          <w:delText>Dans un premier temps, nous pouvons présenter un diagramme Use Case (</w:delText>
        </w:r>
        <w:r w:rsidR="001D773A" w:rsidRPr="00AD7CE4">
          <w:rPr>
            <w:rFonts w:cstheme="minorHAnsi"/>
            <w:i/>
            <w:iCs/>
            <w:lang w:eastAsia="fr-FR"/>
          </w:rPr>
          <w:delText>Figure 44 : Digramme des fonctionnalités de OuiDispo</w:delText>
        </w:r>
        <w:r w:rsidR="001D773A" w:rsidRPr="00AD7CE4">
          <w:rPr>
            <w:rFonts w:cstheme="minorHAnsi"/>
            <w:lang w:eastAsia="fr-FR"/>
          </w:rPr>
          <w:delText xml:space="preserve">) détaillant les principales fonctionnalités </w:delText>
        </w:r>
        <w:r w:rsidRPr="00AD7CE4">
          <w:rPr>
            <w:rFonts w:cstheme="minorHAnsi"/>
            <w:lang w:eastAsia="fr-FR"/>
          </w:rPr>
          <w:delText xml:space="preserve">attendues </w:delText>
        </w:r>
        <w:r w:rsidR="001D773A" w:rsidRPr="00AD7CE4">
          <w:rPr>
            <w:rFonts w:cstheme="minorHAnsi"/>
            <w:lang w:eastAsia="fr-FR"/>
          </w:rPr>
          <w:delText>de l’application mobile.</w:delText>
        </w:r>
        <w:r w:rsidR="00645455" w:rsidRPr="00AD7CE4">
          <w:rPr>
            <w:rFonts w:cstheme="minorHAnsi"/>
            <w:lang w:eastAsia="fr-FR"/>
          </w:rPr>
          <w:delText xml:space="preserve"> </w:delText>
        </w:r>
      </w:del>
    </w:p>
    <w:p w14:paraId="14075647" w14:textId="0384F0DE" w:rsidR="002A718B" w:rsidRPr="00AD7CE4" w:rsidRDefault="00000000" w:rsidP="002A718B">
      <w:pPr>
        <w:rPr>
          <w:del w:id="1552" w:author="FURNON Cyril" w:date="2023-08-18T00:11:00Z"/>
          <w:rFonts w:cstheme="minorHAnsi"/>
        </w:rPr>
      </w:pPr>
      <w:del w:id="1553" w:author="FURNON Cyril" w:date="2023-08-18T00:11:00Z">
        <w:r>
          <w:rPr>
            <w:rFonts w:cstheme="minorHAnsi"/>
            <w:noProof/>
          </w:rPr>
          <w:pict w14:anchorId="4D403F22">
            <v:shape id="_x0000_s2234" type="#_x0000_t202" style="position:absolute;margin-left:57.35pt;margin-top:249.35pt;width:339.15pt;height:16.75pt;z-index:251714560;mso-position-horizontal-relative:text;mso-position-vertical-relative:text" stroked="f">
              <v:textbox style="mso-next-textbox:#_x0000_s2234" inset="0,0,0,0">
                <w:txbxContent>
                  <w:p w14:paraId="34C2D4F8" w14:textId="164D77E6" w:rsidR="001D773A" w:rsidRPr="00955212" w:rsidRDefault="001D773A" w:rsidP="001D773A">
                    <w:pPr>
                      <w:pStyle w:val="Lgende"/>
                      <w:rPr>
                        <w:del w:id="1554" w:author="FURNON Cyril" w:date="2023-08-18T00:11:00Z"/>
                        <w:noProof/>
                      </w:rPr>
                    </w:pPr>
                    <w:del w:id="1555" w:author="FURNON Cyril" w:date="2023-08-18T00:11:00Z">
                      <w:r>
                        <w:delText>Figure 44 : Digramme des fonctionnalités de OuiDispo</w:delText>
                      </w:r>
                    </w:del>
                  </w:p>
                </w:txbxContent>
              </v:textbox>
              <w10:wrap type="topAndBottom"/>
            </v:shape>
          </w:pict>
        </w:r>
        <w:r w:rsidR="00645455" w:rsidRPr="00AD7CE4">
          <w:rPr>
            <w:rFonts w:cstheme="minorHAnsi"/>
          </w:rPr>
          <w:delText>Une</w:delText>
        </w:r>
        <w:r w:rsidR="002A718B" w:rsidRPr="00AD7CE4">
          <w:rPr>
            <w:rFonts w:cstheme="minorHAnsi"/>
          </w:rPr>
          <w:delText xml:space="preserve"> carte précise et fiable capable de localiser l'utilisateur ainsi que les parkings à proximité.</w:delText>
        </w:r>
        <w:r w:rsidR="00E036F0" w:rsidRPr="00AD7CE4">
          <w:rPr>
            <w:rFonts w:cstheme="minorHAnsi"/>
          </w:rPr>
          <w:delText xml:space="preserve"> </w:delText>
        </w:r>
        <w:r w:rsidR="00645455" w:rsidRPr="00AD7CE4">
          <w:rPr>
            <w:rFonts w:cstheme="minorHAnsi"/>
          </w:rPr>
          <w:delText xml:space="preserve">Elle </w:delText>
        </w:r>
        <w:r w:rsidR="00E036F0" w:rsidRPr="00AD7CE4">
          <w:rPr>
            <w:rFonts w:cstheme="minorHAnsi"/>
          </w:rPr>
          <w:delText>devra permettre la navigation sur la carte et devra afficher les détails du parking après un clique</w:delText>
        </w:r>
        <w:r w:rsidR="001D773A" w:rsidRPr="00AD7CE4">
          <w:rPr>
            <w:rFonts w:cstheme="minorHAnsi"/>
          </w:rPr>
          <w:delText>.</w:delText>
        </w:r>
      </w:del>
    </w:p>
    <w:p w14:paraId="616A687A" w14:textId="299E1512" w:rsidR="004410B0" w:rsidRPr="00AD7CE4" w:rsidRDefault="004410B0" w:rsidP="004410B0">
      <w:pPr>
        <w:rPr>
          <w:del w:id="1556" w:author="FURNON Cyril" w:date="2023-08-18T00:11:00Z"/>
          <w:rFonts w:cstheme="minorHAnsi"/>
          <w:color w:val="4472C4" w:themeColor="accent1"/>
        </w:rPr>
      </w:pPr>
      <w:del w:id="1557" w:author="FURNON Cyril" w:date="2023-08-18T00:11:00Z">
        <w:r w:rsidRPr="00AD7CE4">
          <w:rPr>
            <w:rFonts w:cstheme="minorHAnsi"/>
          </w:rPr>
          <w:delText>Une gestion de compte pour l’application est prévue pour la personnification de l’application et pour la gestion de la réservation.</w:delText>
        </w:r>
        <w:r w:rsidRPr="00AD7CE4">
          <w:rPr>
            <w:rFonts w:cstheme="minorHAnsi"/>
            <w:color w:val="4472C4" w:themeColor="accent1"/>
          </w:rPr>
          <w:delText xml:space="preserve"> </w:delText>
        </w:r>
      </w:del>
    </w:p>
    <w:p w14:paraId="46D829D5" w14:textId="25605190" w:rsidR="00645455" w:rsidRPr="00AD7CE4" w:rsidRDefault="00645455" w:rsidP="00645455">
      <w:pPr>
        <w:rPr>
          <w:del w:id="1558" w:author="FURNON Cyril" w:date="2023-08-18T00:11:00Z"/>
          <w:rFonts w:cstheme="minorHAnsi"/>
        </w:rPr>
      </w:pPr>
      <w:del w:id="1559" w:author="FURNON Cyril" w:date="2023-08-18T00:11:00Z">
        <w:r w:rsidRPr="00AD7CE4">
          <w:rPr>
            <w:rFonts w:cstheme="minorHAnsi"/>
          </w:rPr>
          <w:delText>Bien sûr, la réservation est la deuxième partie indispensable à l’application. Une connexion avec les systèmes de réservation des parking est nécessaire pour mettre à jour le nombre de place disponible.</w:delText>
        </w:r>
      </w:del>
    </w:p>
    <w:p w14:paraId="7D772556" w14:textId="17DDD493" w:rsidR="00B17091" w:rsidRPr="00AD7CE4" w:rsidRDefault="00645455" w:rsidP="00303DD1">
      <w:pPr>
        <w:rPr>
          <w:del w:id="1560" w:author="FURNON Cyril" w:date="2023-08-18T00:11:00Z"/>
          <w:rFonts w:cstheme="minorHAnsi"/>
          <w:color w:val="7030A0"/>
        </w:rPr>
      </w:pPr>
      <w:del w:id="1561" w:author="FURNON Cyril" w:date="2023-08-18T00:11:00Z">
        <w:r w:rsidRPr="00AD7CE4">
          <w:rPr>
            <w:rFonts w:cstheme="minorHAnsi"/>
          </w:rPr>
          <w:delText xml:space="preserve"> </w:delText>
        </w:r>
        <w:r w:rsidR="004410B0" w:rsidRPr="00AD7CE4">
          <w:rPr>
            <w:rFonts w:cstheme="minorHAnsi"/>
          </w:rPr>
          <w:delText>D’autre part, la gestion de compte pourrait se coupler à la partie facturation : l</w:delText>
        </w:r>
        <w:r w:rsidR="002A718B" w:rsidRPr="00AD7CE4">
          <w:rPr>
            <w:rFonts w:cstheme="minorHAnsi"/>
          </w:rPr>
          <w:delText xml:space="preserve">’utilisateur </w:delText>
        </w:r>
        <w:r w:rsidR="004410B0" w:rsidRPr="00AD7CE4">
          <w:rPr>
            <w:rFonts w:cstheme="minorHAnsi"/>
          </w:rPr>
          <w:delText>pouvant</w:delText>
        </w:r>
        <w:r w:rsidR="002A718B" w:rsidRPr="00AD7CE4">
          <w:rPr>
            <w:rFonts w:cstheme="minorHAnsi"/>
          </w:rPr>
          <w:delText xml:space="preserve"> réserver </w:delText>
        </w:r>
        <w:r w:rsidR="004410B0" w:rsidRPr="00AD7CE4">
          <w:rPr>
            <w:rFonts w:cstheme="minorHAnsi"/>
          </w:rPr>
          <w:delText xml:space="preserve">à </w:delText>
        </w:r>
        <w:r w:rsidR="002A718B" w:rsidRPr="00AD7CE4">
          <w:rPr>
            <w:rFonts w:cstheme="minorHAnsi"/>
          </w:rPr>
          <w:delText>une date</w:delText>
        </w:r>
        <w:r w:rsidR="004410B0" w:rsidRPr="00AD7CE4">
          <w:rPr>
            <w:rFonts w:cstheme="minorHAnsi"/>
          </w:rPr>
          <w:delText xml:space="preserve"> </w:delText>
        </w:r>
        <w:r w:rsidR="002A718B" w:rsidRPr="00AD7CE4">
          <w:rPr>
            <w:rFonts w:cstheme="minorHAnsi"/>
          </w:rPr>
          <w:delText>précise et pendant une certaine durée</w:delText>
        </w:r>
        <w:r w:rsidR="00B17091" w:rsidRPr="00AD7CE4">
          <w:rPr>
            <w:rFonts w:cstheme="minorHAnsi"/>
          </w:rPr>
          <w:delText>.</w:delText>
        </w:r>
        <w:r w:rsidR="004410B0" w:rsidRPr="00AD7CE4">
          <w:rPr>
            <w:rFonts w:cstheme="minorHAnsi"/>
          </w:rPr>
          <w:delText xml:space="preserve"> </w:delText>
        </w:r>
        <w:r w:rsidR="00B17091" w:rsidRPr="00AD7CE4">
          <w:rPr>
            <w:rFonts w:cstheme="minorHAnsi"/>
          </w:rPr>
          <w:delText xml:space="preserve">Les clients doivent pouvoir payer et les sociétés propriétaires des parkings doivent pouvoir récupérer leurs contribution à la facturation le tout de manière sécurisée. </w:delText>
        </w:r>
        <w:r w:rsidR="004410B0" w:rsidRPr="00AD7CE4">
          <w:rPr>
            <w:rFonts w:cstheme="minorHAnsi"/>
          </w:rPr>
          <w:delText xml:space="preserve">Un historique des réservation et des factures des utilisateurs est prévu depuis les gestion de compte. </w:delText>
        </w:r>
        <w:r w:rsidR="00B17091" w:rsidRPr="00AD7CE4">
          <w:rPr>
            <w:rFonts w:cstheme="minorHAnsi"/>
          </w:rPr>
          <w:delText xml:space="preserve">Pour cela nous utiliserons un système externe que l’entreprise nous a </w:delText>
        </w:r>
        <w:r w:rsidR="00424DFC" w:rsidRPr="00AD7CE4">
          <w:rPr>
            <w:rFonts w:cstheme="minorHAnsi"/>
          </w:rPr>
          <w:delText>fourni</w:delText>
        </w:r>
        <w:r w:rsidR="00B17091" w:rsidRPr="00AD7CE4">
          <w:rPr>
            <w:rFonts w:cstheme="minorHAnsi"/>
          </w:rPr>
          <w:delText xml:space="preserve"> et utilise déjà pour son application principale de covoiturage et d’autopartage.</w:delText>
        </w:r>
      </w:del>
    </w:p>
    <w:p w14:paraId="1ABBB317" w14:textId="7682537B" w:rsidR="00013CE6" w:rsidRPr="00AD7CE4" w:rsidRDefault="00645455" w:rsidP="00E13097">
      <w:pPr>
        <w:rPr>
          <w:del w:id="1562" w:author="FURNON Cyril" w:date="2023-08-18T00:11:00Z"/>
          <w:rFonts w:cstheme="minorHAnsi"/>
        </w:rPr>
      </w:pPr>
      <w:del w:id="1563" w:author="FURNON Cyril" w:date="2023-08-18T00:11:00Z">
        <w:r w:rsidRPr="00AD7CE4">
          <w:rPr>
            <w:rFonts w:cstheme="minorHAnsi"/>
          </w:rPr>
          <w:delText xml:space="preserve">Ce diagramme correspond </w:delText>
        </w:r>
        <w:r w:rsidR="005B41E7" w:rsidRPr="00AD7CE4">
          <w:rPr>
            <w:rFonts w:cstheme="minorHAnsi"/>
          </w:rPr>
          <w:delText>aux</w:delText>
        </w:r>
        <w:r w:rsidRPr="00AD7CE4">
          <w:rPr>
            <w:rFonts w:cstheme="minorHAnsi"/>
          </w:rPr>
          <w:delText xml:space="preserve"> attentes minimum du projet pour sa validation d’autres amélioration pourront être discutées avec le client.</w:delText>
        </w:r>
      </w:del>
    </w:p>
    <w:p w14:paraId="0EC76B49" w14:textId="0669D20A" w:rsidR="00645455" w:rsidRPr="00AD7CE4" w:rsidRDefault="00CB6F6E" w:rsidP="00E13097">
      <w:pPr>
        <w:rPr>
          <w:del w:id="1564" w:author="FURNON Cyril" w:date="2023-08-18T00:11:00Z"/>
          <w:rFonts w:cstheme="minorHAnsi"/>
        </w:rPr>
      </w:pPr>
      <w:del w:id="1565" w:author="FURNON Cyril" w:date="2023-08-18T00:11:00Z">
        <w:r w:rsidRPr="00AD7CE4">
          <w:rPr>
            <w:rFonts w:cstheme="minorHAnsi"/>
          </w:rPr>
          <w:delText>Afin de faciliter le développement multi-système d’exploitation mobile, nous avons choisis un technologie hybride pour la création de l’application. Le React Native semble être également l’un des meilleurs outils pour combiner les échanges entre différentes systèmes et la facilité d’affichage.</w:delText>
        </w:r>
      </w:del>
    </w:p>
    <w:p w14:paraId="1D11D362" w14:textId="250BFC8F" w:rsidR="00645455" w:rsidRPr="00AD7CE4" w:rsidRDefault="00645455" w:rsidP="00645455">
      <w:pPr>
        <w:pStyle w:val="Titre3"/>
        <w:numPr>
          <w:ilvl w:val="0"/>
          <w:numId w:val="24"/>
        </w:numPr>
        <w:rPr>
          <w:del w:id="1566" w:author="FURNON Cyril" w:date="2023-08-18T00:11:00Z"/>
          <w:rFonts w:asciiTheme="minorHAnsi" w:hAnsiTheme="minorHAnsi" w:cstheme="minorHAnsi"/>
        </w:rPr>
      </w:pPr>
      <w:bookmarkStart w:id="1567" w:name="_Toc143202702"/>
      <w:del w:id="1568" w:author="FURNON Cyril" w:date="2023-08-18T00:11:00Z">
        <w:r w:rsidRPr="00AD7CE4">
          <w:rPr>
            <w:rFonts w:asciiTheme="minorHAnsi" w:hAnsiTheme="minorHAnsi" w:cstheme="minorHAnsi"/>
          </w:rPr>
          <w:delText>La structure des données</w:delText>
        </w:r>
        <w:bookmarkEnd w:id="1567"/>
      </w:del>
    </w:p>
    <w:p w14:paraId="34E6B2A1" w14:textId="7D1AFF09" w:rsidR="00645455" w:rsidRPr="00AD7CE4" w:rsidRDefault="00645455" w:rsidP="00645455">
      <w:pPr>
        <w:rPr>
          <w:del w:id="1569" w:author="FURNON Cyril" w:date="2023-08-18T00:11:00Z"/>
          <w:rFonts w:cstheme="minorHAnsi"/>
        </w:rPr>
      </w:pPr>
    </w:p>
    <w:p w14:paraId="1AAEF908" w14:textId="24A5607D" w:rsidR="00645455" w:rsidRPr="00AD7CE4" w:rsidRDefault="00645455" w:rsidP="0072658B">
      <w:pPr>
        <w:rPr>
          <w:del w:id="1570" w:author="FURNON Cyril" w:date="2023-08-18T00:11:00Z"/>
          <w:rFonts w:cstheme="minorHAnsi"/>
        </w:rPr>
      </w:pPr>
      <w:del w:id="1571" w:author="FURNON Cyril" w:date="2023-08-18T00:11:00Z">
        <w:r w:rsidRPr="00AD7CE4">
          <w:rPr>
            <w:rFonts w:cstheme="minorHAnsi"/>
          </w:rPr>
          <w:delText>L’entreprise OuiCar nous fournit le jeu de données des stationnements en France pour baser notre système et structurer les données</w:delText>
        </w:r>
        <w:r w:rsidR="0072658B" w:rsidRPr="00AD7CE4">
          <w:rPr>
            <w:rFonts w:cstheme="minorHAnsi"/>
          </w:rPr>
          <w:delText xml:space="preserve"> capitale à l’application. Mon principal apport dans ce projet concerne le modèle de données préparées pour l’application.</w:delText>
        </w:r>
      </w:del>
    </w:p>
    <w:p w14:paraId="5B0C0F91" w14:textId="5FB36EED" w:rsidR="0072658B" w:rsidRPr="00AD7CE4" w:rsidRDefault="0072658B" w:rsidP="0072658B">
      <w:pPr>
        <w:rPr>
          <w:del w:id="1572" w:author="FURNON Cyril" w:date="2023-08-18T00:11:00Z"/>
          <w:rFonts w:cstheme="minorHAnsi"/>
        </w:rPr>
      </w:pPr>
      <w:del w:id="1573" w:author="FURNON Cyril" w:date="2023-08-18T00:11:00Z">
        <w:r w:rsidRPr="00AD7CE4">
          <w:rPr>
            <w:rFonts w:cstheme="minorHAnsi"/>
          </w:rPr>
          <w:delText>Après l’analyse du jeu de données, nous avons pu trier les données pour établir une liste des champs/attributs. Cette liste sert de structure aux modèles de données et décris les noms données, leur type, leur provenance, leur objet de référence</w:delText>
        </w:r>
        <w:r w:rsidR="000777D5" w:rsidRPr="00AD7CE4">
          <w:rPr>
            <w:rFonts w:cstheme="minorHAnsi"/>
          </w:rPr>
          <w:delText xml:space="preserve">… c’est grâce à cette liste que nous présentons la </w:delText>
        </w:r>
        <w:r w:rsidR="00411EA6" w:rsidRPr="00AD7CE4">
          <w:rPr>
            <w:rFonts w:cstheme="minorHAnsi"/>
            <w:i/>
            <w:iCs/>
          </w:rPr>
          <w:delText>Figure 45 : Diagramme de classes du projet OuiCar</w:delText>
        </w:r>
        <w:r w:rsidR="00411EA6" w:rsidRPr="00AD7CE4">
          <w:rPr>
            <w:rFonts w:cstheme="minorHAnsi"/>
          </w:rPr>
          <w:delText>.</w:delText>
        </w:r>
      </w:del>
    </w:p>
    <w:p w14:paraId="6F0B44F8" w14:textId="01B37489" w:rsidR="00B17091" w:rsidRPr="00AD7CE4" w:rsidRDefault="005B41E7" w:rsidP="00E13097">
      <w:pPr>
        <w:rPr>
          <w:del w:id="1574" w:author="FURNON Cyril" w:date="2023-08-18T00:11:00Z"/>
          <w:rFonts w:cstheme="minorHAnsi"/>
        </w:rPr>
      </w:pPr>
      <w:del w:id="1575" w:author="FURNON Cyril" w:date="2023-08-18T00:11:00Z">
        <w:r w:rsidRPr="00AD7CE4">
          <w:rPr>
            <w:rFonts w:cstheme="minorHAnsi"/>
            <w:noProof/>
          </w:rPr>
          <w:drawing>
            <wp:anchor distT="0" distB="0" distL="114300" distR="114300" simplePos="0" relativeHeight="251678720" behindDoc="0" locked="0" layoutInCell="1" allowOverlap="1" wp14:anchorId="1C5646BB" wp14:editId="1E0BDA0C">
              <wp:simplePos x="0" y="0"/>
              <wp:positionH relativeFrom="column">
                <wp:posOffset>19685</wp:posOffset>
              </wp:positionH>
              <wp:positionV relativeFrom="paragraph">
                <wp:posOffset>24130</wp:posOffset>
              </wp:positionV>
              <wp:extent cx="3284855" cy="3056255"/>
              <wp:effectExtent l="19050" t="19050" r="0" b="0"/>
              <wp:wrapSquare wrapText="bothSides"/>
              <wp:docPr id="26101485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2156" t="3244" r="7216" b="5448"/>
                      <a:stretch/>
                    </pic:blipFill>
                    <pic:spPr bwMode="auto">
                      <a:xfrm>
                        <a:off x="0" y="0"/>
                        <a:ext cx="3284855" cy="305625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p>
    <w:p w14:paraId="25788DAF" w14:textId="0D669157" w:rsidR="00B17091" w:rsidRPr="00AD7CE4" w:rsidRDefault="00B17091" w:rsidP="00E13097">
      <w:pPr>
        <w:rPr>
          <w:del w:id="1576" w:author="FURNON Cyril" w:date="2023-08-18T00:11:00Z"/>
          <w:rFonts w:cstheme="minorHAnsi"/>
        </w:rPr>
      </w:pPr>
      <w:del w:id="1577" w:author="FURNON Cyril" w:date="2023-08-18T00:11:00Z">
        <w:r w:rsidRPr="00AD7CE4">
          <w:rPr>
            <w:rFonts w:cstheme="minorHAnsi"/>
          </w:rPr>
          <w:delText>Cette figure nous a permis de créer la base de données nécessaire au fonctionnement de l’application.</w:delText>
        </w:r>
      </w:del>
    </w:p>
    <w:p w14:paraId="7ADA7263" w14:textId="6E2A6467" w:rsidR="00B17091" w:rsidRPr="00AD7CE4" w:rsidRDefault="00B17091" w:rsidP="00E13097">
      <w:pPr>
        <w:rPr>
          <w:del w:id="1578" w:author="FURNON Cyril" w:date="2023-08-18T00:11:00Z"/>
          <w:rFonts w:cstheme="minorHAnsi"/>
        </w:rPr>
      </w:pPr>
      <w:del w:id="1579" w:author="FURNON Cyril" w:date="2023-08-18T00:11:00Z">
        <w:r w:rsidRPr="00AD7CE4">
          <w:rPr>
            <w:rFonts w:cstheme="minorHAnsi"/>
          </w:rPr>
          <w:delText>Elle comprend différents objets : le parking avec toutes les coordonnées le définissant. Les réservations</w:delText>
        </w:r>
        <w:r w:rsidR="005B41E7" w:rsidRPr="00AD7CE4">
          <w:rPr>
            <w:rFonts w:cstheme="minorHAnsi"/>
          </w:rPr>
          <w:delText xml:space="preserve"> relié avec le parking par deux tables pour gérer de potentiels évolutions avec différentes types de places. Et l’utilisateur avec ses informations relié aux réservations et aux factures pour gérer l’historisation.</w:delText>
        </w:r>
      </w:del>
    </w:p>
    <w:p w14:paraId="5E73EEA4" w14:textId="4A907823" w:rsidR="00B17091" w:rsidRPr="00AD7CE4" w:rsidRDefault="00000000" w:rsidP="00E13097">
      <w:pPr>
        <w:rPr>
          <w:del w:id="1580" w:author="FURNON Cyril" w:date="2023-08-18T00:11:00Z"/>
          <w:rFonts w:cstheme="minorHAnsi"/>
        </w:rPr>
      </w:pPr>
      <w:del w:id="1581" w:author="FURNON Cyril" w:date="2023-08-18T00:11:00Z">
        <w:r>
          <w:rPr>
            <w:rFonts w:cstheme="minorHAnsi"/>
            <w:noProof/>
          </w:rPr>
          <w:pict w14:anchorId="3E12643F">
            <v:shape id="_x0000_s2103" type="#_x0000_t202" style="position:absolute;margin-left:-268.9pt;margin-top:46.85pt;width:267.55pt;height:16.2pt;z-index:251658240;mso-position-horizontal-relative:text;mso-position-vertical-relative:text" stroked="f">
              <v:textbox style="mso-next-textbox:#_x0000_s2103" inset="0,0,0,0">
                <w:txbxContent>
                  <w:p w14:paraId="629C9E6D" w14:textId="14591FA2" w:rsidR="00141826" w:rsidRPr="003405AB" w:rsidRDefault="00141826" w:rsidP="000777D5">
                    <w:pPr>
                      <w:pStyle w:val="Lgende"/>
                      <w:rPr>
                        <w:del w:id="1582" w:author="FURNON Cyril" w:date="2023-08-18T00:11:00Z"/>
                        <w:noProof/>
                      </w:rPr>
                    </w:pPr>
                    <w:bookmarkStart w:id="1583" w:name="_Toc142528401"/>
                    <w:del w:id="1584" w:author="FURNON Cyril" w:date="2023-08-18T00:11:00Z">
                      <w:r>
                        <w:delText xml:space="preserve">Figure </w:delText>
                      </w:r>
                      <w:r w:rsidR="00411EA6">
                        <w:delText>45</w:delText>
                      </w:r>
                      <w:r>
                        <w:delText xml:space="preserve"> : </w:delText>
                      </w:r>
                      <w:r w:rsidRPr="00ED6672">
                        <w:delText>Diagramme de classes du projet OuiCar</w:delText>
                      </w:r>
                      <w:bookmarkEnd w:id="1583"/>
                    </w:del>
                  </w:p>
                </w:txbxContent>
              </v:textbox>
              <w10:wrap type="topAndBottom"/>
            </v:shape>
          </w:pict>
        </w:r>
      </w:del>
    </w:p>
    <w:p w14:paraId="292A177F" w14:textId="77777777" w:rsidR="00B17091" w:rsidRPr="00AD7CE4" w:rsidRDefault="00B17091" w:rsidP="00E13097">
      <w:pPr>
        <w:rPr>
          <w:del w:id="1585" w:author="FURNON Cyril" w:date="2023-08-18T00:11:00Z"/>
          <w:rFonts w:cstheme="minorHAnsi"/>
        </w:rPr>
      </w:pPr>
    </w:p>
    <w:p w14:paraId="3D42CADE" w14:textId="40FB7AA4" w:rsidR="00B17091" w:rsidRPr="00AD7CE4" w:rsidRDefault="005B41E7" w:rsidP="00E13097">
      <w:pPr>
        <w:rPr>
          <w:del w:id="1586" w:author="FURNON Cyril" w:date="2023-08-18T00:11:00Z"/>
          <w:rFonts w:cstheme="minorHAnsi"/>
        </w:rPr>
      </w:pPr>
      <w:del w:id="1587" w:author="FURNON Cyril" w:date="2023-08-18T00:11:00Z">
        <w:r w:rsidRPr="00AD7CE4">
          <w:rPr>
            <w:rFonts w:cstheme="minorHAnsi"/>
          </w:rPr>
          <w:delText>Pour la gestion des bases de données nous nous sommes dirigés vers PostgreSQL qui est un système de base de données relationnelles open source alimentée par une communauté. Il a l’avantage d’être performant et d’être mieux adapté aux gros volumes de données que d’autres système de base de données.</w:delText>
        </w:r>
      </w:del>
    </w:p>
    <w:p w14:paraId="670D51CD" w14:textId="2275A807" w:rsidR="00174BFB" w:rsidRPr="00AD7CE4" w:rsidRDefault="00174BFB" w:rsidP="00E13097">
      <w:pPr>
        <w:rPr>
          <w:del w:id="1588" w:author="FURNON Cyril" w:date="2023-08-18T00:11:00Z"/>
          <w:rFonts w:cstheme="minorHAnsi"/>
        </w:rPr>
      </w:pPr>
      <w:del w:id="1589" w:author="FURNON Cyril" w:date="2023-08-18T00:11:00Z">
        <w:r w:rsidRPr="00AD7CE4">
          <w:rPr>
            <w:rFonts w:cstheme="minorHAnsi"/>
          </w:rPr>
          <w:delText>La première bases de données est celle décrite par la figure plus haute, elle est utilisée par l’application afin de stockées les données indispensables aux fonctionnement de l’application. Cependant, cette dernière ne suffira pas, pour constituer la première base de données, nous avons besoin de données provenant de plusieurs sources. Nous avons besoin de récupérer le jeu de données des stationnement en France, au minimum chaque jour. De plus, plus différents parking devront nous envoyer certaines données pour pouvoir procéder aux différents échanges de données prévus dans OuiDispo.</w:delText>
        </w:r>
        <w:r w:rsidR="00354FB7" w:rsidRPr="00AD7CE4">
          <w:rPr>
            <w:rFonts w:cstheme="minorHAnsi"/>
          </w:rPr>
          <w:delText xml:space="preserve"> Cette deuxième BDD nous permet de pouvoir modifier la structure des données, de traiter les données pour de l’affichage sans impacter les utilisateurs de l’application.</w:delText>
        </w:r>
      </w:del>
    </w:p>
    <w:p w14:paraId="6F718967" w14:textId="49A6B66A" w:rsidR="00B17091" w:rsidRPr="00AD7CE4" w:rsidRDefault="00174BFB" w:rsidP="00174BFB">
      <w:pPr>
        <w:pStyle w:val="Titre3"/>
        <w:numPr>
          <w:ilvl w:val="0"/>
          <w:numId w:val="24"/>
        </w:numPr>
        <w:rPr>
          <w:del w:id="1590" w:author="FURNON Cyril" w:date="2023-08-18T00:11:00Z"/>
          <w:rFonts w:asciiTheme="minorHAnsi" w:hAnsiTheme="minorHAnsi" w:cstheme="minorHAnsi"/>
          <w:color w:val="auto"/>
        </w:rPr>
      </w:pPr>
      <w:bookmarkStart w:id="1591" w:name="_Toc143202703"/>
      <w:del w:id="1592" w:author="FURNON Cyril" w:date="2023-08-18T00:11:00Z">
        <w:r w:rsidRPr="00AD7CE4">
          <w:rPr>
            <w:rFonts w:asciiTheme="minorHAnsi" w:hAnsiTheme="minorHAnsi" w:cstheme="minorHAnsi"/>
          </w:rPr>
          <w:delText>Traitement des données</w:delText>
        </w:r>
        <w:bookmarkEnd w:id="1591"/>
      </w:del>
    </w:p>
    <w:p w14:paraId="307C5169" w14:textId="0880ACB6" w:rsidR="00174BFB" w:rsidRPr="00AD7CE4" w:rsidRDefault="00174BFB" w:rsidP="00E13097">
      <w:pPr>
        <w:rPr>
          <w:del w:id="1593" w:author="FURNON Cyril" w:date="2023-08-18T00:11:00Z"/>
          <w:rFonts w:cstheme="minorHAnsi"/>
        </w:rPr>
      </w:pPr>
    </w:p>
    <w:p w14:paraId="605815AF" w14:textId="77777777" w:rsidR="009A2126" w:rsidRPr="00AD7CE4" w:rsidRDefault="00354FB7" w:rsidP="00E13097">
      <w:pPr>
        <w:rPr>
          <w:del w:id="1594" w:author="FURNON Cyril" w:date="2023-08-18T00:11:00Z"/>
          <w:rFonts w:cstheme="minorHAnsi"/>
        </w:rPr>
      </w:pPr>
      <w:del w:id="1595" w:author="FURNON Cyril" w:date="2023-08-18T00:11:00Z">
        <w:r w:rsidRPr="00AD7CE4">
          <w:rPr>
            <w:rFonts w:cstheme="minorHAnsi"/>
          </w:rPr>
          <w:delText>Comme dis plus haut, il y a plusieurs sources qui viennent alimenter notre système. Il est donc nécessaire de prévoir des flux</w:delText>
        </w:r>
        <w:r w:rsidR="00303DD1" w:rsidRPr="00AD7CE4">
          <w:rPr>
            <w:rFonts w:cstheme="minorHAnsi"/>
          </w:rPr>
          <w:delText xml:space="preserve">. Tout d’abord, un programme vient mettre à jour chaque jour la table depuis le jeu de données des stationnements en France. Une gestion des doublons est également automatisé pour ne pas remplir inutilement la BDD. </w:delText>
        </w:r>
      </w:del>
    </w:p>
    <w:p w14:paraId="67A4F9C2" w14:textId="258B3614" w:rsidR="00174BFB" w:rsidRPr="00AD7CE4" w:rsidRDefault="00424DFC" w:rsidP="00E13097">
      <w:pPr>
        <w:rPr>
          <w:del w:id="1596" w:author="FURNON Cyril" w:date="2023-08-18T00:11:00Z"/>
          <w:rFonts w:cstheme="minorHAnsi"/>
        </w:rPr>
      </w:pPr>
      <w:del w:id="1597" w:author="FURNON Cyril" w:date="2023-08-18T00:11:00Z">
        <w:r>
          <w:rPr>
            <w:rFonts w:cstheme="minorHAnsi"/>
          </w:rPr>
          <w:delText>Par ailleurs</w:delText>
        </w:r>
        <w:r w:rsidR="00303DD1" w:rsidRPr="00AD7CE4">
          <w:rPr>
            <w:rFonts w:cstheme="minorHAnsi"/>
          </w:rPr>
          <w:delText>, les entreprises des parking et notre système doivent pouvoir communiquer. Deux solutions sont possibles : la création d’une API de notre système définissant les informations nécessaires à la récupération des données</w:delText>
        </w:r>
        <w:r w:rsidR="009A2126" w:rsidRPr="00AD7CE4">
          <w:rPr>
            <w:rFonts w:cstheme="minorHAnsi"/>
          </w:rPr>
          <w:delText xml:space="preserve"> pour les sociétés propriétaires des parking. Cette solution nécessite aux entreprises de préparer leurs données pour que l’API puisse communiquer. L’autre solution vise à demander aux entreprises une API afin que notre système puisse récolter les informations nécessaires. Cette solution demande plus de travail pour les entreprises car en plus de l’API, une documentation sera nécessaire pour l’accès à leurs données.</w:delText>
        </w:r>
        <w:r w:rsidR="00CB6F6E" w:rsidRPr="00AD7CE4">
          <w:rPr>
            <w:rFonts w:cstheme="minorHAnsi"/>
          </w:rPr>
          <w:delText xml:space="preserve"> Afin de pouvoir gérer tous ses flux externes à l’application nous avons mis en place un serveur Node. Js </w:delText>
        </w:r>
        <w:r w:rsidR="00994B83" w:rsidRPr="00AD7CE4">
          <w:rPr>
            <w:rFonts w:cstheme="minorHAnsi"/>
          </w:rPr>
          <w:delText>pour l’ensemble des services que nous avons sur le projet. Réputé optimisé et flexible, Node. Js est l’outil le plus adapté à nos besoins. Dans notre système, il permet de récupérer depuis les différentes sources les données et d’implémenter les bases de données.</w:delText>
        </w:r>
      </w:del>
    </w:p>
    <w:p w14:paraId="09375B85" w14:textId="3EB6C30C" w:rsidR="00B17091" w:rsidRPr="00AD7CE4" w:rsidRDefault="009A2126" w:rsidP="00E13097">
      <w:pPr>
        <w:rPr>
          <w:del w:id="1598" w:author="FURNON Cyril" w:date="2023-08-18T00:11:00Z"/>
          <w:rFonts w:cstheme="minorHAnsi"/>
        </w:rPr>
      </w:pPr>
      <w:del w:id="1599" w:author="FURNON Cyril" w:date="2023-08-18T00:11:00Z">
        <w:r w:rsidRPr="00AD7CE4">
          <w:rPr>
            <w:rFonts w:cstheme="minorHAnsi"/>
          </w:rPr>
          <w:delText xml:space="preserve">Dans tous les cas, le système nécessite un « assainissement » des données, c’est-à-dire un processus de nettoyage, de correction et de mise à jour des données. Comme exemple du processus, </w:delText>
        </w:r>
        <w:r w:rsidR="00C71210" w:rsidRPr="00AD7CE4">
          <w:rPr>
            <w:rFonts w:cstheme="minorHAnsi"/>
          </w:rPr>
          <w:delText xml:space="preserve">concernant le jeu de données des stationnement en France, </w:delText>
        </w:r>
        <w:r w:rsidRPr="00AD7CE4">
          <w:rPr>
            <w:rFonts w:cstheme="minorHAnsi"/>
          </w:rPr>
          <w:delText>il faut</w:delText>
        </w:r>
        <w:r w:rsidR="00C71210" w:rsidRPr="00AD7CE4">
          <w:rPr>
            <w:rFonts w:cstheme="minorHAnsi"/>
          </w:rPr>
          <w:delText xml:space="preserve"> le nettoyer en</w:delText>
        </w:r>
        <w:r w:rsidRPr="00AD7CE4">
          <w:rPr>
            <w:rFonts w:cstheme="minorHAnsi"/>
          </w:rPr>
          <w:delText xml:space="preserve"> </w:delText>
        </w:r>
        <w:r w:rsidR="00C71210" w:rsidRPr="00AD7CE4">
          <w:rPr>
            <w:rFonts w:cstheme="minorHAnsi"/>
          </w:rPr>
          <w:delText>corriger les potentiels erreurs et changer le format des données puisqu’aucun des accent est lisible. Puis une certaine normalisation des données à été nécessaire pour faire correspondre les données aux bons types de données. L’un des autres procédés vise à enrichir les données avec d’autres sources. L’exemple de la gestion de la localisation des parkings. En effet, les données ne sont pas complètes et il est important de récupérer l’ensemble des numéros et noms des départements afin d’avoir des données plus lisibles.</w:delText>
        </w:r>
      </w:del>
    </w:p>
    <w:p w14:paraId="4DCD8AB4" w14:textId="7D3A9BC5" w:rsidR="00B17091" w:rsidRPr="00AD7CE4" w:rsidRDefault="00C71210" w:rsidP="00E13097">
      <w:pPr>
        <w:rPr>
          <w:del w:id="1600" w:author="FURNON Cyril" w:date="2023-08-18T00:11:00Z"/>
          <w:rFonts w:cstheme="minorHAnsi"/>
        </w:rPr>
      </w:pPr>
      <w:del w:id="1601" w:author="FURNON Cyril" w:date="2023-08-18T00:11:00Z">
        <w:r w:rsidRPr="00AD7CE4">
          <w:rPr>
            <w:rFonts w:cstheme="minorHAnsi"/>
          </w:rPr>
          <w:delText xml:space="preserve">L’ensemble de ces processus est facilité par le logiciel Power BI qui est un outil d’analyse et de traitements de données gérant également la visualisation de données. C’est grâce à cet outil que nous </w:delText>
        </w:r>
        <w:r w:rsidR="00E54195" w:rsidRPr="00AD7CE4">
          <w:rPr>
            <w:rFonts w:cstheme="minorHAnsi"/>
          </w:rPr>
          <w:delText>rédigeons</w:delText>
        </w:r>
        <w:r w:rsidRPr="00AD7CE4">
          <w:rPr>
            <w:rFonts w:cstheme="minorHAnsi"/>
          </w:rPr>
          <w:delText xml:space="preserve"> des rapports et </w:delText>
        </w:r>
        <w:r w:rsidR="00E54195" w:rsidRPr="00AD7CE4">
          <w:rPr>
            <w:rFonts w:cstheme="minorHAnsi"/>
          </w:rPr>
          <w:delText>effectuons</w:delText>
        </w:r>
        <w:r w:rsidRPr="00AD7CE4">
          <w:rPr>
            <w:rFonts w:cstheme="minorHAnsi"/>
          </w:rPr>
          <w:delText xml:space="preserve"> la surveillance. L’un des tableaux de </w:delText>
        </w:r>
        <w:r w:rsidR="00E54195" w:rsidRPr="00AD7CE4">
          <w:rPr>
            <w:rFonts w:cstheme="minorHAnsi"/>
          </w:rPr>
          <w:delText>bords</w:delText>
        </w:r>
        <w:r w:rsidRPr="00AD7CE4">
          <w:rPr>
            <w:rFonts w:cstheme="minorHAnsi"/>
          </w:rPr>
          <w:delText xml:space="preserve"> cré</w:delText>
        </w:r>
        <w:r w:rsidR="00E54195" w:rsidRPr="00AD7CE4">
          <w:rPr>
            <w:rFonts w:cstheme="minorHAnsi"/>
          </w:rPr>
          <w:delText xml:space="preserve">é pour le projet est visible sur la </w:delText>
        </w:r>
        <w:r w:rsidR="00E54195" w:rsidRPr="00AD7CE4">
          <w:rPr>
            <w:rFonts w:cstheme="minorHAnsi"/>
            <w:i/>
            <w:iCs/>
          </w:rPr>
          <w:delText>Figure 46 : Exemple de dashboard du projet OuiCar</w:delText>
        </w:r>
        <w:r w:rsidR="00E54195" w:rsidRPr="00AD7CE4">
          <w:rPr>
            <w:rFonts w:cstheme="minorHAnsi"/>
          </w:rPr>
          <w:delText xml:space="preserve">. </w:delText>
        </w:r>
      </w:del>
    </w:p>
    <w:p w14:paraId="2B98DBD3" w14:textId="1C68CC3B" w:rsidR="00B17091" w:rsidRPr="00AD7CE4" w:rsidRDefault="00B17091" w:rsidP="00E13097">
      <w:pPr>
        <w:rPr>
          <w:del w:id="1602" w:author="FURNON Cyril" w:date="2023-08-18T00:11:00Z"/>
          <w:rFonts w:cstheme="minorHAnsi"/>
          <w:color w:val="4472C4" w:themeColor="accent1"/>
        </w:rPr>
      </w:pPr>
    </w:p>
    <w:p w14:paraId="0DA95789" w14:textId="77777777" w:rsidR="00E54195" w:rsidRPr="00AD7CE4" w:rsidRDefault="00E54195" w:rsidP="00E13097">
      <w:pPr>
        <w:rPr>
          <w:del w:id="1603" w:author="FURNON Cyril" w:date="2023-08-18T00:11:00Z"/>
          <w:rFonts w:cstheme="minorHAnsi"/>
          <w:color w:val="4472C4" w:themeColor="accent1"/>
        </w:rPr>
      </w:pPr>
    </w:p>
    <w:p w14:paraId="77981D35" w14:textId="77777777" w:rsidR="00E54195" w:rsidRPr="00AD7CE4" w:rsidRDefault="00E54195" w:rsidP="00E13097">
      <w:pPr>
        <w:rPr>
          <w:del w:id="1604" w:author="FURNON Cyril" w:date="2023-08-18T00:11:00Z"/>
          <w:rFonts w:cstheme="minorHAnsi"/>
          <w:color w:val="4472C4" w:themeColor="accent1"/>
        </w:rPr>
      </w:pPr>
    </w:p>
    <w:p w14:paraId="760F0D78" w14:textId="77777777" w:rsidR="00E54195" w:rsidRPr="00AD7CE4" w:rsidRDefault="00E54195" w:rsidP="00E13097">
      <w:pPr>
        <w:rPr>
          <w:del w:id="1605" w:author="FURNON Cyril" w:date="2023-08-18T00:11:00Z"/>
          <w:rFonts w:cstheme="minorHAnsi"/>
          <w:color w:val="4472C4" w:themeColor="accent1"/>
        </w:rPr>
      </w:pPr>
    </w:p>
    <w:p w14:paraId="0FB42C50" w14:textId="5EAD7F9E" w:rsidR="00E54195" w:rsidRPr="00AD7CE4" w:rsidRDefault="00000000" w:rsidP="00E13097">
      <w:pPr>
        <w:rPr>
          <w:del w:id="1606" w:author="FURNON Cyril" w:date="2023-08-18T00:11:00Z"/>
          <w:rFonts w:cstheme="minorHAnsi"/>
          <w:color w:val="000000" w:themeColor="text1"/>
        </w:rPr>
      </w:pPr>
      <w:del w:id="1607" w:author="FURNON Cyril" w:date="2023-08-18T00:11:00Z">
        <w:r>
          <w:rPr>
            <w:rFonts w:cstheme="minorHAnsi"/>
            <w:noProof/>
            <w:color w:val="000000" w:themeColor="text1"/>
          </w:rPr>
          <w:pict w14:anchorId="6931C676">
            <v:shape id="_x0000_s2092" type="#_x0000_t202" style="position:absolute;margin-left:-.75pt;margin-top:314.5pt;width:453.6pt;height:14.05pt;z-index:-251659264;mso-position-horizontal-relative:text;mso-position-vertical-relative:text" wrapcoords="-36 0 -36 20880 21600 20880 21600 0 -36 0" stroked="f" strokecolor="black [3213]">
              <v:textbox style="mso-next-textbox:#_x0000_s2092" inset="0,0,0,0">
                <w:txbxContent>
                  <w:p w14:paraId="3A235F21" w14:textId="7B095D8D" w:rsidR="004A2686" w:rsidRPr="00B173CC" w:rsidRDefault="004A2686" w:rsidP="00E54195">
                    <w:pPr>
                      <w:pStyle w:val="Lgende"/>
                      <w:rPr>
                        <w:del w:id="1608" w:author="FURNON Cyril" w:date="2023-08-18T00:11:00Z"/>
                        <w:rFonts w:asciiTheme="majorHAnsi" w:eastAsiaTheme="majorEastAsia" w:hAnsiTheme="majorHAnsi" w:cstheme="majorBidi"/>
                        <w:b/>
                        <w:noProof/>
                        <w:color w:val="2F5496" w:themeColor="accent1" w:themeShade="BF"/>
                        <w:sz w:val="32"/>
                        <w:szCs w:val="32"/>
                      </w:rPr>
                    </w:pPr>
                    <w:bookmarkStart w:id="1609" w:name="_Toc142528403"/>
                    <w:bookmarkStart w:id="1610" w:name="_Toc139202359"/>
                    <w:del w:id="1611" w:author="FURNON Cyril" w:date="2023-08-18T00:11:00Z">
                      <w:r>
                        <w:delText xml:space="preserve">Figure </w:delText>
                      </w:r>
                      <w:r w:rsidR="00E54195">
                        <w:delText>46</w:delText>
                      </w:r>
                      <w:r>
                        <w:delText xml:space="preserve"> : Exemple de dashboard du projet OuiCar</w:delText>
                      </w:r>
                      <w:bookmarkEnd w:id="1609"/>
                      <w:bookmarkEnd w:id="1610"/>
                    </w:del>
                  </w:p>
                </w:txbxContent>
              </v:textbox>
              <w10:wrap type="tight"/>
            </v:shape>
          </w:pict>
        </w:r>
        <w:r w:rsidR="00E54195" w:rsidRPr="00AD7CE4">
          <w:rPr>
            <w:rFonts w:cstheme="minorHAnsi"/>
            <w:b/>
            <w:noProof/>
            <w:color w:val="000000" w:themeColor="text1"/>
          </w:rPr>
          <w:drawing>
            <wp:anchor distT="0" distB="0" distL="114300" distR="114300" simplePos="0" relativeHeight="251682816" behindDoc="0" locked="0" layoutInCell="1" allowOverlap="1" wp14:anchorId="32CB1628" wp14:editId="7422115E">
              <wp:simplePos x="0" y="0"/>
              <wp:positionH relativeFrom="column">
                <wp:posOffset>17780</wp:posOffset>
              </wp:positionH>
              <wp:positionV relativeFrom="paragraph">
                <wp:posOffset>11892</wp:posOffset>
              </wp:positionV>
              <wp:extent cx="5760720" cy="3964940"/>
              <wp:effectExtent l="19050" t="19050" r="0" b="0"/>
              <wp:wrapTopAndBottom/>
              <wp:docPr id="181193796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3964940"/>
                      </a:xfrm>
                      <a:prstGeom prst="rect">
                        <a:avLst/>
                      </a:prstGeom>
                      <a:noFill/>
                      <a:ln>
                        <a:solidFill>
                          <a:schemeClr val="tx1"/>
                        </a:solidFill>
                      </a:ln>
                    </pic:spPr>
                  </pic:pic>
                </a:graphicData>
              </a:graphic>
            </wp:anchor>
          </w:drawing>
        </w:r>
        <w:r w:rsidR="00E54195" w:rsidRPr="00AD7CE4">
          <w:rPr>
            <w:rFonts w:cstheme="minorHAnsi"/>
            <w:color w:val="000000" w:themeColor="text1"/>
          </w:rPr>
          <w:delText>Enfin en termes de sécurité, tout échange avec entre système de données est crypté. Les données sensibles sont constamment encryptées avec l’algorithme sha256. Une protection donc les faille XSS est aussi présent afin d’éviter les attaques par injection de code depuis le navigateur.</w:delText>
        </w:r>
        <w:r w:rsidR="007E3173" w:rsidRPr="00AD7CE4">
          <w:rPr>
            <w:rFonts w:cstheme="minorHAnsi"/>
            <w:color w:val="000000" w:themeColor="text1"/>
          </w:rPr>
          <w:delText xml:space="preserve"> Nous compté également sur une Politique de Sécurité du Système d’Information bannissant toute clé USB, régissant les accès et droits de manière stricte et adapté au compte utilisé et définissant également la gestion des mots de passe : minimum de caractère, avec tout type de caractère, renouvellement courant…</w:delText>
        </w:r>
      </w:del>
    </w:p>
    <w:p w14:paraId="38653551" w14:textId="5120A76D" w:rsidR="000B6CFE" w:rsidRPr="00AD7CE4" w:rsidRDefault="000B6CFE" w:rsidP="00E13097">
      <w:pPr>
        <w:rPr>
          <w:del w:id="1612" w:author="FURNON Cyril" w:date="2023-08-18T00:11:00Z"/>
          <w:rFonts w:cstheme="minorHAnsi"/>
          <w:color w:val="000000" w:themeColor="text1"/>
        </w:rPr>
      </w:pPr>
      <w:del w:id="1613" w:author="FURNON Cyril" w:date="2023-08-18T00:11:00Z">
        <w:r w:rsidRPr="00AD7CE4">
          <w:rPr>
            <w:rFonts w:cstheme="minorHAnsi"/>
            <w:color w:val="000000" w:themeColor="text1"/>
          </w:rPr>
          <w:delText>Afin de garantir les données, il existe deux serveurs en réplication permettant en cas de coupure de l’un, au deuxième de prendre le relais et empêcher tout arrêt du fonctionnement du système. D’autre part, ces serveurs internes à l’entreprise sont séparés de plus de 10km afin de respecter la norme de sécurité préconisée.</w:delText>
        </w:r>
      </w:del>
    </w:p>
    <w:p w14:paraId="067B581D" w14:textId="631BB114" w:rsidR="00E54195" w:rsidRPr="00AD7CE4" w:rsidRDefault="007E3173" w:rsidP="00E13097">
      <w:pPr>
        <w:rPr>
          <w:del w:id="1614" w:author="FURNON Cyril" w:date="2023-08-18T00:11:00Z"/>
          <w:rFonts w:cstheme="minorHAnsi"/>
          <w:color w:val="000000" w:themeColor="text1"/>
        </w:rPr>
      </w:pPr>
      <w:del w:id="1615" w:author="FURNON Cyril" w:date="2023-08-18T00:11:00Z">
        <w:r w:rsidRPr="00AD7CE4">
          <w:rPr>
            <w:rFonts w:cstheme="minorHAnsi"/>
            <w:color w:val="000000" w:themeColor="text1"/>
          </w:rPr>
          <w:delText>Les normes RGPD est également appliqué au système avec les droits en utilisation des données utilisateurs à leurs propriétaires, la possibilité de suppression des données…</w:delText>
        </w:r>
      </w:del>
    </w:p>
    <w:p w14:paraId="612A30C6" w14:textId="0C02C717" w:rsidR="00E54195" w:rsidRPr="00AD7CE4" w:rsidRDefault="007E3173" w:rsidP="007E3173">
      <w:pPr>
        <w:pStyle w:val="Titre3"/>
        <w:numPr>
          <w:ilvl w:val="0"/>
          <w:numId w:val="24"/>
        </w:numPr>
        <w:rPr>
          <w:del w:id="1616" w:author="FURNON Cyril" w:date="2023-08-18T00:11:00Z"/>
          <w:rFonts w:asciiTheme="minorHAnsi" w:hAnsiTheme="minorHAnsi" w:cstheme="minorHAnsi"/>
          <w:color w:val="FF0000"/>
        </w:rPr>
      </w:pPr>
      <w:bookmarkStart w:id="1617" w:name="_Toc143202704"/>
      <w:del w:id="1618" w:author="FURNON Cyril" w:date="2023-08-18T00:11:00Z">
        <w:r w:rsidRPr="00AD7CE4">
          <w:rPr>
            <w:rFonts w:asciiTheme="minorHAnsi" w:hAnsiTheme="minorHAnsi" w:cstheme="minorHAnsi"/>
            <w:color w:val="FF0000"/>
          </w:rPr>
          <w:delText xml:space="preserve">Améliorations </w:delText>
        </w:r>
        <w:r w:rsidR="00CB6F6E" w:rsidRPr="00AD7CE4">
          <w:rPr>
            <w:rFonts w:asciiTheme="minorHAnsi" w:hAnsiTheme="minorHAnsi" w:cstheme="minorHAnsi"/>
            <w:color w:val="FF0000"/>
          </w:rPr>
          <w:delText>… flemme ?</w:delText>
        </w:r>
        <w:bookmarkEnd w:id="1617"/>
      </w:del>
    </w:p>
    <w:p w14:paraId="699A2445" w14:textId="74D5A7D8" w:rsidR="007E3173" w:rsidRPr="00AD7CE4" w:rsidRDefault="007E3173" w:rsidP="007E3173">
      <w:pPr>
        <w:rPr>
          <w:del w:id="1619" w:author="FURNON Cyril" w:date="2023-08-18T00:11:00Z"/>
          <w:rFonts w:cstheme="minorHAnsi"/>
          <w:color w:val="7030A0"/>
        </w:rPr>
      </w:pPr>
    </w:p>
    <w:p w14:paraId="2C458A86" w14:textId="25D14D95" w:rsidR="007E3173" w:rsidRPr="00AD7CE4" w:rsidRDefault="007E3173" w:rsidP="007E3173">
      <w:pPr>
        <w:rPr>
          <w:del w:id="1620" w:author="FURNON Cyril" w:date="2023-08-18T00:11:00Z"/>
          <w:rFonts w:cstheme="minorHAnsi"/>
          <w:color w:val="4472C4" w:themeColor="accent1"/>
        </w:rPr>
      </w:pPr>
      <w:del w:id="1621" w:author="FURNON Cyril" w:date="2023-08-18T00:11:00Z">
        <w:r w:rsidRPr="00AD7CE4">
          <w:rPr>
            <w:rFonts w:cstheme="minorHAnsi"/>
            <w:color w:val="7030A0"/>
          </w:rPr>
          <w:delText>À l'avenir, l'utilisateur pourra renseigner son moyen de locomotion afin que l’application s’adapte en fonction et lui propose les parking les plus adaptés à ses habitudes</w:delText>
        </w:r>
      </w:del>
    </w:p>
    <w:p w14:paraId="5C21C593" w14:textId="6D07265B" w:rsidR="004A2686" w:rsidRPr="00AD7CE4" w:rsidRDefault="00013CE6" w:rsidP="0096701F">
      <w:pPr>
        <w:rPr>
          <w:del w:id="1622" w:author="FURNON Cyril" w:date="2023-08-18T00:11:00Z"/>
          <w:rFonts w:cstheme="minorHAnsi"/>
          <w:color w:val="4472C4" w:themeColor="accent1"/>
        </w:rPr>
      </w:pPr>
      <w:del w:id="1623" w:author="FURNON Cyril" w:date="2023-08-18T00:11:00Z">
        <w:r w:rsidRPr="00AD7CE4">
          <w:rPr>
            <w:rFonts w:cstheme="minorHAnsi"/>
            <w:color w:val="4472C4" w:themeColor="accent1"/>
          </w:rPr>
          <w:delText>MVP : présenté, après prévision IA pour faire … ?</w:delText>
        </w:r>
        <w:r w:rsidR="0096701F">
          <w:rPr>
            <w:rFonts w:cstheme="minorHAnsi"/>
            <w:color w:val="4472C4" w:themeColor="accent1"/>
          </w:rPr>
          <w:delText xml:space="preserve"> </w:delText>
        </w:r>
        <w:r w:rsidRPr="00AD7CE4">
          <w:rPr>
            <w:rFonts w:cstheme="minorHAnsi"/>
            <w:color w:val="4472C4" w:themeColor="accent1"/>
          </w:rPr>
          <w:delText>Vente des données avec dashboard aux villes pour rentabilité</w:delText>
        </w:r>
        <w:r w:rsidR="0096701F">
          <w:rPr>
            <w:rFonts w:cstheme="minorHAnsi"/>
            <w:color w:val="4472C4" w:themeColor="accent1"/>
          </w:rPr>
          <w:delText xml:space="preserve"> ? </w:delText>
        </w:r>
        <w:r w:rsidRPr="00AD7CE4">
          <w:rPr>
            <w:rFonts w:cstheme="minorHAnsi"/>
            <w:color w:val="4472C4" w:themeColor="accent1"/>
          </w:rPr>
          <w:delText xml:space="preserve">Rentabilité : demander de norme les infos qu’on nous envoie (format JSON) sinon envoyer leurs données comme il veulent (avec doc) et nous on s’en occupe contre de l’argent sinon ils ne seront pas sur l’appli  (argument de </w:delText>
        </w:r>
        <w:r w:rsidR="002A718B" w:rsidRPr="00AD7CE4">
          <w:rPr>
            <w:rFonts w:cstheme="minorHAnsi"/>
            <w:color w:val="4472C4" w:themeColor="accent1"/>
          </w:rPr>
          <w:delText>négociations bancale mais mdr)</w:delText>
        </w:r>
      </w:del>
    </w:p>
    <w:p w14:paraId="0C418648" w14:textId="31E29C0D" w:rsidR="00835DE3" w:rsidRDefault="004A2686" w:rsidP="00E13097">
      <w:pPr>
        <w:pStyle w:val="Titre1"/>
        <w:jc w:val="both"/>
        <w:rPr>
          <w:rPrChange w:id="1624" w:author="FURNON Cyril" w:date="2023-08-18T00:11:00Z">
            <w:rPr>
              <w:rFonts w:asciiTheme="minorHAnsi" w:hAnsiTheme="minorHAnsi" w:cstheme="minorHAnsi"/>
            </w:rPr>
          </w:rPrChange>
        </w:rPr>
        <w:pPrChange w:id="1625" w:author="FURNON Cyril" w:date="2023-08-18T00:11:00Z">
          <w:pPr>
            <w:pStyle w:val="Titre1"/>
          </w:pPr>
        </w:pPrChange>
      </w:pPr>
      <w:bookmarkStart w:id="1626" w:name="_Toc143202705"/>
      <w:r>
        <w:rPr>
          <w:rPrChange w:id="1627" w:author="FURNON Cyril" w:date="2023-08-18T00:11:00Z">
            <w:rPr>
              <w:rFonts w:asciiTheme="minorHAnsi" w:hAnsiTheme="minorHAnsi" w:cstheme="minorHAnsi"/>
            </w:rPr>
          </w:rPrChange>
        </w:rPr>
        <w:t>V. Conclusion</w:t>
      </w:r>
      <w:bookmarkEnd w:id="1516"/>
      <w:bookmarkEnd w:id="1626"/>
    </w:p>
    <w:p w14:paraId="454F325E" w14:textId="77777777" w:rsidR="007B4451" w:rsidRPr="005421C9" w:rsidRDefault="007B4451" w:rsidP="00E13097">
      <w:pPr>
        <w:jc w:val="both"/>
        <w:rPr>
          <w:color w:val="FF0000"/>
          <w:rPrChange w:id="1628" w:author="FURNON Cyril" w:date="2023-08-18T00:11:00Z">
            <w:rPr/>
          </w:rPrChange>
        </w:rPr>
        <w:pPrChange w:id="1629" w:author="FURNON Cyril" w:date="2023-08-18T00:11:00Z">
          <w:pPr/>
        </w:pPrChange>
      </w:pPr>
    </w:p>
    <w:p w14:paraId="78A9B885" w14:textId="77F612B2" w:rsidR="004E732B" w:rsidRPr="007B4451" w:rsidRDefault="007B4451" w:rsidP="004E732B">
      <w:pPr>
        <w:rPr>
          <w:del w:id="1630" w:author="FURNON Cyril" w:date="2023-08-18T00:11:00Z"/>
        </w:rPr>
      </w:pPr>
      <w:del w:id="1631" w:author="FURNON Cyril" w:date="2023-08-18T00:11:00Z">
        <w:r>
          <w:delText>Ausy se place en tant qu’ESN</w:delText>
        </w:r>
        <w:r w:rsidR="00C51E5B">
          <w:delText xml:space="preserve"> renommée</w:delText>
        </w:r>
        <w:r>
          <w:delText xml:space="preserve"> avec beaucoup d’expériences dans de nombreux domaines</w:delText>
        </w:r>
        <w:r w:rsidR="00C51E5B">
          <w:delText xml:space="preserve"> tant en expertise qu’en technique. </w:delText>
        </w:r>
      </w:del>
    </w:p>
    <w:p w14:paraId="6B4ECC94" w14:textId="565E3F28" w:rsidR="005421C9" w:rsidRPr="00AD7CE4" w:rsidRDefault="005421C9" w:rsidP="00E13097">
      <w:pPr>
        <w:jc w:val="both"/>
        <w:rPr>
          <w:rFonts w:cstheme="minorHAnsi"/>
          <w:color w:val="FF0000"/>
        </w:rPr>
        <w:pPrChange w:id="1632" w:author="FURNON Cyril" w:date="2023-08-18T00:11:00Z">
          <w:pPr/>
        </w:pPrChange>
      </w:pPr>
      <w:r w:rsidRPr="00AD7CE4">
        <w:rPr>
          <w:rFonts w:cstheme="minorHAnsi"/>
          <w:color w:val="FF0000"/>
          <w:highlight w:val="yellow"/>
        </w:rPr>
        <w:t>A TERMINER</w:t>
      </w:r>
    </w:p>
    <w:p w14:paraId="59A576CA" w14:textId="77777777" w:rsidR="00A64FC4" w:rsidRPr="00AD7CE4" w:rsidRDefault="00A64FC4" w:rsidP="00857BA4">
      <w:pPr>
        <w:rPr>
          <w:del w:id="1633" w:author="FURNON Cyril" w:date="2023-08-18T00:11:00Z"/>
          <w:rFonts w:cstheme="minorHAnsi"/>
        </w:rPr>
      </w:pPr>
      <w:del w:id="1634" w:author="FURNON Cyril" w:date="2023-08-18T00:11:00Z">
        <w:r w:rsidRPr="00AD7CE4">
          <w:rPr>
            <w:rFonts w:cstheme="minorHAnsi"/>
          </w:rPr>
          <w:delText>La conclusion a pour objectifs de :</w:delText>
        </w:r>
      </w:del>
    </w:p>
    <w:p w14:paraId="5B826424" w14:textId="150FF29C" w:rsidR="00A64FC4" w:rsidRPr="00AD7CE4" w:rsidRDefault="00A64FC4" w:rsidP="00857BA4">
      <w:pPr>
        <w:ind w:firstLine="708"/>
        <w:rPr>
          <w:del w:id="1635" w:author="FURNON Cyril" w:date="2023-08-18T00:11:00Z"/>
          <w:rFonts w:cstheme="minorHAnsi"/>
          <w:color w:val="4472C4" w:themeColor="accent1"/>
        </w:rPr>
      </w:pPr>
      <w:del w:id="1636" w:author="FURNON Cyril" w:date="2023-08-18T00:11:00Z">
        <w:r w:rsidRPr="00AD7CE4">
          <w:rPr>
            <w:rFonts w:ascii="Segoe UI Symbol" w:hAnsi="Segoe UI Symbol" w:cs="Segoe UI Symbol"/>
          </w:rPr>
          <w:delText>➢</w:delText>
        </w:r>
        <w:r w:rsidRPr="00AD7CE4">
          <w:rPr>
            <w:rFonts w:cstheme="minorHAnsi"/>
          </w:rPr>
          <w:delText xml:space="preserve"> Résumer</w:delText>
        </w:r>
        <w:r w:rsidR="00857BA4" w:rsidRPr="00AD7CE4">
          <w:rPr>
            <w:rFonts w:cstheme="minorHAnsi"/>
            <w:color w:val="4472C4" w:themeColor="accent1"/>
          </w:rPr>
          <w:tab/>
          <w:delText xml:space="preserve">: </w:delText>
        </w:r>
      </w:del>
    </w:p>
    <w:p w14:paraId="75B4A1A0" w14:textId="4525F059" w:rsidR="00A64FC4" w:rsidRPr="00AD7CE4" w:rsidRDefault="00A64FC4" w:rsidP="00857BA4">
      <w:pPr>
        <w:ind w:firstLine="708"/>
        <w:rPr>
          <w:del w:id="1637" w:author="FURNON Cyril" w:date="2023-08-18T00:11:00Z"/>
          <w:rFonts w:cstheme="minorHAnsi"/>
        </w:rPr>
      </w:pPr>
      <w:del w:id="1638" w:author="FURNON Cyril" w:date="2023-08-18T00:11:00Z">
        <w:r w:rsidRPr="00AD7CE4">
          <w:rPr>
            <w:rFonts w:ascii="Segoe UI Symbol" w:hAnsi="Segoe UI Symbol" w:cs="Segoe UI Symbol"/>
          </w:rPr>
          <w:delText>➢</w:delText>
        </w:r>
        <w:r w:rsidRPr="00AD7CE4">
          <w:rPr>
            <w:rFonts w:cstheme="minorHAnsi"/>
          </w:rPr>
          <w:delText xml:space="preserve"> Ouvrir sur l’avenir.</w:delText>
        </w:r>
      </w:del>
    </w:p>
    <w:p w14:paraId="2DA97275" w14:textId="77777777" w:rsidR="00A64FC4" w:rsidRPr="00AD7CE4" w:rsidRDefault="00A64FC4" w:rsidP="00857BA4">
      <w:pPr>
        <w:rPr>
          <w:del w:id="1639" w:author="FURNON Cyril" w:date="2023-08-18T00:11:00Z"/>
          <w:rFonts w:cstheme="minorHAnsi"/>
        </w:rPr>
      </w:pPr>
      <w:del w:id="1640" w:author="FURNON Cyril" w:date="2023-08-18T00:11:00Z">
        <w:r w:rsidRPr="00AD7CE4">
          <w:rPr>
            <w:rFonts w:cstheme="minorHAnsi"/>
          </w:rPr>
          <w:delText>Elle comporte trois axes :</w:delText>
        </w:r>
      </w:del>
    </w:p>
    <w:p w14:paraId="5898CBBE" w14:textId="77777777" w:rsidR="00A64FC4" w:rsidRPr="00AD7CE4" w:rsidRDefault="00A64FC4" w:rsidP="00857BA4">
      <w:pPr>
        <w:ind w:firstLine="708"/>
        <w:rPr>
          <w:del w:id="1641" w:author="FURNON Cyril" w:date="2023-08-18T00:11:00Z"/>
          <w:rFonts w:cstheme="minorHAnsi"/>
        </w:rPr>
      </w:pPr>
      <w:del w:id="1642" w:author="FURNON Cyril" w:date="2023-08-18T00:11:00Z">
        <w:r w:rsidRPr="00AD7CE4">
          <w:rPr>
            <w:rFonts w:ascii="Segoe UI Symbol" w:hAnsi="Segoe UI Symbol" w:cs="Segoe UI Symbol"/>
          </w:rPr>
          <w:delText>➢</w:delText>
        </w:r>
        <w:r w:rsidRPr="00AD7CE4">
          <w:rPr>
            <w:rFonts w:cstheme="minorHAnsi"/>
          </w:rPr>
          <w:delText xml:space="preserve"> L'entreprise et ses perspectives :</w:delText>
        </w:r>
      </w:del>
    </w:p>
    <w:p w14:paraId="78CD1EAC" w14:textId="300B70A4" w:rsidR="00A64FC4" w:rsidRPr="00AD7CE4" w:rsidRDefault="00A64FC4" w:rsidP="00857BA4">
      <w:pPr>
        <w:ind w:left="708" w:firstLine="708"/>
        <w:rPr>
          <w:del w:id="1643" w:author="FURNON Cyril" w:date="2023-08-18T00:11:00Z"/>
          <w:rFonts w:cstheme="minorHAnsi"/>
        </w:rPr>
      </w:pPr>
      <w:del w:id="1644" w:author="FURNON Cyril" w:date="2023-08-18T00:11:00Z">
        <w:r w:rsidRPr="00AD7CE4">
          <w:rPr>
            <w:rFonts w:cstheme="minorHAnsi"/>
          </w:rPr>
          <w:delText>- Ses caractéristiques, forces et difficultés dans le monde qui l'entoure</w:delText>
        </w:r>
        <w:r w:rsidR="00857BA4" w:rsidRPr="00AD7CE4">
          <w:rPr>
            <w:rFonts w:cstheme="minorHAnsi"/>
          </w:rPr>
          <w:br/>
        </w:r>
        <w:r w:rsidR="00857BA4" w:rsidRPr="00AD7CE4">
          <w:rPr>
            <w:rFonts w:cstheme="minorHAnsi"/>
          </w:rPr>
          <w:tab/>
        </w:r>
        <w:r w:rsidR="00857BA4" w:rsidRPr="00AD7CE4">
          <w:rPr>
            <w:rFonts w:cstheme="minorHAnsi"/>
            <w:color w:val="4472C4" w:themeColor="accent1"/>
          </w:rPr>
          <w:delText xml:space="preserve">Bcp d’expérience, beaucoup de domaine, de l’expertise et de l’accompagnement, diversité mais </w:delText>
        </w:r>
        <w:r w:rsidR="00AF3310" w:rsidRPr="00AD7CE4">
          <w:rPr>
            <w:rFonts w:cstheme="minorHAnsi"/>
            <w:color w:val="4472C4" w:themeColor="accent1"/>
          </w:rPr>
          <w:delText>certain marché bloqué et l’entreprise est entre 2 tailles : trop grande pour être une entreprise moyenne et trop petite pour concurrencer les entreprises plus grande. Ce qui bloque l’accroissement et lessor de la société</w:delText>
        </w:r>
      </w:del>
    </w:p>
    <w:p w14:paraId="701EA6D7" w14:textId="5227EE35" w:rsidR="00A64FC4" w:rsidRPr="00AD7CE4" w:rsidRDefault="00A64FC4" w:rsidP="00857BA4">
      <w:pPr>
        <w:ind w:left="708" w:firstLine="708"/>
        <w:rPr>
          <w:del w:id="1645" w:author="FURNON Cyril" w:date="2023-08-18T00:11:00Z"/>
          <w:rFonts w:cstheme="minorHAnsi"/>
        </w:rPr>
      </w:pPr>
      <w:del w:id="1646" w:author="FURNON Cyril" w:date="2023-08-18T00:11:00Z">
        <w:r w:rsidRPr="00AD7CE4">
          <w:rPr>
            <w:rFonts w:cstheme="minorHAnsi"/>
          </w:rPr>
          <w:delText>- Son environnement (marché porteur ou en déclin)</w:delText>
        </w:r>
      </w:del>
    </w:p>
    <w:p w14:paraId="3D1BEB3F" w14:textId="7A3B2F31" w:rsidR="00AF3310" w:rsidRPr="00AD7CE4" w:rsidRDefault="00AF3310" w:rsidP="00857BA4">
      <w:pPr>
        <w:ind w:left="708" w:firstLine="708"/>
        <w:rPr>
          <w:del w:id="1647" w:author="FURNON Cyril" w:date="2023-08-18T00:11:00Z"/>
          <w:rFonts w:cstheme="minorHAnsi"/>
          <w:color w:val="4472C4" w:themeColor="accent1"/>
        </w:rPr>
      </w:pPr>
      <w:del w:id="1648" w:author="FURNON Cyril" w:date="2023-08-18T00:11:00Z">
        <w:r w:rsidRPr="00AD7CE4">
          <w:rPr>
            <w:rFonts w:cstheme="minorHAnsi"/>
            <w:color w:val="4472C4" w:themeColor="accent1"/>
          </w:rPr>
          <w:delText>Environnement porteur dans la période descendante d’une forte demande digitale (Covid) sur un marché qui ne cesse de grande mais qui demande continuellement de la vieille techno et d’être aux aguets</w:delText>
        </w:r>
      </w:del>
    </w:p>
    <w:p w14:paraId="62F377C5" w14:textId="4AB5F361" w:rsidR="00A64FC4" w:rsidRPr="00AD7CE4" w:rsidRDefault="00A64FC4" w:rsidP="00857BA4">
      <w:pPr>
        <w:ind w:left="708" w:firstLine="708"/>
        <w:rPr>
          <w:del w:id="1649" w:author="FURNON Cyril" w:date="2023-08-18T00:11:00Z"/>
          <w:rFonts w:cstheme="minorHAnsi"/>
        </w:rPr>
      </w:pPr>
      <w:del w:id="1650" w:author="FURNON Cyril" w:date="2023-08-18T00:11:00Z">
        <w:r w:rsidRPr="00AD7CE4">
          <w:rPr>
            <w:rFonts w:cstheme="minorHAnsi"/>
          </w:rPr>
          <w:delText>- La conjoncture générale (favorable ou non) …</w:delText>
        </w:r>
      </w:del>
    </w:p>
    <w:p w14:paraId="0E27756B" w14:textId="4E281AD2" w:rsidR="006516DC" w:rsidRPr="00AD7CE4" w:rsidRDefault="006516DC" w:rsidP="00857BA4">
      <w:pPr>
        <w:ind w:left="708" w:firstLine="708"/>
        <w:rPr>
          <w:del w:id="1651" w:author="FURNON Cyril" w:date="2023-08-18T00:11:00Z"/>
          <w:rFonts w:cstheme="minorHAnsi"/>
          <w:color w:val="4472C4" w:themeColor="accent1"/>
        </w:rPr>
      </w:pPr>
      <w:del w:id="1652" w:author="FURNON Cyril" w:date="2023-08-18T00:11:00Z">
        <w:r w:rsidRPr="00AD7CE4">
          <w:rPr>
            <w:rFonts w:cstheme="minorHAnsi"/>
            <w:color w:val="4472C4" w:themeColor="accent1"/>
          </w:rPr>
          <w:delText>Conjonction tendue en europe (qui reste la part majeure du CA) / Situation complexe en Europe qui représente la majeure partie de l’activité et qui amène une hausse des inflations dans la majorité des pays diminuant ainsi les budgets et les projets</w:delText>
        </w:r>
      </w:del>
    </w:p>
    <w:p w14:paraId="3146AF89" w14:textId="77777777" w:rsidR="00A64FC4" w:rsidRPr="00AD7CE4" w:rsidRDefault="00A64FC4" w:rsidP="00857BA4">
      <w:pPr>
        <w:ind w:firstLine="708"/>
        <w:rPr>
          <w:del w:id="1653" w:author="FURNON Cyril" w:date="2023-08-18T00:11:00Z"/>
          <w:rFonts w:cstheme="minorHAnsi"/>
        </w:rPr>
      </w:pPr>
      <w:del w:id="1654" w:author="FURNON Cyril" w:date="2023-08-18T00:11:00Z">
        <w:r w:rsidRPr="00AD7CE4">
          <w:rPr>
            <w:rFonts w:ascii="Segoe UI Symbol" w:hAnsi="Segoe UI Symbol" w:cs="Segoe UI Symbol"/>
          </w:rPr>
          <w:delText>➢</w:delText>
        </w:r>
        <w:r w:rsidRPr="00AD7CE4">
          <w:rPr>
            <w:rFonts w:cstheme="minorHAnsi"/>
          </w:rPr>
          <w:delText xml:space="preserve"> Le service et ses évolutions :</w:delText>
        </w:r>
      </w:del>
    </w:p>
    <w:p w14:paraId="7FC8F4FB" w14:textId="77777777" w:rsidR="00A64FC4" w:rsidRPr="00AD7CE4" w:rsidRDefault="00A64FC4" w:rsidP="00857BA4">
      <w:pPr>
        <w:ind w:left="708" w:firstLine="708"/>
        <w:rPr>
          <w:del w:id="1655" w:author="FURNON Cyril" w:date="2023-08-18T00:11:00Z"/>
          <w:rFonts w:cstheme="minorHAnsi"/>
        </w:rPr>
      </w:pPr>
      <w:del w:id="1656" w:author="FURNON Cyril" w:date="2023-08-18T00:11:00Z">
        <w:r w:rsidRPr="00AD7CE4">
          <w:rPr>
            <w:rFonts w:cstheme="minorHAnsi"/>
          </w:rPr>
          <w:delText>- Quelle est sa place dans l'entreprise ?</w:delText>
        </w:r>
      </w:del>
    </w:p>
    <w:p w14:paraId="6DA9D049" w14:textId="7C38B05E" w:rsidR="006516DC" w:rsidRPr="00AD7CE4" w:rsidRDefault="006516DC" w:rsidP="00857BA4">
      <w:pPr>
        <w:ind w:left="708" w:firstLine="708"/>
        <w:rPr>
          <w:del w:id="1657" w:author="FURNON Cyril" w:date="2023-08-18T00:11:00Z"/>
          <w:rFonts w:cstheme="minorHAnsi"/>
          <w:color w:val="4472C4" w:themeColor="accent1"/>
        </w:rPr>
      </w:pPr>
      <w:del w:id="1658" w:author="FURNON Cyril" w:date="2023-08-18T00:11:00Z">
        <w:r w:rsidRPr="00AD7CE4">
          <w:rPr>
            <w:rFonts w:cstheme="minorHAnsi"/>
            <w:color w:val="4472C4" w:themeColor="accent1"/>
          </w:rPr>
          <w:delText>Place clé du service delivery, il est au centre de l’activité, devant répondre au clients et donc satisfaire pour pouvoir subsister</w:delText>
        </w:r>
      </w:del>
    </w:p>
    <w:p w14:paraId="5B6B35B2" w14:textId="77777777" w:rsidR="00A64FC4" w:rsidRPr="00AD7CE4" w:rsidRDefault="00A64FC4" w:rsidP="00857BA4">
      <w:pPr>
        <w:ind w:left="708" w:firstLine="708"/>
        <w:rPr>
          <w:del w:id="1659" w:author="FURNON Cyril" w:date="2023-08-18T00:11:00Z"/>
          <w:rFonts w:cstheme="minorHAnsi"/>
        </w:rPr>
      </w:pPr>
      <w:del w:id="1660" w:author="FURNON Cyril" w:date="2023-08-18T00:11:00Z">
        <w:r w:rsidRPr="00AD7CE4">
          <w:rPr>
            <w:rFonts w:cstheme="minorHAnsi"/>
          </w:rPr>
          <w:delText>- Comment va-t-il évoluer ?</w:delText>
        </w:r>
      </w:del>
    </w:p>
    <w:p w14:paraId="2CB8A729" w14:textId="75BB0C0C" w:rsidR="006516DC" w:rsidRPr="00AD7CE4" w:rsidRDefault="006516DC" w:rsidP="00857BA4">
      <w:pPr>
        <w:ind w:left="708" w:firstLine="708"/>
        <w:rPr>
          <w:del w:id="1661" w:author="FURNON Cyril" w:date="2023-08-18T00:11:00Z"/>
          <w:rFonts w:cstheme="minorHAnsi"/>
          <w:color w:val="4472C4" w:themeColor="accent1"/>
        </w:rPr>
      </w:pPr>
      <w:del w:id="1662" w:author="FURNON Cyril" w:date="2023-08-18T00:11:00Z">
        <w:r w:rsidRPr="00AD7CE4">
          <w:rPr>
            <w:rFonts w:cstheme="minorHAnsi"/>
            <w:color w:val="4472C4" w:themeColor="accent1"/>
          </w:rPr>
          <w:delText>L’évolution n’est pas un projet nécessaire, sa force est dans l’adaptation et la flexibilité quant à la demande des clients</w:delText>
        </w:r>
      </w:del>
    </w:p>
    <w:p w14:paraId="3AF7D8E3" w14:textId="77777777" w:rsidR="00A64FC4" w:rsidRPr="00AD7CE4" w:rsidRDefault="00A64FC4" w:rsidP="00857BA4">
      <w:pPr>
        <w:ind w:left="708" w:firstLine="708"/>
        <w:rPr>
          <w:del w:id="1663" w:author="FURNON Cyril" w:date="2023-08-18T00:11:00Z"/>
          <w:rFonts w:cstheme="minorHAnsi"/>
        </w:rPr>
      </w:pPr>
      <w:del w:id="1664" w:author="FURNON Cyril" w:date="2023-08-18T00:11:00Z">
        <w:r w:rsidRPr="00AD7CE4">
          <w:rPr>
            <w:rFonts w:cstheme="minorHAnsi"/>
          </w:rPr>
          <w:delText>- Va-t-il se développer, être restructuré ? etc…</w:delText>
        </w:r>
      </w:del>
    </w:p>
    <w:p w14:paraId="1EA4C34B" w14:textId="31E4E518" w:rsidR="006516DC" w:rsidRPr="00AD7CE4" w:rsidRDefault="006516DC" w:rsidP="00857BA4">
      <w:pPr>
        <w:ind w:left="708" w:firstLine="708"/>
        <w:rPr>
          <w:del w:id="1665" w:author="FURNON Cyril" w:date="2023-08-18T00:11:00Z"/>
          <w:rFonts w:cstheme="minorHAnsi"/>
        </w:rPr>
      </w:pPr>
      <w:del w:id="1666" w:author="FURNON Cyril" w:date="2023-08-18T00:11:00Z">
        <w:r w:rsidRPr="00AD7CE4">
          <w:rPr>
            <w:rFonts w:cstheme="minorHAnsi"/>
            <w:color w:val="4472C4" w:themeColor="accent1"/>
          </w:rPr>
          <w:delText>Son but est de pouvoir satisfaire les clients par des projets informatiques ou d’accompagnement à la gestion de projet. Certains évolutions pourrait amener plus de simplicité quant à l’approche de nouveau projet et les échanges extra-projets pour permettre un échange de bonne pratique</w:delText>
        </w:r>
      </w:del>
    </w:p>
    <w:p w14:paraId="51485388" w14:textId="77777777" w:rsidR="00A64FC4" w:rsidRPr="00AD7CE4" w:rsidRDefault="00A64FC4" w:rsidP="00857BA4">
      <w:pPr>
        <w:ind w:firstLine="708"/>
        <w:rPr>
          <w:del w:id="1667" w:author="FURNON Cyril" w:date="2023-08-18T00:11:00Z"/>
          <w:rFonts w:cstheme="minorHAnsi"/>
        </w:rPr>
      </w:pPr>
      <w:del w:id="1668" w:author="FURNON Cyril" w:date="2023-08-18T00:11:00Z">
        <w:r w:rsidRPr="00AD7CE4">
          <w:rPr>
            <w:rFonts w:ascii="Segoe UI Symbol" w:hAnsi="Segoe UI Symbol" w:cs="Segoe UI Symbol"/>
          </w:rPr>
          <w:delText>➢</w:delText>
        </w:r>
        <w:r w:rsidRPr="00AD7CE4">
          <w:rPr>
            <w:rFonts w:cstheme="minorHAnsi"/>
          </w:rPr>
          <w:delText xml:space="preserve"> Les apports professionnels et personnels :</w:delText>
        </w:r>
      </w:del>
    </w:p>
    <w:p w14:paraId="5EB964CB" w14:textId="77777777" w:rsidR="00A64FC4" w:rsidRPr="00AD7CE4" w:rsidRDefault="00A64FC4" w:rsidP="00857BA4">
      <w:pPr>
        <w:ind w:left="708" w:firstLine="708"/>
        <w:rPr>
          <w:del w:id="1669" w:author="FURNON Cyril" w:date="2023-08-18T00:11:00Z"/>
          <w:rFonts w:cstheme="minorHAnsi"/>
        </w:rPr>
      </w:pPr>
      <w:del w:id="1670" w:author="FURNON Cyril" w:date="2023-08-18T00:11:00Z">
        <w:r w:rsidRPr="00AD7CE4">
          <w:rPr>
            <w:rFonts w:cstheme="minorHAnsi"/>
          </w:rPr>
          <w:delText>- Ce que le stage a apporté d’un point de vue :</w:delText>
        </w:r>
      </w:del>
    </w:p>
    <w:p w14:paraId="095C982A" w14:textId="77777777" w:rsidR="00A64FC4" w:rsidRPr="00AD7CE4" w:rsidRDefault="00A64FC4" w:rsidP="00857BA4">
      <w:pPr>
        <w:ind w:firstLine="708"/>
        <w:rPr>
          <w:del w:id="1671" w:author="FURNON Cyril" w:date="2023-08-18T00:11:00Z"/>
          <w:rFonts w:cstheme="minorHAnsi"/>
        </w:rPr>
      </w:pPr>
      <w:del w:id="1672" w:author="FURNON Cyril" w:date="2023-08-18T00:11:00Z">
        <w:r w:rsidRPr="00AD7CE4">
          <w:rPr>
            <w:rFonts w:cstheme="minorHAnsi"/>
          </w:rPr>
          <w:delText>• Professionnel</w:delText>
        </w:r>
      </w:del>
    </w:p>
    <w:p w14:paraId="4046439F" w14:textId="77777777" w:rsidR="00A64FC4" w:rsidRPr="00AD7CE4" w:rsidRDefault="00A64FC4" w:rsidP="00857BA4">
      <w:pPr>
        <w:ind w:left="708" w:firstLine="708"/>
        <w:rPr>
          <w:del w:id="1673" w:author="FURNON Cyril" w:date="2023-08-18T00:11:00Z"/>
          <w:rFonts w:cstheme="minorHAnsi"/>
        </w:rPr>
      </w:pPr>
      <w:del w:id="1674" w:author="FURNON Cyril" w:date="2023-08-18T00:11:00Z">
        <w:r w:rsidRPr="00AD7CE4">
          <w:rPr>
            <w:rFonts w:cstheme="minorHAnsi"/>
          </w:rPr>
          <w:delText>- Quels savoirs et savoir-faire ont été développés ?</w:delText>
        </w:r>
      </w:del>
    </w:p>
    <w:p w14:paraId="59763D22" w14:textId="59101009" w:rsidR="00BB05CB" w:rsidRPr="00AD7CE4" w:rsidRDefault="00BB05CB" w:rsidP="00BB05CB">
      <w:pPr>
        <w:ind w:left="708" w:firstLine="708"/>
        <w:rPr>
          <w:del w:id="1675" w:author="FURNON Cyril" w:date="2023-08-18T00:11:00Z"/>
          <w:rFonts w:cstheme="minorHAnsi"/>
          <w:color w:val="4472C4" w:themeColor="accent1"/>
        </w:rPr>
      </w:pPr>
      <w:del w:id="1676" w:author="FURNON Cyril" w:date="2023-08-18T00:11:00Z">
        <w:r w:rsidRPr="00AD7CE4">
          <w:rPr>
            <w:rFonts w:cstheme="minorHAnsi"/>
            <w:color w:val="4472C4" w:themeColor="accent1"/>
          </w:rPr>
          <w:delText>. Le fonctionnement d’une entreprise ESN de taille européenne, sa gestion interne de l’agence et la gestion de la société en général. Puis la présence du groupe RandStad n’est pas inaperçu. Beaucoup de communication, il y a une grande implication du groupe dans Ausy.</w:delText>
        </w:r>
      </w:del>
    </w:p>
    <w:p w14:paraId="53431757" w14:textId="32DFBB6C" w:rsidR="00BB05CB" w:rsidRPr="00AD7CE4" w:rsidRDefault="00BB05CB" w:rsidP="00857BA4">
      <w:pPr>
        <w:ind w:left="708" w:firstLine="708"/>
        <w:rPr>
          <w:del w:id="1677" w:author="FURNON Cyril" w:date="2023-08-18T00:11:00Z"/>
          <w:rFonts w:cstheme="minorHAnsi"/>
          <w:color w:val="4472C4" w:themeColor="accent1"/>
        </w:rPr>
      </w:pPr>
      <w:del w:id="1678" w:author="FURNON Cyril" w:date="2023-08-18T00:11:00Z">
        <w:r w:rsidRPr="00AD7CE4">
          <w:rPr>
            <w:rFonts w:cstheme="minorHAnsi"/>
            <w:color w:val="4472C4" w:themeColor="accent1"/>
          </w:rPr>
          <w:delText>.</w:delText>
        </w:r>
        <w:r w:rsidR="0011382C" w:rsidRPr="00AD7CE4">
          <w:rPr>
            <w:rFonts w:cstheme="minorHAnsi"/>
            <w:color w:val="4472C4" w:themeColor="accent1"/>
          </w:rPr>
          <w:delText>La polyvalence : en terme technique avec la large périmètre et les diverses tâches que j’ai pu faire : tests fonctionnels, revues de code, développement front-end, back-end, gestion de BDD, déploiement sur divers environnements</w:delText>
        </w:r>
      </w:del>
    </w:p>
    <w:p w14:paraId="4CE7ECF1" w14:textId="3900AE1B" w:rsidR="00BB05CB" w:rsidRPr="00AD7CE4" w:rsidRDefault="00BB05CB" w:rsidP="00857BA4">
      <w:pPr>
        <w:ind w:left="708" w:firstLine="708"/>
        <w:rPr>
          <w:del w:id="1679" w:author="FURNON Cyril" w:date="2023-08-18T00:11:00Z"/>
          <w:rFonts w:cstheme="minorHAnsi"/>
        </w:rPr>
      </w:pPr>
      <w:del w:id="1680" w:author="FURNON Cyril" w:date="2023-08-18T00:11:00Z">
        <w:r w:rsidRPr="00AD7CE4">
          <w:rPr>
            <w:rFonts w:cstheme="minorHAnsi"/>
            <w:color w:val="4472C4" w:themeColor="accent1"/>
            <w:highlight w:val="yellow"/>
          </w:rPr>
          <w:delText>.</w:delText>
        </w:r>
        <w:r w:rsidR="0011382C" w:rsidRPr="00AD7CE4">
          <w:rPr>
            <w:rFonts w:cstheme="minorHAnsi"/>
            <w:highlight w:val="yellow"/>
          </w:rPr>
          <w:delText>A continuer</w:delText>
        </w:r>
      </w:del>
    </w:p>
    <w:p w14:paraId="7F0B0AD4" w14:textId="5B32F4D8" w:rsidR="00BB05CB" w:rsidRPr="00AD7CE4" w:rsidRDefault="00BB05CB" w:rsidP="00857BA4">
      <w:pPr>
        <w:ind w:left="708" w:firstLine="708"/>
        <w:rPr>
          <w:del w:id="1681" w:author="FURNON Cyril" w:date="2023-08-18T00:11:00Z"/>
          <w:rFonts w:cstheme="minorHAnsi"/>
          <w:color w:val="4472C4" w:themeColor="accent1"/>
        </w:rPr>
      </w:pPr>
      <w:del w:id="1682" w:author="FURNON Cyril" w:date="2023-08-18T00:11:00Z">
        <w:r w:rsidRPr="00AD7CE4">
          <w:rPr>
            <w:rFonts w:cstheme="minorHAnsi"/>
            <w:color w:val="4472C4" w:themeColor="accent1"/>
          </w:rPr>
          <w:delText>Niveau technique beaucoup de complexité architecturale, avec la gestion d’un périmètre divers et étendu.</w:delText>
        </w:r>
      </w:del>
    </w:p>
    <w:p w14:paraId="629D05B9" w14:textId="77777777" w:rsidR="00A64FC4" w:rsidRPr="00AD7CE4" w:rsidRDefault="00A64FC4" w:rsidP="00857BA4">
      <w:pPr>
        <w:ind w:left="708" w:firstLine="708"/>
        <w:rPr>
          <w:del w:id="1683" w:author="FURNON Cyril" w:date="2023-08-18T00:11:00Z"/>
          <w:rFonts w:cstheme="minorHAnsi"/>
        </w:rPr>
      </w:pPr>
      <w:del w:id="1684" w:author="FURNON Cyril" w:date="2023-08-18T00:11:00Z">
        <w:r w:rsidRPr="00AD7CE4">
          <w:rPr>
            <w:rFonts w:cstheme="minorHAnsi"/>
          </w:rPr>
          <w:delText>- Qu’est-ce que le candidat/la candidate a appris, consolidé durant cette période ? ...</w:delText>
        </w:r>
      </w:del>
    </w:p>
    <w:p w14:paraId="1AEB76A3" w14:textId="78F4B2B9" w:rsidR="00BB05CB" w:rsidRPr="00AD7CE4" w:rsidRDefault="00BB05CB" w:rsidP="00857BA4">
      <w:pPr>
        <w:ind w:left="708" w:firstLine="708"/>
        <w:rPr>
          <w:del w:id="1685" w:author="FURNON Cyril" w:date="2023-08-18T00:11:00Z"/>
          <w:rFonts w:cstheme="minorHAnsi"/>
          <w:color w:val="4472C4" w:themeColor="accent1"/>
        </w:rPr>
      </w:pPr>
      <w:del w:id="1686" w:author="FURNON Cyril" w:date="2023-08-18T00:11:00Z">
        <w:r w:rsidRPr="00AD7CE4">
          <w:rPr>
            <w:rFonts w:cstheme="minorHAnsi"/>
            <w:color w:val="4472C4" w:themeColor="accent1"/>
          </w:rPr>
          <w:delText>Consolider le .NET en général, la méthode agile (j’ai même pu un peu conseiller dessus et animer des réunions), l’intégration et le déploiement continue grâce à azure Dev Ops que j’avais déjà utilisé mais j’ai été beaucoup plus dans le fonctionnement derrière.</w:delText>
        </w:r>
      </w:del>
    </w:p>
    <w:p w14:paraId="3CF177AE" w14:textId="77777777" w:rsidR="00A64FC4" w:rsidRPr="00AD7CE4" w:rsidRDefault="00A64FC4" w:rsidP="00857BA4">
      <w:pPr>
        <w:ind w:firstLine="708"/>
        <w:rPr>
          <w:del w:id="1687" w:author="FURNON Cyril" w:date="2023-08-18T00:11:00Z"/>
          <w:rFonts w:cstheme="minorHAnsi"/>
        </w:rPr>
      </w:pPr>
      <w:del w:id="1688" w:author="FURNON Cyril" w:date="2023-08-18T00:11:00Z">
        <w:r w:rsidRPr="00AD7CE4">
          <w:rPr>
            <w:rFonts w:cstheme="minorHAnsi"/>
          </w:rPr>
          <w:delText>• Personnel</w:delText>
        </w:r>
      </w:del>
    </w:p>
    <w:p w14:paraId="16891027" w14:textId="619A77A0" w:rsidR="00A64FC4" w:rsidRPr="00AD7CE4" w:rsidRDefault="00A64FC4" w:rsidP="00857BA4">
      <w:pPr>
        <w:ind w:left="708" w:firstLine="708"/>
        <w:rPr>
          <w:del w:id="1689" w:author="FURNON Cyril" w:date="2023-08-18T00:11:00Z"/>
          <w:rFonts w:cstheme="minorHAnsi"/>
        </w:rPr>
      </w:pPr>
      <w:del w:id="1690" w:author="FURNON Cyril" w:date="2023-08-18T00:11:00Z">
        <w:r w:rsidRPr="00AD7CE4">
          <w:rPr>
            <w:rFonts w:cstheme="minorHAnsi"/>
          </w:rPr>
          <w:delText>Quelle plus-value apporte cette expérience au parcours du candidat ?</w:delText>
        </w:r>
      </w:del>
    </w:p>
    <w:p w14:paraId="04401842" w14:textId="5EA51158" w:rsidR="0011382C" w:rsidRPr="00AD7CE4" w:rsidRDefault="00BB05CB" w:rsidP="0011382C">
      <w:pPr>
        <w:ind w:left="708" w:firstLine="708"/>
        <w:rPr>
          <w:del w:id="1691" w:author="FURNON Cyril" w:date="2023-08-18T00:11:00Z"/>
          <w:rFonts w:cstheme="minorHAnsi"/>
        </w:rPr>
      </w:pPr>
      <w:del w:id="1692" w:author="FURNON Cyril" w:date="2023-08-18T00:11:00Z">
        <w:r w:rsidRPr="00AD7CE4">
          <w:rPr>
            <w:rFonts w:cstheme="minorHAnsi"/>
            <w:color w:val="4472C4" w:themeColor="accent1"/>
          </w:rPr>
          <w:delText>La communication point très important avec des clients, jusque là que des projets pour l’entreprise dans laquelle j’effectuais des stages ou ma 1</w:delText>
        </w:r>
        <w:r w:rsidRPr="00AD7CE4">
          <w:rPr>
            <w:rFonts w:cstheme="minorHAnsi"/>
            <w:color w:val="4472C4" w:themeColor="accent1"/>
            <w:vertAlign w:val="superscript"/>
          </w:rPr>
          <w:delText>ère</w:delText>
        </w:r>
        <w:r w:rsidRPr="00AD7CE4">
          <w:rPr>
            <w:rFonts w:cstheme="minorHAnsi"/>
            <w:color w:val="4472C4" w:themeColor="accent1"/>
          </w:rPr>
          <w:delText xml:space="preserve"> alternance. Dans le même sens, une certaine professionnalisation dans cette communication, ce n’est pas le même rapport entre une alternance avec son entreprise et un alternant avec un client. Enfin, la communication à distance, résultat ce que très peu eu d’interaction physique avec mon client.</w:delText>
        </w:r>
        <w:r w:rsidR="0011382C" w:rsidRPr="00AD7CE4">
          <w:rPr>
            <w:rFonts w:cstheme="minorHAnsi"/>
            <w:color w:val="4472C4" w:themeColor="accent1"/>
            <w:highlight w:val="yellow"/>
          </w:rPr>
          <w:delText xml:space="preserve"> .</w:delText>
        </w:r>
        <w:r w:rsidR="0011382C" w:rsidRPr="00AD7CE4">
          <w:rPr>
            <w:rFonts w:cstheme="minorHAnsi"/>
            <w:highlight w:val="yellow"/>
          </w:rPr>
          <w:delText>A continuer</w:delText>
        </w:r>
      </w:del>
    </w:p>
    <w:p w14:paraId="1ECA5F73" w14:textId="233D55A7" w:rsidR="005421C9" w:rsidRPr="00AD7CE4" w:rsidRDefault="00A64FC4" w:rsidP="00857BA4">
      <w:pPr>
        <w:ind w:left="708" w:firstLine="708"/>
        <w:rPr>
          <w:del w:id="1693" w:author="FURNON Cyril" w:date="2023-08-18T00:11:00Z"/>
          <w:rFonts w:cstheme="minorHAnsi"/>
        </w:rPr>
      </w:pPr>
      <w:del w:id="1694" w:author="FURNON Cyril" w:date="2023-08-18T00:11:00Z">
        <w:r w:rsidRPr="00AD7CE4">
          <w:rPr>
            <w:rFonts w:cstheme="minorHAnsi"/>
          </w:rPr>
          <w:delText>Quel est son projet professionnel à court, moyen (3, 4 ans) et long terme ?</w:delText>
        </w:r>
      </w:del>
    </w:p>
    <w:p w14:paraId="7A777FCD" w14:textId="77777777" w:rsidR="0011382C" w:rsidRPr="00AD7CE4" w:rsidRDefault="0011382C" w:rsidP="0011382C">
      <w:pPr>
        <w:ind w:left="708" w:firstLine="708"/>
        <w:rPr>
          <w:del w:id="1695" w:author="FURNON Cyril" w:date="2023-08-18T00:11:00Z"/>
          <w:rFonts w:cstheme="minorHAnsi"/>
        </w:rPr>
      </w:pPr>
      <w:del w:id="1696" w:author="FURNON Cyril" w:date="2023-08-18T00:11:00Z">
        <w:r w:rsidRPr="00AD7CE4">
          <w:rPr>
            <w:rFonts w:cstheme="minorHAnsi"/>
            <w:color w:val="4472C4" w:themeColor="accent1"/>
            <w:highlight w:val="yellow"/>
          </w:rPr>
          <w:delText>.</w:delText>
        </w:r>
        <w:r w:rsidRPr="00AD7CE4">
          <w:rPr>
            <w:rFonts w:cstheme="minorHAnsi"/>
            <w:highlight w:val="yellow"/>
          </w:rPr>
          <w:delText>A continuer</w:delText>
        </w:r>
      </w:del>
    </w:p>
    <w:p w14:paraId="2E046A87" w14:textId="77777777" w:rsidR="0011382C" w:rsidRPr="00AD7CE4" w:rsidRDefault="0011382C" w:rsidP="00E13097">
      <w:pPr>
        <w:jc w:val="both"/>
        <w:rPr>
          <w:rFonts w:cstheme="minorHAnsi"/>
        </w:rPr>
        <w:pPrChange w:id="1697" w:author="FURNON Cyril" w:date="2023-08-18T00:11:00Z">
          <w:pPr>
            <w:ind w:left="708" w:firstLine="708"/>
          </w:pPr>
        </w:pPrChange>
      </w:pPr>
    </w:p>
    <w:p w14:paraId="42EAF487" w14:textId="21F69868" w:rsidR="004A2686" w:rsidRDefault="004A2686" w:rsidP="00E13097">
      <w:pPr>
        <w:pStyle w:val="Titre1"/>
        <w:jc w:val="both"/>
        <w:rPr>
          <w:rPrChange w:id="1698" w:author="FURNON Cyril" w:date="2023-08-18T00:11:00Z">
            <w:rPr>
              <w:rFonts w:asciiTheme="minorHAnsi" w:hAnsiTheme="minorHAnsi" w:cstheme="minorHAnsi"/>
            </w:rPr>
          </w:rPrChange>
        </w:rPr>
        <w:pPrChange w:id="1699" w:author="FURNON Cyril" w:date="2023-08-18T00:11:00Z">
          <w:pPr>
            <w:pStyle w:val="Titre1"/>
          </w:pPr>
        </w:pPrChange>
      </w:pPr>
      <w:bookmarkStart w:id="1700" w:name="_Toc143202706"/>
      <w:bookmarkStart w:id="1701" w:name="_Toc142561281"/>
      <w:r>
        <w:rPr>
          <w:rPrChange w:id="1702" w:author="FURNON Cyril" w:date="2023-08-18T00:11:00Z">
            <w:rPr>
              <w:rFonts w:asciiTheme="minorHAnsi" w:hAnsiTheme="minorHAnsi" w:cstheme="minorHAnsi"/>
            </w:rPr>
          </w:rPrChange>
        </w:rPr>
        <w:t>Table des images</w:t>
      </w:r>
      <w:bookmarkEnd w:id="1700"/>
      <w:bookmarkEnd w:id="1701"/>
    </w:p>
    <w:p w14:paraId="4AB3AD45" w14:textId="7B8F6FC5" w:rsidR="004A2686" w:rsidRPr="00AD7CE4" w:rsidRDefault="00AF09CE" w:rsidP="00E13097">
      <w:pPr>
        <w:jc w:val="both"/>
        <w:rPr>
          <w:rFonts w:cstheme="minorHAnsi"/>
        </w:rPr>
        <w:pPrChange w:id="1703" w:author="FURNON Cyril" w:date="2023-08-18T00:11:00Z">
          <w:pPr/>
        </w:pPrChange>
      </w:pPr>
      <w:r w:rsidRPr="00AD7CE4">
        <w:rPr>
          <w:rFonts w:cstheme="minorHAnsi"/>
          <w:highlight w:val="yellow"/>
        </w:rPr>
        <w:t>Problème de gestion des Images par Word</w:t>
      </w:r>
    </w:p>
    <w:p w14:paraId="0BB8410F" w14:textId="77777777" w:rsidR="003319E2" w:rsidRDefault="004A2686">
      <w:pPr>
        <w:pStyle w:val="Tabledesillustrations"/>
        <w:tabs>
          <w:tab w:val="right" w:leader="dot" w:pos="9062"/>
        </w:tabs>
        <w:rPr>
          <w:ins w:id="1704" w:author="FURNON Cyril" w:date="2023-08-18T00:11:00Z"/>
          <w:rFonts w:eastAsiaTheme="minorEastAsia"/>
          <w:noProof/>
          <w:kern w:val="2"/>
          <w:lang w:eastAsia="fr-FR"/>
          <w14:ligatures w14:val="standardContextual"/>
        </w:rPr>
      </w:pPr>
      <w:ins w:id="1705" w:author="FURNON Cyril" w:date="2023-08-18T00:11:00Z">
        <w:r>
          <w:fldChar w:fldCharType="begin"/>
        </w:r>
        <w:r>
          <w:instrText xml:space="preserve"> TOC \h \z \c "Figure" </w:instrText>
        </w:r>
        <w:r>
          <w:fldChar w:fldCharType="separate"/>
        </w:r>
        <w:r w:rsidR="00000000">
          <w:fldChar w:fldCharType="begin"/>
        </w:r>
        <w:r w:rsidR="00000000">
          <w:instrText>HYPERLINK "file:///C:\\Users\\AY024303\\Cyril\\Doc%20perso\\Diplome%20I5\\Dossier_prof\\docDiplome\\Rendu%20dossier\\FURNON_Cyril_EISI_2023_V1.docx" \l "_Toc142560311"</w:instrText>
        </w:r>
        <w:r w:rsidR="00000000">
          <w:fldChar w:fldCharType="separate"/>
        </w:r>
        <w:r w:rsidR="003319E2" w:rsidRPr="001379FD">
          <w:rPr>
            <w:rStyle w:val="Lienhypertexte"/>
            <w:noProof/>
          </w:rPr>
          <w:t>Figure 1 : Carte des Delivery Centers en France</w:t>
        </w:r>
        <w:r w:rsidR="003319E2">
          <w:rPr>
            <w:noProof/>
            <w:webHidden/>
          </w:rPr>
          <w:tab/>
        </w:r>
        <w:r w:rsidR="003319E2">
          <w:rPr>
            <w:noProof/>
            <w:webHidden/>
          </w:rPr>
          <w:fldChar w:fldCharType="begin"/>
        </w:r>
        <w:r w:rsidR="003319E2">
          <w:rPr>
            <w:noProof/>
            <w:webHidden/>
          </w:rPr>
          <w:instrText xml:space="preserve"> PAGEREF _Toc142560311 \h </w:instrText>
        </w:r>
        <w:r w:rsidR="003319E2">
          <w:rPr>
            <w:noProof/>
            <w:webHidden/>
          </w:rPr>
        </w:r>
        <w:r w:rsidR="003319E2">
          <w:rPr>
            <w:noProof/>
            <w:webHidden/>
          </w:rPr>
          <w:fldChar w:fldCharType="separate"/>
        </w:r>
        <w:r w:rsidR="003319E2">
          <w:rPr>
            <w:noProof/>
            <w:webHidden/>
          </w:rPr>
          <w:t>5</w:t>
        </w:r>
        <w:r w:rsidR="003319E2">
          <w:rPr>
            <w:noProof/>
            <w:webHidden/>
          </w:rPr>
          <w:fldChar w:fldCharType="end"/>
        </w:r>
        <w:r w:rsidR="00000000">
          <w:rPr>
            <w:noProof/>
          </w:rPr>
          <w:fldChar w:fldCharType="end"/>
        </w:r>
      </w:ins>
    </w:p>
    <w:p w14:paraId="36A4916D" w14:textId="77777777" w:rsidR="003319E2" w:rsidRDefault="00000000">
      <w:pPr>
        <w:pStyle w:val="Tabledesillustrations"/>
        <w:tabs>
          <w:tab w:val="right" w:leader="dot" w:pos="9062"/>
        </w:tabs>
        <w:rPr>
          <w:ins w:id="1706" w:author="FURNON Cyril" w:date="2023-08-18T00:11:00Z"/>
          <w:rFonts w:eastAsiaTheme="minorEastAsia"/>
          <w:noProof/>
          <w:kern w:val="2"/>
          <w:lang w:eastAsia="fr-FR"/>
          <w14:ligatures w14:val="standardContextual"/>
        </w:rPr>
      </w:pPr>
      <w:ins w:id="1707" w:author="FURNON Cyril" w:date="2023-08-18T00:11:00Z">
        <w:r>
          <w:fldChar w:fldCharType="begin"/>
        </w:r>
        <w:r>
          <w:instrText>HYPERLINK "file:///C:\\Users\\AY024303\\Cyril\\Doc%20perso\\Diplome%20I5\\Dossier_prof\\docDiplome\\Rendu%20dossier\\FURNON_Cyril_EISI_2023_V1.docx" \l "_Toc142560312"</w:instrText>
        </w:r>
        <w:r>
          <w:fldChar w:fldCharType="separate"/>
        </w:r>
        <w:r w:rsidR="003319E2" w:rsidRPr="001379FD">
          <w:rPr>
            <w:rStyle w:val="Lienhypertexte"/>
            <w:noProof/>
          </w:rPr>
          <w:t>Figure 2 : Organigramme AusyFigure 1 : Carte des Delivery Centers en France</w:t>
        </w:r>
        <w:r w:rsidR="003319E2">
          <w:rPr>
            <w:noProof/>
            <w:webHidden/>
          </w:rPr>
          <w:tab/>
        </w:r>
        <w:r w:rsidR="003319E2">
          <w:rPr>
            <w:noProof/>
            <w:webHidden/>
          </w:rPr>
          <w:fldChar w:fldCharType="begin"/>
        </w:r>
        <w:r w:rsidR="003319E2">
          <w:rPr>
            <w:noProof/>
            <w:webHidden/>
          </w:rPr>
          <w:instrText xml:space="preserve"> PAGEREF _Toc142560312 \h </w:instrText>
        </w:r>
        <w:r w:rsidR="003319E2">
          <w:rPr>
            <w:noProof/>
            <w:webHidden/>
          </w:rPr>
        </w:r>
        <w:r w:rsidR="003319E2">
          <w:rPr>
            <w:noProof/>
            <w:webHidden/>
          </w:rPr>
          <w:fldChar w:fldCharType="separate"/>
        </w:r>
        <w:r w:rsidR="003319E2">
          <w:rPr>
            <w:noProof/>
            <w:webHidden/>
          </w:rPr>
          <w:t>5</w:t>
        </w:r>
        <w:r w:rsidR="003319E2">
          <w:rPr>
            <w:noProof/>
            <w:webHidden/>
          </w:rPr>
          <w:fldChar w:fldCharType="end"/>
        </w:r>
        <w:r>
          <w:rPr>
            <w:noProof/>
          </w:rPr>
          <w:fldChar w:fldCharType="end"/>
        </w:r>
      </w:ins>
    </w:p>
    <w:p w14:paraId="626BC62E" w14:textId="77777777" w:rsidR="003319E2" w:rsidRDefault="00000000">
      <w:pPr>
        <w:pStyle w:val="Tabledesillustrations"/>
        <w:tabs>
          <w:tab w:val="right" w:leader="dot" w:pos="9062"/>
        </w:tabs>
        <w:rPr>
          <w:ins w:id="1708" w:author="FURNON Cyril" w:date="2023-08-18T00:11:00Z"/>
          <w:rFonts w:eastAsiaTheme="minorEastAsia"/>
          <w:noProof/>
          <w:kern w:val="2"/>
          <w:lang w:eastAsia="fr-FR"/>
          <w14:ligatures w14:val="standardContextual"/>
        </w:rPr>
      </w:pPr>
      <w:ins w:id="1709" w:author="FURNON Cyril" w:date="2023-08-18T00:11:00Z">
        <w:r>
          <w:fldChar w:fldCharType="begin"/>
        </w:r>
        <w:r>
          <w:instrText>HYPERLINK "file:///C:\\Users\\AY024303\\Cyril\\Doc%20perso\\Diplome%20I5\\Dossier_prof\\docDiplome\\Rendu%20dossier\\FURNON_Cyril_EISI_2023_V1.docx" \l "_Toc142560313"</w:instrText>
        </w:r>
        <w:r>
          <w:fldChar w:fldCharType="separate"/>
        </w:r>
        <w:r w:rsidR="003319E2" w:rsidRPr="001379FD">
          <w:rPr>
            <w:rStyle w:val="Lienhypertexte"/>
            <w:noProof/>
          </w:rPr>
          <w:t>Figure 2 : Organigramme Ausy</w:t>
        </w:r>
        <w:r w:rsidR="003319E2">
          <w:rPr>
            <w:noProof/>
            <w:webHidden/>
          </w:rPr>
          <w:tab/>
        </w:r>
        <w:r w:rsidR="003319E2">
          <w:rPr>
            <w:noProof/>
            <w:webHidden/>
          </w:rPr>
          <w:fldChar w:fldCharType="begin"/>
        </w:r>
        <w:r w:rsidR="003319E2">
          <w:rPr>
            <w:noProof/>
            <w:webHidden/>
          </w:rPr>
          <w:instrText xml:space="preserve"> PAGEREF _Toc142560313 \h </w:instrText>
        </w:r>
        <w:r w:rsidR="003319E2">
          <w:rPr>
            <w:noProof/>
            <w:webHidden/>
          </w:rPr>
        </w:r>
        <w:r w:rsidR="003319E2">
          <w:rPr>
            <w:noProof/>
            <w:webHidden/>
          </w:rPr>
          <w:fldChar w:fldCharType="separate"/>
        </w:r>
        <w:r w:rsidR="003319E2">
          <w:rPr>
            <w:noProof/>
            <w:webHidden/>
          </w:rPr>
          <w:t>6</w:t>
        </w:r>
        <w:r w:rsidR="003319E2">
          <w:rPr>
            <w:noProof/>
            <w:webHidden/>
          </w:rPr>
          <w:fldChar w:fldCharType="end"/>
        </w:r>
        <w:r>
          <w:rPr>
            <w:noProof/>
          </w:rPr>
          <w:fldChar w:fldCharType="end"/>
        </w:r>
      </w:ins>
    </w:p>
    <w:p w14:paraId="5B9ECCC5" w14:textId="77777777" w:rsidR="003319E2" w:rsidRDefault="00000000">
      <w:pPr>
        <w:pStyle w:val="Tabledesillustrations"/>
        <w:tabs>
          <w:tab w:val="right" w:leader="dot" w:pos="9062"/>
        </w:tabs>
        <w:rPr>
          <w:ins w:id="1710" w:author="FURNON Cyril" w:date="2023-08-18T00:11:00Z"/>
          <w:rFonts w:eastAsiaTheme="minorEastAsia"/>
          <w:noProof/>
          <w:kern w:val="2"/>
          <w:lang w:eastAsia="fr-FR"/>
          <w14:ligatures w14:val="standardContextual"/>
        </w:rPr>
      </w:pPr>
      <w:ins w:id="1711" w:author="FURNON Cyril" w:date="2023-08-18T00:11:00Z">
        <w:r>
          <w:fldChar w:fldCharType="begin"/>
        </w:r>
        <w:r>
          <w:instrText>HYPERLINK "file:///C:\\Users\\AY024303\\Cyril\\Doc%20perso\\Diplome%20I5\\Dossier_prof\\docDiplome\\Rendu%20dossier\\FURNON_Cyril_EISI_2023_V1.docx" \l "_Toc142560314"</w:instrText>
        </w:r>
        <w:r>
          <w:fldChar w:fldCharType="separate"/>
        </w:r>
        <w:r w:rsidR="003319E2" w:rsidRPr="001379FD">
          <w:rPr>
            <w:rStyle w:val="Lienhypertexte"/>
            <w:noProof/>
          </w:rPr>
          <w:t>Figure 3 : Macro-processus de AusyFigure 2 : Organigramme Ausy</w:t>
        </w:r>
        <w:r w:rsidR="003319E2">
          <w:rPr>
            <w:noProof/>
            <w:webHidden/>
          </w:rPr>
          <w:tab/>
        </w:r>
        <w:r w:rsidR="003319E2">
          <w:rPr>
            <w:noProof/>
            <w:webHidden/>
          </w:rPr>
          <w:fldChar w:fldCharType="begin"/>
        </w:r>
        <w:r w:rsidR="003319E2">
          <w:rPr>
            <w:noProof/>
            <w:webHidden/>
          </w:rPr>
          <w:instrText xml:space="preserve"> PAGEREF _Toc142560314 \h </w:instrText>
        </w:r>
        <w:r w:rsidR="003319E2">
          <w:rPr>
            <w:noProof/>
            <w:webHidden/>
          </w:rPr>
        </w:r>
        <w:r w:rsidR="003319E2">
          <w:rPr>
            <w:noProof/>
            <w:webHidden/>
          </w:rPr>
          <w:fldChar w:fldCharType="separate"/>
        </w:r>
        <w:r w:rsidR="003319E2">
          <w:rPr>
            <w:noProof/>
            <w:webHidden/>
          </w:rPr>
          <w:t>6</w:t>
        </w:r>
        <w:r w:rsidR="003319E2">
          <w:rPr>
            <w:noProof/>
            <w:webHidden/>
          </w:rPr>
          <w:fldChar w:fldCharType="end"/>
        </w:r>
        <w:r>
          <w:rPr>
            <w:noProof/>
          </w:rPr>
          <w:fldChar w:fldCharType="end"/>
        </w:r>
      </w:ins>
    </w:p>
    <w:p w14:paraId="76227748" w14:textId="77777777" w:rsidR="003319E2" w:rsidRDefault="00000000">
      <w:pPr>
        <w:pStyle w:val="Tabledesillustrations"/>
        <w:tabs>
          <w:tab w:val="right" w:leader="dot" w:pos="9062"/>
        </w:tabs>
        <w:rPr>
          <w:ins w:id="1712" w:author="FURNON Cyril" w:date="2023-08-18T00:11:00Z"/>
          <w:rFonts w:eastAsiaTheme="minorEastAsia"/>
          <w:noProof/>
          <w:kern w:val="2"/>
          <w:lang w:eastAsia="fr-FR"/>
          <w14:ligatures w14:val="standardContextual"/>
        </w:rPr>
      </w:pPr>
      <w:ins w:id="1713" w:author="FURNON Cyril" w:date="2023-08-18T00:11:00Z">
        <w:r>
          <w:fldChar w:fldCharType="begin"/>
        </w:r>
        <w:r>
          <w:instrText>HYPERLINK "file:///C:\\Users\\AY024303\\Cyril\\Doc%20perso\\Diplome%20I5\\Dossier_prof\\docDiplome\\Rendu%20dossier\\FURNON_Cyril_EISI_2023_V1.docx" \l "_Toc142560315"</w:instrText>
        </w:r>
        <w:r>
          <w:fldChar w:fldCharType="separate"/>
        </w:r>
        <w:r w:rsidR="003319E2" w:rsidRPr="001379FD">
          <w:rPr>
            <w:rStyle w:val="Lienhypertexte"/>
            <w:noProof/>
          </w:rPr>
          <w:t>Figure 3 : Macro-processus de Ausy</w:t>
        </w:r>
        <w:r w:rsidR="003319E2">
          <w:rPr>
            <w:noProof/>
            <w:webHidden/>
          </w:rPr>
          <w:tab/>
        </w:r>
        <w:r w:rsidR="003319E2">
          <w:rPr>
            <w:noProof/>
            <w:webHidden/>
          </w:rPr>
          <w:fldChar w:fldCharType="begin"/>
        </w:r>
        <w:r w:rsidR="003319E2">
          <w:rPr>
            <w:noProof/>
            <w:webHidden/>
          </w:rPr>
          <w:instrText xml:space="preserve"> PAGEREF _Toc142560315 \h </w:instrText>
        </w:r>
        <w:r w:rsidR="003319E2">
          <w:rPr>
            <w:noProof/>
            <w:webHidden/>
          </w:rPr>
        </w:r>
        <w:r w:rsidR="003319E2">
          <w:rPr>
            <w:noProof/>
            <w:webHidden/>
          </w:rPr>
          <w:fldChar w:fldCharType="separate"/>
        </w:r>
        <w:r w:rsidR="003319E2">
          <w:rPr>
            <w:noProof/>
            <w:webHidden/>
          </w:rPr>
          <w:t>8</w:t>
        </w:r>
        <w:r w:rsidR="003319E2">
          <w:rPr>
            <w:noProof/>
            <w:webHidden/>
          </w:rPr>
          <w:fldChar w:fldCharType="end"/>
        </w:r>
        <w:r>
          <w:rPr>
            <w:noProof/>
          </w:rPr>
          <w:fldChar w:fldCharType="end"/>
        </w:r>
      </w:ins>
    </w:p>
    <w:p w14:paraId="2346FD91" w14:textId="77777777" w:rsidR="003319E2" w:rsidRDefault="00000000">
      <w:pPr>
        <w:pStyle w:val="Tabledesillustrations"/>
        <w:tabs>
          <w:tab w:val="right" w:leader="dot" w:pos="9062"/>
        </w:tabs>
        <w:rPr>
          <w:ins w:id="1714" w:author="FURNON Cyril" w:date="2023-08-18T00:11:00Z"/>
          <w:rFonts w:eastAsiaTheme="minorEastAsia"/>
          <w:noProof/>
          <w:kern w:val="2"/>
          <w:lang w:eastAsia="fr-FR"/>
          <w14:ligatures w14:val="standardContextual"/>
        </w:rPr>
      </w:pPr>
      <w:ins w:id="1715" w:author="FURNON Cyril" w:date="2023-08-18T00:11:00Z">
        <w:r>
          <w:fldChar w:fldCharType="begin"/>
        </w:r>
        <w:r>
          <w:instrText>HYPERLINK "file:///C:\\Users\\AY024303\\Cyril\\Doc%20perso\\Diplome%20I5\\Dossier_prof\\docDiplome\\Rendu%20dossier\\FURNON_Cyril_EISI_2023_V1.docx" \l "_Toc142560316"</w:instrText>
        </w:r>
        <w:r>
          <w:fldChar w:fldCharType="separate"/>
        </w:r>
        <w:r w:rsidR="003319E2" w:rsidRPr="001379FD">
          <w:rPr>
            <w:rStyle w:val="Lienhypertexte"/>
            <w:noProof/>
          </w:rPr>
          <w:t>Figure 4 : Organigramme de DomusViFigure 3 : Macro-processus de Ausy</w:t>
        </w:r>
        <w:r w:rsidR="003319E2">
          <w:rPr>
            <w:noProof/>
            <w:webHidden/>
          </w:rPr>
          <w:tab/>
        </w:r>
        <w:r w:rsidR="003319E2">
          <w:rPr>
            <w:noProof/>
            <w:webHidden/>
          </w:rPr>
          <w:fldChar w:fldCharType="begin"/>
        </w:r>
        <w:r w:rsidR="003319E2">
          <w:rPr>
            <w:noProof/>
            <w:webHidden/>
          </w:rPr>
          <w:instrText xml:space="preserve"> PAGEREF _Toc142560316 \h </w:instrText>
        </w:r>
        <w:r w:rsidR="003319E2">
          <w:rPr>
            <w:noProof/>
            <w:webHidden/>
          </w:rPr>
        </w:r>
        <w:r w:rsidR="003319E2">
          <w:rPr>
            <w:noProof/>
            <w:webHidden/>
          </w:rPr>
          <w:fldChar w:fldCharType="separate"/>
        </w:r>
        <w:r w:rsidR="003319E2">
          <w:rPr>
            <w:noProof/>
            <w:webHidden/>
          </w:rPr>
          <w:t>8</w:t>
        </w:r>
        <w:r w:rsidR="003319E2">
          <w:rPr>
            <w:noProof/>
            <w:webHidden/>
          </w:rPr>
          <w:fldChar w:fldCharType="end"/>
        </w:r>
        <w:r>
          <w:rPr>
            <w:noProof/>
          </w:rPr>
          <w:fldChar w:fldCharType="end"/>
        </w:r>
      </w:ins>
    </w:p>
    <w:p w14:paraId="757A799E" w14:textId="77777777" w:rsidR="003319E2" w:rsidRDefault="00000000">
      <w:pPr>
        <w:pStyle w:val="Tabledesillustrations"/>
        <w:tabs>
          <w:tab w:val="right" w:leader="dot" w:pos="9062"/>
        </w:tabs>
        <w:rPr>
          <w:ins w:id="1716" w:author="FURNON Cyril" w:date="2023-08-18T00:11:00Z"/>
          <w:rFonts w:eastAsiaTheme="minorEastAsia"/>
          <w:noProof/>
          <w:kern w:val="2"/>
          <w:lang w:eastAsia="fr-FR"/>
          <w14:ligatures w14:val="standardContextual"/>
        </w:rPr>
      </w:pPr>
      <w:ins w:id="1717" w:author="FURNON Cyril" w:date="2023-08-18T00:11:00Z">
        <w:r>
          <w:fldChar w:fldCharType="begin"/>
        </w:r>
        <w:r>
          <w:instrText>HYPERLINK "file:///C:\\Users\\AY024303\\Cyril\\Doc%20perso\\Diplome%20I5\\Dossier_prof\\docDiplome\\Rendu%20dossier\\FURNON_Cyril_EISI_2023_V1.docx" \l "_Toc142560317"</w:instrText>
        </w:r>
        <w:r>
          <w:fldChar w:fldCharType="separate"/>
        </w:r>
        <w:r w:rsidR="003319E2" w:rsidRPr="001379FD">
          <w:rPr>
            <w:rStyle w:val="Lienhypertexte"/>
            <w:noProof/>
          </w:rPr>
          <w:t>Figure 4 : Organigramme de DomusVi</w:t>
        </w:r>
        <w:r w:rsidR="003319E2">
          <w:rPr>
            <w:noProof/>
            <w:webHidden/>
          </w:rPr>
          <w:tab/>
        </w:r>
        <w:r w:rsidR="003319E2">
          <w:rPr>
            <w:noProof/>
            <w:webHidden/>
          </w:rPr>
          <w:fldChar w:fldCharType="begin"/>
        </w:r>
        <w:r w:rsidR="003319E2">
          <w:rPr>
            <w:noProof/>
            <w:webHidden/>
          </w:rPr>
          <w:instrText xml:space="preserve"> PAGEREF _Toc142560317 \h </w:instrText>
        </w:r>
        <w:r w:rsidR="003319E2">
          <w:rPr>
            <w:noProof/>
            <w:webHidden/>
          </w:rPr>
        </w:r>
        <w:r w:rsidR="003319E2">
          <w:rPr>
            <w:noProof/>
            <w:webHidden/>
          </w:rPr>
          <w:fldChar w:fldCharType="separate"/>
        </w:r>
        <w:r w:rsidR="003319E2">
          <w:rPr>
            <w:noProof/>
            <w:webHidden/>
          </w:rPr>
          <w:t>9</w:t>
        </w:r>
        <w:r w:rsidR="003319E2">
          <w:rPr>
            <w:noProof/>
            <w:webHidden/>
          </w:rPr>
          <w:fldChar w:fldCharType="end"/>
        </w:r>
        <w:r>
          <w:rPr>
            <w:noProof/>
          </w:rPr>
          <w:fldChar w:fldCharType="end"/>
        </w:r>
      </w:ins>
    </w:p>
    <w:p w14:paraId="76988959" w14:textId="77777777" w:rsidR="003319E2" w:rsidRDefault="00000000">
      <w:pPr>
        <w:pStyle w:val="Tabledesillustrations"/>
        <w:tabs>
          <w:tab w:val="right" w:leader="dot" w:pos="9062"/>
        </w:tabs>
        <w:rPr>
          <w:ins w:id="1718" w:author="FURNON Cyril" w:date="2023-08-18T00:11:00Z"/>
          <w:rFonts w:eastAsiaTheme="minorEastAsia"/>
          <w:noProof/>
          <w:kern w:val="2"/>
          <w:lang w:eastAsia="fr-FR"/>
          <w14:ligatures w14:val="standardContextual"/>
        </w:rPr>
      </w:pPr>
      <w:ins w:id="1719" w:author="FURNON Cyril" w:date="2023-08-18T00:11:00Z">
        <w:r>
          <w:fldChar w:fldCharType="begin"/>
        </w:r>
        <w:r>
          <w:instrText>HYPERLINK "file:///C:\\Users\\AY024303\\Cyril\\Doc%20perso\\Diplome%20I5\\Dossier_prof\\docDiplome\\Rendu%20dossier\\FURNON_Cyril_EISI_2023_V1.docx" \l "_Toc142560318"</w:instrText>
        </w:r>
        <w:r>
          <w:fldChar w:fldCharType="separate"/>
        </w:r>
        <w:r w:rsidR="003319E2" w:rsidRPr="001379FD">
          <w:rPr>
            <w:rStyle w:val="Lienhypertexte"/>
            <w:noProof/>
          </w:rPr>
          <w:t>Figure 5 : SWOT de AusyFigure 6 : Organigramme de DomusVi</w:t>
        </w:r>
        <w:r w:rsidR="003319E2">
          <w:rPr>
            <w:noProof/>
            <w:webHidden/>
          </w:rPr>
          <w:tab/>
        </w:r>
        <w:r w:rsidR="003319E2">
          <w:rPr>
            <w:noProof/>
            <w:webHidden/>
          </w:rPr>
          <w:fldChar w:fldCharType="begin"/>
        </w:r>
        <w:r w:rsidR="003319E2">
          <w:rPr>
            <w:noProof/>
            <w:webHidden/>
          </w:rPr>
          <w:instrText xml:space="preserve"> PAGEREF _Toc142560318 \h </w:instrText>
        </w:r>
        <w:r w:rsidR="003319E2">
          <w:rPr>
            <w:noProof/>
            <w:webHidden/>
          </w:rPr>
        </w:r>
        <w:r w:rsidR="003319E2">
          <w:rPr>
            <w:noProof/>
            <w:webHidden/>
          </w:rPr>
          <w:fldChar w:fldCharType="separate"/>
        </w:r>
        <w:r w:rsidR="003319E2">
          <w:rPr>
            <w:noProof/>
            <w:webHidden/>
          </w:rPr>
          <w:t>9</w:t>
        </w:r>
        <w:r w:rsidR="003319E2">
          <w:rPr>
            <w:noProof/>
            <w:webHidden/>
          </w:rPr>
          <w:fldChar w:fldCharType="end"/>
        </w:r>
        <w:r>
          <w:rPr>
            <w:noProof/>
          </w:rPr>
          <w:fldChar w:fldCharType="end"/>
        </w:r>
      </w:ins>
    </w:p>
    <w:p w14:paraId="54DA0B59" w14:textId="77777777" w:rsidR="003319E2" w:rsidRDefault="00000000">
      <w:pPr>
        <w:pStyle w:val="Tabledesillustrations"/>
        <w:tabs>
          <w:tab w:val="right" w:leader="dot" w:pos="9062"/>
        </w:tabs>
        <w:rPr>
          <w:ins w:id="1720" w:author="FURNON Cyril" w:date="2023-08-18T00:11:00Z"/>
          <w:rFonts w:eastAsiaTheme="minorEastAsia"/>
          <w:noProof/>
          <w:kern w:val="2"/>
          <w:lang w:eastAsia="fr-FR"/>
          <w14:ligatures w14:val="standardContextual"/>
        </w:rPr>
      </w:pPr>
      <w:ins w:id="1721" w:author="FURNON Cyril" w:date="2023-08-18T00:11:00Z">
        <w:r>
          <w:fldChar w:fldCharType="begin"/>
        </w:r>
        <w:r>
          <w:instrText>HYPERLINK "file:///C:\\Users\\AY024303\\Cyril\\Doc%20perso\\Diplome%20I5\\Dossier_prof\\docDiplome\\Rendu%20dossier\\FURNON_Cyril_EISI_2023_V1.docx" \l "_Toc142560319"</w:instrText>
        </w:r>
        <w:r>
          <w:fldChar w:fldCharType="separate"/>
        </w:r>
        <w:r w:rsidR="003319E2" w:rsidRPr="001379FD">
          <w:rPr>
            <w:rStyle w:val="Lienhypertexte"/>
            <w:noProof/>
          </w:rPr>
          <w:t>Figure 4 : Organigramme de DomusVi</w:t>
        </w:r>
        <w:r w:rsidR="003319E2">
          <w:rPr>
            <w:noProof/>
            <w:webHidden/>
          </w:rPr>
          <w:tab/>
        </w:r>
        <w:r w:rsidR="003319E2">
          <w:rPr>
            <w:noProof/>
            <w:webHidden/>
          </w:rPr>
          <w:fldChar w:fldCharType="begin"/>
        </w:r>
        <w:r w:rsidR="003319E2">
          <w:rPr>
            <w:noProof/>
            <w:webHidden/>
          </w:rPr>
          <w:instrText xml:space="preserve"> PAGEREF _Toc142560319 \h </w:instrText>
        </w:r>
        <w:r w:rsidR="003319E2">
          <w:rPr>
            <w:noProof/>
            <w:webHidden/>
          </w:rPr>
        </w:r>
        <w:r w:rsidR="003319E2">
          <w:rPr>
            <w:noProof/>
            <w:webHidden/>
          </w:rPr>
          <w:fldChar w:fldCharType="separate"/>
        </w:r>
        <w:r w:rsidR="003319E2">
          <w:rPr>
            <w:noProof/>
            <w:webHidden/>
          </w:rPr>
          <w:t>9</w:t>
        </w:r>
        <w:r w:rsidR="003319E2">
          <w:rPr>
            <w:noProof/>
            <w:webHidden/>
          </w:rPr>
          <w:fldChar w:fldCharType="end"/>
        </w:r>
        <w:r>
          <w:rPr>
            <w:noProof/>
          </w:rPr>
          <w:fldChar w:fldCharType="end"/>
        </w:r>
      </w:ins>
    </w:p>
    <w:p w14:paraId="4BF24473" w14:textId="77777777" w:rsidR="003319E2" w:rsidRDefault="00000000">
      <w:pPr>
        <w:pStyle w:val="Tabledesillustrations"/>
        <w:tabs>
          <w:tab w:val="right" w:leader="dot" w:pos="9062"/>
        </w:tabs>
        <w:rPr>
          <w:ins w:id="1722" w:author="FURNON Cyril" w:date="2023-08-18T00:11:00Z"/>
          <w:rFonts w:eastAsiaTheme="minorEastAsia"/>
          <w:noProof/>
          <w:kern w:val="2"/>
          <w:lang w:eastAsia="fr-FR"/>
          <w14:ligatures w14:val="standardContextual"/>
        </w:rPr>
      </w:pPr>
      <w:ins w:id="1723" w:author="FURNON Cyril" w:date="2023-08-18T00:11:00Z">
        <w:r>
          <w:fldChar w:fldCharType="begin"/>
        </w:r>
        <w:r>
          <w:instrText>HYPERLINK "file:///C:\\Users\\AY024303\\Cyril\\Doc%20perso\\Diplome%20I5\\Dossier_prof\\docDiplome\\Rendu%20dossier\\FURNON_Cyril_EISI_2023_V1.docx" \l "_Toc142560320"</w:instrText>
        </w:r>
        <w:r>
          <w:fldChar w:fldCharType="separate"/>
        </w:r>
        <w:r w:rsidR="003319E2" w:rsidRPr="001379FD">
          <w:rPr>
            <w:rStyle w:val="Lienhypertexte"/>
            <w:noProof/>
          </w:rPr>
          <w:t>Figure 5 : SWOT de AusyFigure 6 : Organigramme de DomusVi</w:t>
        </w:r>
        <w:r w:rsidR="003319E2">
          <w:rPr>
            <w:noProof/>
            <w:webHidden/>
          </w:rPr>
          <w:tab/>
        </w:r>
        <w:r w:rsidR="003319E2">
          <w:rPr>
            <w:noProof/>
            <w:webHidden/>
          </w:rPr>
          <w:fldChar w:fldCharType="begin"/>
        </w:r>
        <w:r w:rsidR="003319E2">
          <w:rPr>
            <w:noProof/>
            <w:webHidden/>
          </w:rPr>
          <w:instrText xml:space="preserve"> PAGEREF _Toc142560320 \h </w:instrText>
        </w:r>
        <w:r w:rsidR="003319E2">
          <w:rPr>
            <w:noProof/>
            <w:webHidden/>
          </w:rPr>
        </w:r>
        <w:r w:rsidR="003319E2">
          <w:rPr>
            <w:noProof/>
            <w:webHidden/>
          </w:rPr>
          <w:fldChar w:fldCharType="separate"/>
        </w:r>
        <w:r w:rsidR="003319E2">
          <w:rPr>
            <w:noProof/>
            <w:webHidden/>
          </w:rPr>
          <w:t>9</w:t>
        </w:r>
        <w:r w:rsidR="003319E2">
          <w:rPr>
            <w:noProof/>
            <w:webHidden/>
          </w:rPr>
          <w:fldChar w:fldCharType="end"/>
        </w:r>
        <w:r>
          <w:rPr>
            <w:noProof/>
          </w:rPr>
          <w:fldChar w:fldCharType="end"/>
        </w:r>
      </w:ins>
    </w:p>
    <w:p w14:paraId="2838D7EE" w14:textId="77777777" w:rsidR="003319E2" w:rsidRDefault="00000000">
      <w:pPr>
        <w:pStyle w:val="Tabledesillustrations"/>
        <w:tabs>
          <w:tab w:val="right" w:leader="dot" w:pos="9062"/>
        </w:tabs>
        <w:rPr>
          <w:ins w:id="1724" w:author="FURNON Cyril" w:date="2023-08-18T00:11:00Z"/>
          <w:rFonts w:eastAsiaTheme="minorEastAsia"/>
          <w:noProof/>
          <w:kern w:val="2"/>
          <w:lang w:eastAsia="fr-FR"/>
          <w14:ligatures w14:val="standardContextual"/>
        </w:rPr>
      </w:pPr>
      <w:ins w:id="1725" w:author="FURNON Cyril" w:date="2023-08-18T00:11:00Z">
        <w:r>
          <w:fldChar w:fldCharType="begin"/>
        </w:r>
        <w:r>
          <w:instrText>HYPERLINK "file:///C:\\Users\\AY024303\\Cyril\\Doc%20perso\\Diplome%20I5\\Dossier_prof\\docDiplome\\Rendu%20dossier\\FURNON_Cyril_EISI_2023_V1.docx" \l "_Toc142560321"</w:instrText>
        </w:r>
        <w:r>
          <w:fldChar w:fldCharType="separate"/>
        </w:r>
        <w:r w:rsidR="003319E2" w:rsidRPr="001379FD">
          <w:rPr>
            <w:rStyle w:val="Lienhypertexte"/>
            <w:noProof/>
          </w:rPr>
          <w:t>Figure 9 : Exemple de découpage des objets dans Azure DevOpsFigure 10 : Schéma des principaux processus de Ausy</w:t>
        </w:r>
        <w:r w:rsidR="003319E2">
          <w:rPr>
            <w:noProof/>
            <w:webHidden/>
          </w:rPr>
          <w:tab/>
        </w:r>
        <w:r w:rsidR="003319E2">
          <w:rPr>
            <w:noProof/>
            <w:webHidden/>
          </w:rPr>
          <w:fldChar w:fldCharType="begin"/>
        </w:r>
        <w:r w:rsidR="003319E2">
          <w:rPr>
            <w:noProof/>
            <w:webHidden/>
          </w:rPr>
          <w:instrText xml:space="preserve"> PAGEREF _Toc142560321 \h </w:instrText>
        </w:r>
        <w:r w:rsidR="003319E2">
          <w:rPr>
            <w:noProof/>
            <w:webHidden/>
          </w:rPr>
        </w:r>
        <w:r w:rsidR="003319E2">
          <w:rPr>
            <w:noProof/>
            <w:webHidden/>
          </w:rPr>
          <w:fldChar w:fldCharType="separate"/>
        </w:r>
        <w:r w:rsidR="003319E2">
          <w:rPr>
            <w:noProof/>
            <w:webHidden/>
          </w:rPr>
          <w:t>11</w:t>
        </w:r>
        <w:r w:rsidR="003319E2">
          <w:rPr>
            <w:noProof/>
            <w:webHidden/>
          </w:rPr>
          <w:fldChar w:fldCharType="end"/>
        </w:r>
        <w:r>
          <w:rPr>
            <w:noProof/>
          </w:rPr>
          <w:fldChar w:fldCharType="end"/>
        </w:r>
      </w:ins>
    </w:p>
    <w:p w14:paraId="27C08B5F" w14:textId="77777777" w:rsidR="003319E2" w:rsidRDefault="00000000">
      <w:pPr>
        <w:pStyle w:val="Tabledesillustrations"/>
        <w:tabs>
          <w:tab w:val="right" w:leader="dot" w:pos="9062"/>
        </w:tabs>
        <w:rPr>
          <w:ins w:id="1726" w:author="FURNON Cyril" w:date="2023-08-18T00:11:00Z"/>
          <w:rFonts w:eastAsiaTheme="minorEastAsia"/>
          <w:noProof/>
          <w:kern w:val="2"/>
          <w:lang w:eastAsia="fr-FR"/>
          <w14:ligatures w14:val="standardContextual"/>
        </w:rPr>
      </w:pPr>
      <w:ins w:id="1727" w:author="FURNON Cyril" w:date="2023-08-18T00:11:00Z">
        <w:r>
          <w:fldChar w:fldCharType="begin"/>
        </w:r>
        <w:r>
          <w:instrText>HYPERLINK "file:///C:\\Users\\AY024303\\Cyril\\Doc%20perso\\Diplome%20I5\\Dossier_prof\\docDiplome\\Rendu%20dossier\\FURNON_Cyril_EISI_2023_V1.docx" \l "_Toc142560322"</w:instrText>
        </w:r>
        <w:r>
          <w:fldChar w:fldCharType="separate"/>
        </w:r>
        <w:r w:rsidR="003319E2" w:rsidRPr="001379FD">
          <w:rPr>
            <w:rStyle w:val="Lienhypertexte"/>
            <w:noProof/>
          </w:rPr>
          <w:t>Figure 7 : Matrice des risques de la mission DomusViFigure 6 : Schéma des principaux processus de Ausy</w:t>
        </w:r>
        <w:r w:rsidR="003319E2">
          <w:rPr>
            <w:noProof/>
            <w:webHidden/>
          </w:rPr>
          <w:tab/>
        </w:r>
        <w:r w:rsidR="003319E2">
          <w:rPr>
            <w:noProof/>
            <w:webHidden/>
          </w:rPr>
          <w:fldChar w:fldCharType="begin"/>
        </w:r>
        <w:r w:rsidR="003319E2">
          <w:rPr>
            <w:noProof/>
            <w:webHidden/>
          </w:rPr>
          <w:instrText xml:space="preserve"> PAGEREF _Toc142560322 \h </w:instrText>
        </w:r>
        <w:r w:rsidR="003319E2">
          <w:rPr>
            <w:noProof/>
            <w:webHidden/>
          </w:rPr>
        </w:r>
        <w:r w:rsidR="003319E2">
          <w:rPr>
            <w:noProof/>
            <w:webHidden/>
          </w:rPr>
          <w:fldChar w:fldCharType="separate"/>
        </w:r>
        <w:r w:rsidR="003319E2">
          <w:rPr>
            <w:noProof/>
            <w:webHidden/>
          </w:rPr>
          <w:t>11</w:t>
        </w:r>
        <w:r w:rsidR="003319E2">
          <w:rPr>
            <w:noProof/>
            <w:webHidden/>
          </w:rPr>
          <w:fldChar w:fldCharType="end"/>
        </w:r>
        <w:r>
          <w:rPr>
            <w:noProof/>
          </w:rPr>
          <w:fldChar w:fldCharType="end"/>
        </w:r>
      </w:ins>
    </w:p>
    <w:p w14:paraId="20AF810C" w14:textId="77777777" w:rsidR="003319E2" w:rsidRDefault="00000000">
      <w:pPr>
        <w:pStyle w:val="Tabledesillustrations"/>
        <w:tabs>
          <w:tab w:val="right" w:leader="dot" w:pos="9062"/>
        </w:tabs>
        <w:rPr>
          <w:ins w:id="1728" w:author="FURNON Cyril" w:date="2023-08-18T00:11:00Z"/>
          <w:rFonts w:eastAsiaTheme="minorEastAsia"/>
          <w:noProof/>
          <w:kern w:val="2"/>
          <w:lang w:eastAsia="fr-FR"/>
          <w14:ligatures w14:val="standardContextual"/>
        </w:rPr>
      </w:pPr>
      <w:ins w:id="1729" w:author="FURNON Cyril" w:date="2023-08-18T00:11:00Z">
        <w:r>
          <w:fldChar w:fldCharType="begin"/>
        </w:r>
        <w:r>
          <w:instrText>HYPERLINK "file:///C:\\Users\\AY024303\\Cyril\\Doc%20perso\\Diplome%20I5\\Dossier_prof\\docDiplome\\Rendu%20dossier\\FURNON_Cyril_EISI_2023_V1.docx" \l "_Toc142560323"</w:instrText>
        </w:r>
        <w:r>
          <w:fldChar w:fldCharType="separate"/>
        </w:r>
        <w:r w:rsidR="003319E2" w:rsidRPr="001379FD">
          <w:rPr>
            <w:rStyle w:val="Lienhypertexte"/>
            <w:noProof/>
          </w:rPr>
          <w:t>Figure 9 : Exemple de découpage des objets dans Azure DevOpsFigure 10 : Schéma des principaux processus de Ausy</w:t>
        </w:r>
        <w:r w:rsidR="003319E2">
          <w:rPr>
            <w:noProof/>
            <w:webHidden/>
          </w:rPr>
          <w:tab/>
        </w:r>
        <w:r w:rsidR="003319E2">
          <w:rPr>
            <w:noProof/>
            <w:webHidden/>
          </w:rPr>
          <w:fldChar w:fldCharType="begin"/>
        </w:r>
        <w:r w:rsidR="003319E2">
          <w:rPr>
            <w:noProof/>
            <w:webHidden/>
          </w:rPr>
          <w:instrText xml:space="preserve"> PAGEREF _Toc142560323 \h </w:instrText>
        </w:r>
        <w:r w:rsidR="003319E2">
          <w:rPr>
            <w:noProof/>
            <w:webHidden/>
          </w:rPr>
        </w:r>
        <w:r w:rsidR="003319E2">
          <w:rPr>
            <w:noProof/>
            <w:webHidden/>
          </w:rPr>
          <w:fldChar w:fldCharType="separate"/>
        </w:r>
        <w:r w:rsidR="003319E2">
          <w:rPr>
            <w:noProof/>
            <w:webHidden/>
          </w:rPr>
          <w:t>11</w:t>
        </w:r>
        <w:r w:rsidR="003319E2">
          <w:rPr>
            <w:noProof/>
            <w:webHidden/>
          </w:rPr>
          <w:fldChar w:fldCharType="end"/>
        </w:r>
        <w:r>
          <w:rPr>
            <w:noProof/>
          </w:rPr>
          <w:fldChar w:fldCharType="end"/>
        </w:r>
      </w:ins>
    </w:p>
    <w:p w14:paraId="07F6726B" w14:textId="77777777" w:rsidR="003319E2" w:rsidRDefault="00000000">
      <w:pPr>
        <w:pStyle w:val="Tabledesillustrations"/>
        <w:tabs>
          <w:tab w:val="right" w:leader="dot" w:pos="9062"/>
        </w:tabs>
        <w:rPr>
          <w:ins w:id="1730" w:author="FURNON Cyril" w:date="2023-08-18T00:11:00Z"/>
          <w:rFonts w:eastAsiaTheme="minorEastAsia"/>
          <w:noProof/>
          <w:kern w:val="2"/>
          <w:lang w:eastAsia="fr-FR"/>
          <w14:ligatures w14:val="standardContextual"/>
        </w:rPr>
      </w:pPr>
      <w:ins w:id="1731" w:author="FURNON Cyril" w:date="2023-08-18T00:11:00Z">
        <w:r>
          <w:fldChar w:fldCharType="begin"/>
        </w:r>
        <w:r>
          <w:instrText>HYPERLINK "file:///C:\\Users\\AY024303\\Cyril\\Doc%20perso\\Diplome%20I5\\Dossier_prof\\docDiplome\\Rendu%20dossier\\FURNON_Cyril_EISI_2023_V1.docx" \l "_Toc142560324"</w:instrText>
        </w:r>
        <w:r>
          <w:fldChar w:fldCharType="separate"/>
        </w:r>
        <w:r w:rsidR="003319E2" w:rsidRPr="001379FD">
          <w:rPr>
            <w:rStyle w:val="Lienhypertexte"/>
            <w:noProof/>
          </w:rPr>
          <w:t>Figure 7 : Matrice des risques de la mission DomusVi</w:t>
        </w:r>
        <w:r w:rsidR="003319E2">
          <w:rPr>
            <w:noProof/>
            <w:webHidden/>
          </w:rPr>
          <w:tab/>
        </w:r>
        <w:r w:rsidR="003319E2">
          <w:rPr>
            <w:noProof/>
            <w:webHidden/>
          </w:rPr>
          <w:fldChar w:fldCharType="begin"/>
        </w:r>
        <w:r w:rsidR="003319E2">
          <w:rPr>
            <w:noProof/>
            <w:webHidden/>
          </w:rPr>
          <w:instrText xml:space="preserve"> PAGEREF _Toc142560324 \h </w:instrText>
        </w:r>
        <w:r w:rsidR="003319E2">
          <w:rPr>
            <w:noProof/>
            <w:webHidden/>
          </w:rPr>
        </w:r>
        <w:r w:rsidR="003319E2">
          <w:rPr>
            <w:noProof/>
            <w:webHidden/>
          </w:rPr>
          <w:fldChar w:fldCharType="separate"/>
        </w:r>
        <w:r w:rsidR="003319E2">
          <w:rPr>
            <w:noProof/>
            <w:webHidden/>
          </w:rPr>
          <w:t>14</w:t>
        </w:r>
        <w:r w:rsidR="003319E2">
          <w:rPr>
            <w:noProof/>
            <w:webHidden/>
          </w:rPr>
          <w:fldChar w:fldCharType="end"/>
        </w:r>
        <w:r>
          <w:rPr>
            <w:noProof/>
          </w:rPr>
          <w:fldChar w:fldCharType="end"/>
        </w:r>
      </w:ins>
    </w:p>
    <w:p w14:paraId="14902A2C" w14:textId="77777777" w:rsidR="003319E2" w:rsidRDefault="00000000">
      <w:pPr>
        <w:pStyle w:val="Tabledesillustrations"/>
        <w:tabs>
          <w:tab w:val="right" w:leader="dot" w:pos="9062"/>
        </w:tabs>
        <w:rPr>
          <w:ins w:id="1732" w:author="FURNON Cyril" w:date="2023-08-18T00:11:00Z"/>
          <w:rFonts w:eastAsiaTheme="minorEastAsia"/>
          <w:noProof/>
          <w:kern w:val="2"/>
          <w:lang w:eastAsia="fr-FR"/>
          <w14:ligatures w14:val="standardContextual"/>
        </w:rPr>
      </w:pPr>
      <w:ins w:id="1733" w:author="FURNON Cyril" w:date="2023-08-18T00:11:00Z">
        <w:r>
          <w:fldChar w:fldCharType="begin"/>
        </w:r>
        <w:r>
          <w:instrText>HYPERLINK "file:///C:\\Users\\AY024303\\Cyril\\Doc%20perso\\Diplome%20I5\\Dossier_prof\\docDiplome\\Rendu%20dossier\\FURNON_Cyril_EISI_2023_V1.docx" \l "_Toc142560325"</w:instrText>
        </w:r>
        <w:r>
          <w:fldChar w:fldCharType="separate"/>
        </w:r>
        <w:r w:rsidR="003319E2" w:rsidRPr="001379FD">
          <w:rPr>
            <w:rStyle w:val="Lienhypertexte"/>
            <w:noProof/>
          </w:rPr>
          <w:t>Figure 7 : Matrice des risques de la mission DomusVi</w:t>
        </w:r>
        <w:r w:rsidR="003319E2">
          <w:rPr>
            <w:noProof/>
            <w:webHidden/>
          </w:rPr>
          <w:tab/>
        </w:r>
        <w:r w:rsidR="003319E2">
          <w:rPr>
            <w:noProof/>
            <w:webHidden/>
          </w:rPr>
          <w:fldChar w:fldCharType="begin"/>
        </w:r>
        <w:r w:rsidR="003319E2">
          <w:rPr>
            <w:noProof/>
            <w:webHidden/>
          </w:rPr>
          <w:instrText xml:space="preserve"> PAGEREF _Toc142560325 \h </w:instrText>
        </w:r>
        <w:r w:rsidR="003319E2">
          <w:rPr>
            <w:noProof/>
            <w:webHidden/>
          </w:rPr>
        </w:r>
        <w:r w:rsidR="003319E2">
          <w:rPr>
            <w:noProof/>
            <w:webHidden/>
          </w:rPr>
          <w:fldChar w:fldCharType="separate"/>
        </w:r>
        <w:r w:rsidR="003319E2">
          <w:rPr>
            <w:noProof/>
            <w:webHidden/>
          </w:rPr>
          <w:t>14</w:t>
        </w:r>
        <w:r w:rsidR="003319E2">
          <w:rPr>
            <w:noProof/>
            <w:webHidden/>
          </w:rPr>
          <w:fldChar w:fldCharType="end"/>
        </w:r>
        <w:r>
          <w:rPr>
            <w:noProof/>
          </w:rPr>
          <w:fldChar w:fldCharType="end"/>
        </w:r>
      </w:ins>
    </w:p>
    <w:p w14:paraId="79AE8F68" w14:textId="77777777" w:rsidR="003319E2" w:rsidRDefault="00000000">
      <w:pPr>
        <w:pStyle w:val="Tabledesillustrations"/>
        <w:tabs>
          <w:tab w:val="right" w:leader="dot" w:pos="9062"/>
        </w:tabs>
        <w:rPr>
          <w:ins w:id="1734" w:author="FURNON Cyril" w:date="2023-08-18T00:11:00Z"/>
          <w:rFonts w:eastAsiaTheme="minorEastAsia"/>
          <w:noProof/>
          <w:kern w:val="2"/>
          <w:lang w:eastAsia="fr-FR"/>
          <w14:ligatures w14:val="standardContextual"/>
        </w:rPr>
      </w:pPr>
      <w:ins w:id="1735" w:author="FURNON Cyril" w:date="2023-08-18T00:11:00Z">
        <w:r>
          <w:fldChar w:fldCharType="begin"/>
        </w:r>
        <w:r>
          <w:instrText>HYPERLINK "file:///C:\\Users\\AY024303\\Cyril\\Doc%20perso\\Diplome%20I5\\Dossier_prof\\docDiplome\\Rendu%20dossier\\FURNON_Cyril_EISI_2023_V1.docx" \l "_Toc142560326"</w:instrText>
        </w:r>
        <w:r>
          <w:fldChar w:fldCharType="separate"/>
        </w:r>
        <w:r w:rsidR="003319E2" w:rsidRPr="001379FD">
          <w:rPr>
            <w:rStyle w:val="Lienhypertexte"/>
            <w:noProof/>
          </w:rPr>
          <w:t>Figure 12 : Page d'accueil du site portail DomusVi2</w:t>
        </w:r>
        <w:r w:rsidR="003319E2">
          <w:rPr>
            <w:noProof/>
            <w:webHidden/>
          </w:rPr>
          <w:tab/>
        </w:r>
        <w:r w:rsidR="003319E2">
          <w:rPr>
            <w:noProof/>
            <w:webHidden/>
          </w:rPr>
          <w:fldChar w:fldCharType="begin"/>
        </w:r>
        <w:r w:rsidR="003319E2">
          <w:rPr>
            <w:noProof/>
            <w:webHidden/>
          </w:rPr>
          <w:instrText xml:space="preserve"> PAGEREF _Toc142560326 \h </w:instrText>
        </w:r>
        <w:r w:rsidR="003319E2">
          <w:rPr>
            <w:noProof/>
            <w:webHidden/>
          </w:rPr>
        </w:r>
        <w:r w:rsidR="003319E2">
          <w:rPr>
            <w:noProof/>
            <w:webHidden/>
          </w:rPr>
          <w:fldChar w:fldCharType="separate"/>
        </w:r>
        <w:r w:rsidR="003319E2">
          <w:rPr>
            <w:noProof/>
            <w:webHidden/>
          </w:rPr>
          <w:t>14</w:t>
        </w:r>
        <w:r w:rsidR="003319E2">
          <w:rPr>
            <w:noProof/>
            <w:webHidden/>
          </w:rPr>
          <w:fldChar w:fldCharType="end"/>
        </w:r>
        <w:r>
          <w:rPr>
            <w:noProof/>
          </w:rPr>
          <w:fldChar w:fldCharType="end"/>
        </w:r>
      </w:ins>
    </w:p>
    <w:p w14:paraId="38C0762D" w14:textId="77777777" w:rsidR="003319E2" w:rsidRDefault="00000000">
      <w:pPr>
        <w:pStyle w:val="Tabledesillustrations"/>
        <w:tabs>
          <w:tab w:val="right" w:leader="dot" w:pos="9062"/>
        </w:tabs>
        <w:rPr>
          <w:ins w:id="1736" w:author="FURNON Cyril" w:date="2023-08-18T00:11:00Z"/>
          <w:rFonts w:eastAsiaTheme="minorEastAsia"/>
          <w:noProof/>
          <w:kern w:val="2"/>
          <w:lang w:eastAsia="fr-FR"/>
          <w14:ligatures w14:val="standardContextual"/>
        </w:rPr>
      </w:pPr>
      <w:ins w:id="1737" w:author="FURNON Cyril" w:date="2023-08-18T00:11:00Z">
        <w:r>
          <w:fldChar w:fldCharType="begin"/>
        </w:r>
        <w:r>
          <w:instrText>HYPERLINK "file:///C:\\Users\\AY024303\\Cyril\\Doc%20perso\\Diplome%20I5\\Dossier_prof\\docDiplome\\Rendu%20dossier\\FURNON_Cyril_EISI_2023_V1.docx" \l "_Toc142560327"</w:instrText>
        </w:r>
        <w:r>
          <w:fldChar w:fldCharType="separate"/>
        </w:r>
        <w:r w:rsidR="003319E2" w:rsidRPr="001379FD">
          <w:rPr>
            <w:rStyle w:val="Lienhypertexte"/>
            <w:noProof/>
          </w:rPr>
          <w:t>Figure 12 : Page d'accueil du site portail DomusVi2</w:t>
        </w:r>
        <w:r w:rsidR="003319E2">
          <w:rPr>
            <w:noProof/>
            <w:webHidden/>
          </w:rPr>
          <w:tab/>
        </w:r>
        <w:r w:rsidR="003319E2">
          <w:rPr>
            <w:noProof/>
            <w:webHidden/>
          </w:rPr>
          <w:fldChar w:fldCharType="begin"/>
        </w:r>
        <w:r w:rsidR="003319E2">
          <w:rPr>
            <w:noProof/>
            <w:webHidden/>
          </w:rPr>
          <w:instrText xml:space="preserve"> PAGEREF _Toc142560327 \h </w:instrText>
        </w:r>
        <w:r w:rsidR="003319E2">
          <w:rPr>
            <w:noProof/>
            <w:webHidden/>
          </w:rPr>
        </w:r>
        <w:r w:rsidR="003319E2">
          <w:rPr>
            <w:noProof/>
            <w:webHidden/>
          </w:rPr>
          <w:fldChar w:fldCharType="separate"/>
        </w:r>
        <w:r w:rsidR="003319E2">
          <w:rPr>
            <w:noProof/>
            <w:webHidden/>
          </w:rPr>
          <w:t>14</w:t>
        </w:r>
        <w:r w:rsidR="003319E2">
          <w:rPr>
            <w:noProof/>
            <w:webHidden/>
          </w:rPr>
          <w:fldChar w:fldCharType="end"/>
        </w:r>
        <w:r>
          <w:rPr>
            <w:noProof/>
          </w:rPr>
          <w:fldChar w:fldCharType="end"/>
        </w:r>
      </w:ins>
    </w:p>
    <w:p w14:paraId="4A827DAE" w14:textId="77777777" w:rsidR="003319E2" w:rsidRDefault="00000000">
      <w:pPr>
        <w:pStyle w:val="Tabledesillustrations"/>
        <w:tabs>
          <w:tab w:val="right" w:leader="dot" w:pos="9062"/>
        </w:tabs>
        <w:rPr>
          <w:ins w:id="1738" w:author="FURNON Cyril" w:date="2023-08-18T00:11:00Z"/>
          <w:rFonts w:eastAsiaTheme="minorEastAsia"/>
          <w:noProof/>
          <w:kern w:val="2"/>
          <w:lang w:eastAsia="fr-FR"/>
          <w14:ligatures w14:val="standardContextual"/>
        </w:rPr>
      </w:pPr>
      <w:ins w:id="1739" w:author="FURNON Cyril" w:date="2023-08-18T00:11:00Z">
        <w:r>
          <w:fldChar w:fldCharType="begin"/>
        </w:r>
        <w:r>
          <w:instrText>HYPERLINK "file:///C:\\Users\\AY024303\\Cyril\\Doc%20perso\\Diplome%20I5\\Dossier_prof\\docDiplome\\Rendu%20dossier\\FURNON_Cyril_EISI_2023_V1.docx" \l "_Toc142560328"</w:instrText>
        </w:r>
        <w:r>
          <w:fldChar w:fldCharType="separate"/>
        </w:r>
        <w:r w:rsidR="003319E2" w:rsidRPr="001379FD">
          <w:rPr>
            <w:rStyle w:val="Lienhypertexte"/>
            <w:noProof/>
          </w:rPr>
          <w:t>Figure 13 : Matrice des risques de la mission DomusVi1</w:t>
        </w:r>
        <w:r w:rsidR="003319E2">
          <w:rPr>
            <w:noProof/>
            <w:webHidden/>
          </w:rPr>
          <w:tab/>
        </w:r>
        <w:r w:rsidR="003319E2">
          <w:rPr>
            <w:noProof/>
            <w:webHidden/>
          </w:rPr>
          <w:fldChar w:fldCharType="begin"/>
        </w:r>
        <w:r w:rsidR="003319E2">
          <w:rPr>
            <w:noProof/>
            <w:webHidden/>
          </w:rPr>
          <w:instrText xml:space="preserve"> PAGEREF _Toc142560328 \h </w:instrText>
        </w:r>
        <w:r w:rsidR="003319E2">
          <w:rPr>
            <w:noProof/>
            <w:webHidden/>
          </w:rPr>
        </w:r>
        <w:r w:rsidR="003319E2">
          <w:rPr>
            <w:noProof/>
            <w:webHidden/>
          </w:rPr>
          <w:fldChar w:fldCharType="separate"/>
        </w:r>
        <w:r w:rsidR="003319E2">
          <w:rPr>
            <w:noProof/>
            <w:webHidden/>
          </w:rPr>
          <w:t>14</w:t>
        </w:r>
        <w:r w:rsidR="003319E2">
          <w:rPr>
            <w:noProof/>
            <w:webHidden/>
          </w:rPr>
          <w:fldChar w:fldCharType="end"/>
        </w:r>
        <w:r>
          <w:rPr>
            <w:noProof/>
          </w:rPr>
          <w:fldChar w:fldCharType="end"/>
        </w:r>
      </w:ins>
    </w:p>
    <w:p w14:paraId="0B1C542E" w14:textId="77777777" w:rsidR="003319E2" w:rsidRDefault="00000000">
      <w:pPr>
        <w:pStyle w:val="Tabledesillustrations"/>
        <w:tabs>
          <w:tab w:val="right" w:leader="dot" w:pos="9062"/>
        </w:tabs>
        <w:rPr>
          <w:ins w:id="1740" w:author="FURNON Cyril" w:date="2023-08-18T00:11:00Z"/>
          <w:rFonts w:eastAsiaTheme="minorEastAsia"/>
          <w:noProof/>
          <w:kern w:val="2"/>
          <w:lang w:eastAsia="fr-FR"/>
          <w14:ligatures w14:val="standardContextual"/>
        </w:rPr>
      </w:pPr>
      <w:ins w:id="1741" w:author="FURNON Cyril" w:date="2023-08-18T00:11:00Z">
        <w:r>
          <w:fldChar w:fldCharType="begin"/>
        </w:r>
        <w:r>
          <w:instrText>HYPERLINK "file:///C:\\Users\\AY024303\\Cyril\\Doc%20perso\\Diplome%20I5\\Dossier_prof\\docDiplome\\Rendu%20dossier\\FURNON_Cyril_EISI_2023_V1.docx" \l "_Toc142560329"</w:instrText>
        </w:r>
        <w:r>
          <w:fldChar w:fldCharType="separate"/>
        </w:r>
        <w:r w:rsidR="003319E2" w:rsidRPr="001379FD">
          <w:rPr>
            <w:rStyle w:val="Lienhypertexte"/>
            <w:noProof/>
          </w:rPr>
          <w:t>Figure 13 : Matrice des risques de la mission DomusVi1</w:t>
        </w:r>
        <w:r w:rsidR="003319E2">
          <w:rPr>
            <w:noProof/>
            <w:webHidden/>
          </w:rPr>
          <w:tab/>
        </w:r>
        <w:r w:rsidR="003319E2">
          <w:rPr>
            <w:noProof/>
            <w:webHidden/>
          </w:rPr>
          <w:fldChar w:fldCharType="begin"/>
        </w:r>
        <w:r w:rsidR="003319E2">
          <w:rPr>
            <w:noProof/>
            <w:webHidden/>
          </w:rPr>
          <w:instrText xml:space="preserve"> PAGEREF _Toc142560329 \h </w:instrText>
        </w:r>
        <w:r w:rsidR="003319E2">
          <w:rPr>
            <w:noProof/>
            <w:webHidden/>
          </w:rPr>
        </w:r>
        <w:r w:rsidR="003319E2">
          <w:rPr>
            <w:noProof/>
            <w:webHidden/>
          </w:rPr>
          <w:fldChar w:fldCharType="separate"/>
        </w:r>
        <w:r w:rsidR="003319E2">
          <w:rPr>
            <w:noProof/>
            <w:webHidden/>
          </w:rPr>
          <w:t>14</w:t>
        </w:r>
        <w:r w:rsidR="003319E2">
          <w:rPr>
            <w:noProof/>
            <w:webHidden/>
          </w:rPr>
          <w:fldChar w:fldCharType="end"/>
        </w:r>
        <w:r>
          <w:rPr>
            <w:noProof/>
          </w:rPr>
          <w:fldChar w:fldCharType="end"/>
        </w:r>
      </w:ins>
    </w:p>
    <w:p w14:paraId="58D625A0" w14:textId="77777777" w:rsidR="003319E2" w:rsidRDefault="00000000">
      <w:pPr>
        <w:pStyle w:val="Tabledesillustrations"/>
        <w:tabs>
          <w:tab w:val="right" w:leader="dot" w:pos="9062"/>
        </w:tabs>
        <w:rPr>
          <w:ins w:id="1742" w:author="FURNON Cyril" w:date="2023-08-18T00:11:00Z"/>
          <w:rFonts w:eastAsiaTheme="minorEastAsia"/>
          <w:noProof/>
          <w:kern w:val="2"/>
          <w:lang w:eastAsia="fr-FR"/>
          <w14:ligatures w14:val="standardContextual"/>
        </w:rPr>
      </w:pPr>
      <w:ins w:id="1743" w:author="FURNON Cyril" w:date="2023-08-18T00:11:00Z">
        <w:r>
          <w:fldChar w:fldCharType="begin"/>
        </w:r>
        <w:r>
          <w:instrText>HYPERLINK "file:///C:\\Users\\AY024303\\Cyril\\Doc%20perso\\Diplome%20I5\\Dossier_prof\\docDiplome\\Rendu%20dossier\\FURNON_Cyril_EISI_2023_V1.docx" \l "_Toc142560330"</w:instrText>
        </w:r>
        <w:r>
          <w:fldChar w:fldCharType="separate"/>
        </w:r>
        <w:r w:rsidR="003319E2" w:rsidRPr="001379FD">
          <w:rPr>
            <w:rStyle w:val="Lienhypertexte"/>
            <w:noProof/>
          </w:rPr>
          <w:t>Figure 14 : Schéma des principaux processus de Ausy7</w:t>
        </w:r>
        <w:r w:rsidR="003319E2">
          <w:rPr>
            <w:noProof/>
            <w:webHidden/>
          </w:rPr>
          <w:tab/>
        </w:r>
        <w:r w:rsidR="003319E2">
          <w:rPr>
            <w:noProof/>
            <w:webHidden/>
          </w:rPr>
          <w:fldChar w:fldCharType="begin"/>
        </w:r>
        <w:r w:rsidR="003319E2">
          <w:rPr>
            <w:noProof/>
            <w:webHidden/>
          </w:rPr>
          <w:instrText xml:space="preserve"> PAGEREF _Toc142560330 \h </w:instrText>
        </w:r>
        <w:r w:rsidR="003319E2">
          <w:rPr>
            <w:noProof/>
            <w:webHidden/>
          </w:rPr>
        </w:r>
        <w:r w:rsidR="003319E2">
          <w:rPr>
            <w:noProof/>
            <w:webHidden/>
          </w:rPr>
          <w:fldChar w:fldCharType="separate"/>
        </w:r>
        <w:r w:rsidR="003319E2">
          <w:rPr>
            <w:noProof/>
            <w:webHidden/>
          </w:rPr>
          <w:t>14</w:t>
        </w:r>
        <w:r w:rsidR="003319E2">
          <w:rPr>
            <w:noProof/>
            <w:webHidden/>
          </w:rPr>
          <w:fldChar w:fldCharType="end"/>
        </w:r>
        <w:r>
          <w:rPr>
            <w:noProof/>
          </w:rPr>
          <w:fldChar w:fldCharType="end"/>
        </w:r>
      </w:ins>
    </w:p>
    <w:p w14:paraId="2A6E5ED1" w14:textId="77777777" w:rsidR="003319E2" w:rsidRDefault="00000000">
      <w:pPr>
        <w:pStyle w:val="Tabledesillustrations"/>
        <w:tabs>
          <w:tab w:val="right" w:leader="dot" w:pos="9062"/>
        </w:tabs>
        <w:rPr>
          <w:ins w:id="1744" w:author="FURNON Cyril" w:date="2023-08-18T00:11:00Z"/>
          <w:rFonts w:eastAsiaTheme="minorEastAsia"/>
          <w:noProof/>
          <w:kern w:val="2"/>
          <w:lang w:eastAsia="fr-FR"/>
          <w14:ligatures w14:val="standardContextual"/>
        </w:rPr>
      </w:pPr>
      <w:ins w:id="1745" w:author="FURNON Cyril" w:date="2023-08-18T00:11:00Z">
        <w:r>
          <w:fldChar w:fldCharType="begin"/>
        </w:r>
        <w:r>
          <w:instrText>HYPERLINK "file:///C:\\Users\\AY024303\\Cyril\\Doc%20perso\\Diplome%20I5\\Dossier_prof\\docDiplome\\Rendu%20dossier\\FURNON_Cyril_EISI_2023_V1.docx" \l "_Toc142560331"</w:instrText>
        </w:r>
        <w:r>
          <w:fldChar w:fldCharType="separate"/>
        </w:r>
        <w:r w:rsidR="003319E2" w:rsidRPr="001379FD">
          <w:rPr>
            <w:rStyle w:val="Lienhypertexte"/>
            <w:noProof/>
          </w:rPr>
          <w:t>Figure 14 : Schéma des principaux processus de Ausy7</w:t>
        </w:r>
        <w:r w:rsidR="003319E2">
          <w:rPr>
            <w:noProof/>
            <w:webHidden/>
          </w:rPr>
          <w:tab/>
        </w:r>
        <w:r w:rsidR="003319E2">
          <w:rPr>
            <w:noProof/>
            <w:webHidden/>
          </w:rPr>
          <w:fldChar w:fldCharType="begin"/>
        </w:r>
        <w:r w:rsidR="003319E2">
          <w:rPr>
            <w:noProof/>
            <w:webHidden/>
          </w:rPr>
          <w:instrText xml:space="preserve"> PAGEREF _Toc142560331 \h </w:instrText>
        </w:r>
        <w:r w:rsidR="003319E2">
          <w:rPr>
            <w:noProof/>
            <w:webHidden/>
          </w:rPr>
        </w:r>
        <w:r w:rsidR="003319E2">
          <w:rPr>
            <w:noProof/>
            <w:webHidden/>
          </w:rPr>
          <w:fldChar w:fldCharType="separate"/>
        </w:r>
        <w:r w:rsidR="003319E2">
          <w:rPr>
            <w:noProof/>
            <w:webHidden/>
          </w:rPr>
          <w:t>14</w:t>
        </w:r>
        <w:r w:rsidR="003319E2">
          <w:rPr>
            <w:noProof/>
            <w:webHidden/>
          </w:rPr>
          <w:fldChar w:fldCharType="end"/>
        </w:r>
        <w:r>
          <w:rPr>
            <w:noProof/>
          </w:rPr>
          <w:fldChar w:fldCharType="end"/>
        </w:r>
      </w:ins>
    </w:p>
    <w:p w14:paraId="67383CC8" w14:textId="77777777" w:rsidR="003319E2" w:rsidRDefault="00000000">
      <w:pPr>
        <w:pStyle w:val="Tabledesillustrations"/>
        <w:tabs>
          <w:tab w:val="right" w:leader="dot" w:pos="9062"/>
        </w:tabs>
        <w:rPr>
          <w:ins w:id="1746" w:author="FURNON Cyril" w:date="2023-08-18T00:11:00Z"/>
          <w:rFonts w:eastAsiaTheme="minorEastAsia"/>
          <w:noProof/>
          <w:kern w:val="2"/>
          <w:lang w:eastAsia="fr-FR"/>
          <w14:ligatures w14:val="standardContextual"/>
        </w:rPr>
      </w:pPr>
      <w:ins w:id="1747" w:author="FURNON Cyril" w:date="2023-08-18T00:11:00Z">
        <w:r>
          <w:fldChar w:fldCharType="begin"/>
        </w:r>
        <w:r>
          <w:instrText>HYPERLINK "file:///C:\\Users\\AY024303\\Cyril\\Doc%20perso\\Diplome%20I5\\Dossier_prof\\docDiplome\\Rendu%20dossier\\FURNON_Cyril_EISI_2023_V1.docx" \l "_Toc142560332"</w:instrText>
        </w:r>
        <w:r>
          <w:fldChar w:fldCharType="separate"/>
        </w:r>
        <w:r w:rsidR="003319E2" w:rsidRPr="001379FD">
          <w:rPr>
            <w:rStyle w:val="Lienhypertexte"/>
            <w:noProof/>
          </w:rPr>
          <w:t>Figure 8 : Page d'accueil du site portail DomusVi3</w:t>
        </w:r>
        <w:r w:rsidR="003319E2">
          <w:rPr>
            <w:noProof/>
            <w:webHidden/>
          </w:rPr>
          <w:tab/>
        </w:r>
        <w:r w:rsidR="003319E2">
          <w:rPr>
            <w:noProof/>
            <w:webHidden/>
          </w:rPr>
          <w:fldChar w:fldCharType="begin"/>
        </w:r>
        <w:r w:rsidR="003319E2">
          <w:rPr>
            <w:noProof/>
            <w:webHidden/>
          </w:rPr>
          <w:instrText xml:space="preserve"> PAGEREF _Toc142560332 \h </w:instrText>
        </w:r>
        <w:r w:rsidR="003319E2">
          <w:rPr>
            <w:noProof/>
            <w:webHidden/>
          </w:rPr>
        </w:r>
        <w:r w:rsidR="003319E2">
          <w:rPr>
            <w:noProof/>
            <w:webHidden/>
          </w:rPr>
          <w:fldChar w:fldCharType="separate"/>
        </w:r>
        <w:r w:rsidR="003319E2">
          <w:rPr>
            <w:noProof/>
            <w:webHidden/>
          </w:rPr>
          <w:t>14</w:t>
        </w:r>
        <w:r w:rsidR="003319E2">
          <w:rPr>
            <w:noProof/>
            <w:webHidden/>
          </w:rPr>
          <w:fldChar w:fldCharType="end"/>
        </w:r>
        <w:r>
          <w:rPr>
            <w:noProof/>
          </w:rPr>
          <w:fldChar w:fldCharType="end"/>
        </w:r>
      </w:ins>
    </w:p>
    <w:p w14:paraId="7380C215" w14:textId="77777777" w:rsidR="003319E2" w:rsidRDefault="00000000">
      <w:pPr>
        <w:pStyle w:val="Tabledesillustrations"/>
        <w:tabs>
          <w:tab w:val="right" w:leader="dot" w:pos="9062"/>
        </w:tabs>
        <w:rPr>
          <w:ins w:id="1748" w:author="FURNON Cyril" w:date="2023-08-18T00:11:00Z"/>
          <w:rFonts w:eastAsiaTheme="minorEastAsia"/>
          <w:noProof/>
          <w:kern w:val="2"/>
          <w:lang w:eastAsia="fr-FR"/>
          <w14:ligatures w14:val="standardContextual"/>
        </w:rPr>
      </w:pPr>
      <w:ins w:id="1749" w:author="FURNON Cyril" w:date="2023-08-18T00:11:00Z">
        <w:r>
          <w:fldChar w:fldCharType="begin"/>
        </w:r>
        <w:r>
          <w:instrText>HYPERLINK "file:///C:\\Users\\AY024303\\Cyril\\Doc%20perso\\Diplome%20I5\\Dossier_prof\\docDiplome\\Rendu%20dossier\\FURNON_Cyril_EISI_2023_V1.docx" \l "_Toc142560333"</w:instrText>
        </w:r>
        <w:r>
          <w:fldChar w:fldCharType="separate"/>
        </w:r>
        <w:r w:rsidR="003319E2" w:rsidRPr="001379FD">
          <w:rPr>
            <w:rStyle w:val="Lienhypertexte"/>
            <w:noProof/>
          </w:rPr>
          <w:t>Figure 8 : Page d'accueil du site portail DomusVi</w:t>
        </w:r>
        <w:r w:rsidR="003319E2">
          <w:rPr>
            <w:noProof/>
            <w:webHidden/>
          </w:rPr>
          <w:tab/>
        </w:r>
        <w:r w:rsidR="003319E2">
          <w:rPr>
            <w:noProof/>
            <w:webHidden/>
          </w:rPr>
          <w:fldChar w:fldCharType="begin"/>
        </w:r>
        <w:r w:rsidR="003319E2">
          <w:rPr>
            <w:noProof/>
            <w:webHidden/>
          </w:rPr>
          <w:instrText xml:space="preserve"> PAGEREF _Toc142560333 \h </w:instrText>
        </w:r>
        <w:r w:rsidR="003319E2">
          <w:rPr>
            <w:noProof/>
            <w:webHidden/>
          </w:rPr>
        </w:r>
        <w:r w:rsidR="003319E2">
          <w:rPr>
            <w:noProof/>
            <w:webHidden/>
          </w:rPr>
          <w:fldChar w:fldCharType="separate"/>
        </w:r>
        <w:r w:rsidR="003319E2">
          <w:rPr>
            <w:noProof/>
            <w:webHidden/>
          </w:rPr>
          <w:t>16</w:t>
        </w:r>
        <w:r w:rsidR="003319E2">
          <w:rPr>
            <w:noProof/>
            <w:webHidden/>
          </w:rPr>
          <w:fldChar w:fldCharType="end"/>
        </w:r>
        <w:r>
          <w:rPr>
            <w:noProof/>
          </w:rPr>
          <w:fldChar w:fldCharType="end"/>
        </w:r>
      </w:ins>
    </w:p>
    <w:p w14:paraId="2DA2A261" w14:textId="77777777" w:rsidR="003319E2" w:rsidRDefault="00000000">
      <w:pPr>
        <w:pStyle w:val="Tabledesillustrations"/>
        <w:tabs>
          <w:tab w:val="right" w:leader="dot" w:pos="9062"/>
        </w:tabs>
        <w:rPr>
          <w:ins w:id="1750" w:author="FURNON Cyril" w:date="2023-08-18T00:11:00Z"/>
          <w:rFonts w:eastAsiaTheme="minorEastAsia"/>
          <w:noProof/>
          <w:kern w:val="2"/>
          <w:lang w:eastAsia="fr-FR"/>
          <w14:ligatures w14:val="standardContextual"/>
        </w:rPr>
      </w:pPr>
      <w:ins w:id="1751" w:author="FURNON Cyril" w:date="2023-08-18T00:11:00Z">
        <w:r>
          <w:fldChar w:fldCharType="begin"/>
        </w:r>
        <w:r>
          <w:instrText>HYPERLINK "file:///C:\\Users\\AY024303\\Cyril\\Doc%20perso\\Diplome%20I5\\Dossier_prof\\docDiplome\\Rendu%20dossier\\FURNON_Cyril_EISI_2023_V1.docx" \l "_Toc142560334"</w:instrText>
        </w:r>
        <w:r>
          <w:fldChar w:fldCharType="separate"/>
        </w:r>
        <w:r w:rsidR="003319E2" w:rsidRPr="001379FD">
          <w:rPr>
            <w:rStyle w:val="Lienhypertexte"/>
            <w:noProof/>
          </w:rPr>
          <w:t>Figure 9 : Système d'information du Portail DomusVi</w:t>
        </w:r>
        <w:r>
          <w:rPr>
            <w:rStyle w:val="Lienhypertexte"/>
            <w:noProof/>
          </w:rPr>
          <w:fldChar w:fldCharType="end"/>
        </w:r>
      </w:ins>
    </w:p>
    <w:p w14:paraId="533C3BBA" w14:textId="77777777" w:rsidR="003319E2" w:rsidRDefault="00000000">
      <w:pPr>
        <w:pStyle w:val="Tabledesillustrations"/>
        <w:tabs>
          <w:tab w:val="right" w:leader="dot" w:pos="9062"/>
        </w:tabs>
        <w:rPr>
          <w:ins w:id="1752" w:author="FURNON Cyril" w:date="2023-08-18T00:11:00Z"/>
          <w:rFonts w:eastAsiaTheme="minorEastAsia"/>
          <w:noProof/>
          <w:kern w:val="2"/>
          <w:lang w:eastAsia="fr-FR"/>
          <w14:ligatures w14:val="standardContextual"/>
        </w:rPr>
      </w:pPr>
      <w:ins w:id="1753" w:author="FURNON Cyril" w:date="2023-08-18T00:11:00Z">
        <w:r>
          <w:fldChar w:fldCharType="begin"/>
        </w:r>
        <w:r>
          <w:instrText>HYPERLINK "file:///C:\\Users\\AY024303\\Cyril\\Doc%20perso\\Diplome%20I5\\Dossier_prof\\docDiplome\\Rendu%20dossier\\FURNON_Cyril_EISI_2023_V1.docx" \l "_Toc142560335"</w:instrText>
        </w:r>
        <w:r>
          <w:fldChar w:fldCharType="separate"/>
        </w:r>
        <w:r w:rsidR="003319E2" w:rsidRPr="001379FD">
          <w:rPr>
            <w:rStyle w:val="Lienhypertexte"/>
            <w:noProof/>
          </w:rPr>
          <w:t>Figure 9 : Système d'information du Portail DomusVi</w:t>
        </w:r>
        <w:r w:rsidR="003319E2">
          <w:rPr>
            <w:noProof/>
            <w:webHidden/>
          </w:rPr>
          <w:tab/>
        </w:r>
        <w:r w:rsidR="003319E2">
          <w:rPr>
            <w:noProof/>
            <w:webHidden/>
          </w:rPr>
          <w:fldChar w:fldCharType="begin"/>
        </w:r>
        <w:r w:rsidR="003319E2">
          <w:rPr>
            <w:noProof/>
            <w:webHidden/>
          </w:rPr>
          <w:instrText xml:space="preserve"> PAGEREF _Toc142560335 \h </w:instrText>
        </w:r>
        <w:r w:rsidR="003319E2">
          <w:rPr>
            <w:noProof/>
            <w:webHidden/>
          </w:rPr>
        </w:r>
        <w:r w:rsidR="003319E2">
          <w:rPr>
            <w:noProof/>
            <w:webHidden/>
          </w:rPr>
          <w:fldChar w:fldCharType="separate"/>
        </w:r>
        <w:r w:rsidR="003319E2">
          <w:rPr>
            <w:noProof/>
            <w:webHidden/>
          </w:rPr>
          <w:t>17</w:t>
        </w:r>
        <w:r w:rsidR="003319E2">
          <w:rPr>
            <w:noProof/>
            <w:webHidden/>
          </w:rPr>
          <w:fldChar w:fldCharType="end"/>
        </w:r>
        <w:r>
          <w:rPr>
            <w:noProof/>
          </w:rPr>
          <w:fldChar w:fldCharType="end"/>
        </w:r>
      </w:ins>
    </w:p>
    <w:p w14:paraId="48CC3C44" w14:textId="77777777" w:rsidR="003319E2" w:rsidRDefault="00000000">
      <w:pPr>
        <w:pStyle w:val="Tabledesillustrations"/>
        <w:tabs>
          <w:tab w:val="right" w:leader="dot" w:pos="9062"/>
        </w:tabs>
        <w:rPr>
          <w:ins w:id="1754" w:author="FURNON Cyril" w:date="2023-08-18T00:11:00Z"/>
          <w:rFonts w:eastAsiaTheme="minorEastAsia"/>
          <w:noProof/>
          <w:kern w:val="2"/>
          <w:lang w:eastAsia="fr-FR"/>
          <w14:ligatures w14:val="standardContextual"/>
        </w:rPr>
      </w:pPr>
      <w:ins w:id="1755" w:author="FURNON Cyril" w:date="2023-08-18T00:11:00Z">
        <w:r>
          <w:fldChar w:fldCharType="begin"/>
        </w:r>
        <w:r>
          <w:instrText>HYPERLINK "file:///C:\\Users\\AY024303\\Cyril\\Doc%20perso\\Diplome%20I5\\Dossier_prof\\docDiplome\\Rendu%20dossier\\FURNON_Cyril_EISI_2023_V1.docx" \l "_Toc142560336"</w:instrText>
        </w:r>
        <w:r>
          <w:fldChar w:fldCharType="separate"/>
        </w:r>
        <w:r w:rsidR="003319E2" w:rsidRPr="001379FD">
          <w:rPr>
            <w:rStyle w:val="Lienhypertexte"/>
            <w:noProof/>
          </w:rPr>
          <w:t>Figure 9 : Système d'information du Portail DomusVi</w:t>
        </w:r>
        <w:r w:rsidR="003319E2">
          <w:rPr>
            <w:noProof/>
            <w:webHidden/>
          </w:rPr>
          <w:tab/>
        </w:r>
        <w:r w:rsidR="003319E2">
          <w:rPr>
            <w:noProof/>
            <w:webHidden/>
          </w:rPr>
          <w:fldChar w:fldCharType="begin"/>
        </w:r>
        <w:r w:rsidR="003319E2">
          <w:rPr>
            <w:noProof/>
            <w:webHidden/>
          </w:rPr>
          <w:instrText xml:space="preserve"> PAGEREF _Toc142560336 \h </w:instrText>
        </w:r>
        <w:r w:rsidR="003319E2">
          <w:rPr>
            <w:noProof/>
            <w:webHidden/>
          </w:rPr>
        </w:r>
        <w:r w:rsidR="003319E2">
          <w:rPr>
            <w:noProof/>
            <w:webHidden/>
          </w:rPr>
          <w:fldChar w:fldCharType="separate"/>
        </w:r>
        <w:r w:rsidR="003319E2">
          <w:rPr>
            <w:noProof/>
            <w:webHidden/>
          </w:rPr>
          <w:t>17</w:t>
        </w:r>
        <w:r w:rsidR="003319E2">
          <w:rPr>
            <w:noProof/>
            <w:webHidden/>
          </w:rPr>
          <w:fldChar w:fldCharType="end"/>
        </w:r>
        <w:r>
          <w:rPr>
            <w:noProof/>
          </w:rPr>
          <w:fldChar w:fldCharType="end"/>
        </w:r>
      </w:ins>
    </w:p>
    <w:p w14:paraId="5E30D38B" w14:textId="77777777" w:rsidR="003319E2" w:rsidRDefault="00000000">
      <w:pPr>
        <w:pStyle w:val="Tabledesillustrations"/>
        <w:tabs>
          <w:tab w:val="right" w:leader="dot" w:pos="9062"/>
        </w:tabs>
        <w:rPr>
          <w:ins w:id="1756" w:author="FURNON Cyril" w:date="2023-08-18T00:11:00Z"/>
          <w:rFonts w:eastAsiaTheme="minorEastAsia"/>
          <w:noProof/>
          <w:kern w:val="2"/>
          <w:lang w:eastAsia="fr-FR"/>
          <w14:ligatures w14:val="standardContextual"/>
        </w:rPr>
      </w:pPr>
      <w:ins w:id="1757" w:author="FURNON Cyril" w:date="2023-08-18T00:11:00Z">
        <w:r>
          <w:fldChar w:fldCharType="begin"/>
        </w:r>
        <w:r>
          <w:instrText>HYPERLINK "file:///C:\\Users\\AY024303\\Cyril\\Doc%20perso\\Diplome%20I5\\Dossier_prof\\docDiplome\\Rendu%20dossier\\FURNON_Cyril_EISI_2023_V1.docx" \l "_Toc142560337"</w:instrText>
        </w:r>
        <w:r>
          <w:fldChar w:fldCharType="separate"/>
        </w:r>
        <w:r w:rsidR="003319E2" w:rsidRPr="001379FD">
          <w:rPr>
            <w:rStyle w:val="Lienhypertexte"/>
            <w:noProof/>
          </w:rPr>
          <w:t>Figure 18 : Domaine MDM du portail DomusVi</w:t>
        </w:r>
        <w:r w:rsidR="003319E2">
          <w:rPr>
            <w:noProof/>
            <w:webHidden/>
          </w:rPr>
          <w:tab/>
        </w:r>
        <w:r w:rsidR="003319E2">
          <w:rPr>
            <w:noProof/>
            <w:webHidden/>
          </w:rPr>
          <w:fldChar w:fldCharType="begin"/>
        </w:r>
        <w:r w:rsidR="003319E2">
          <w:rPr>
            <w:noProof/>
            <w:webHidden/>
          </w:rPr>
          <w:instrText xml:space="preserve"> PAGEREF _Toc142560337 \h </w:instrText>
        </w:r>
        <w:r w:rsidR="003319E2">
          <w:rPr>
            <w:noProof/>
            <w:webHidden/>
          </w:rPr>
        </w:r>
        <w:r w:rsidR="003319E2">
          <w:rPr>
            <w:noProof/>
            <w:webHidden/>
          </w:rPr>
          <w:fldChar w:fldCharType="separate"/>
        </w:r>
        <w:r w:rsidR="003319E2">
          <w:rPr>
            <w:noProof/>
            <w:webHidden/>
          </w:rPr>
          <w:t>18</w:t>
        </w:r>
        <w:r w:rsidR="003319E2">
          <w:rPr>
            <w:noProof/>
            <w:webHidden/>
          </w:rPr>
          <w:fldChar w:fldCharType="end"/>
        </w:r>
        <w:r>
          <w:rPr>
            <w:noProof/>
          </w:rPr>
          <w:fldChar w:fldCharType="end"/>
        </w:r>
      </w:ins>
    </w:p>
    <w:p w14:paraId="12306958" w14:textId="77777777" w:rsidR="003319E2" w:rsidRDefault="00000000">
      <w:pPr>
        <w:pStyle w:val="Tabledesillustrations"/>
        <w:tabs>
          <w:tab w:val="right" w:leader="dot" w:pos="9062"/>
        </w:tabs>
        <w:rPr>
          <w:ins w:id="1758" w:author="FURNON Cyril" w:date="2023-08-18T00:11:00Z"/>
          <w:rFonts w:eastAsiaTheme="minorEastAsia"/>
          <w:noProof/>
          <w:kern w:val="2"/>
          <w:lang w:eastAsia="fr-FR"/>
          <w14:ligatures w14:val="standardContextual"/>
        </w:rPr>
      </w:pPr>
      <w:ins w:id="1759" w:author="FURNON Cyril" w:date="2023-08-18T00:11:00Z">
        <w:r>
          <w:fldChar w:fldCharType="begin"/>
        </w:r>
        <w:r>
          <w:instrText>HYPERLINK "file:///C:\\Users\\AY024303\\Cyril\\Doc%20perso\\Diplome%20I5\\Dossier_prof\\docDiplome\\Rendu%20dossier\\FURNON_Cyril_EISI_2023_V1.docx" \l "_Toc142560338"</w:instrText>
        </w:r>
        <w:r>
          <w:fldChar w:fldCharType="separate"/>
        </w:r>
        <w:r w:rsidR="003319E2" w:rsidRPr="001379FD">
          <w:rPr>
            <w:rStyle w:val="Lienhypertexte"/>
            <w:noProof/>
          </w:rPr>
          <w:t>Figure 11 : Domaine MDM du portail DomusVi</w:t>
        </w:r>
        <w:r w:rsidR="003319E2">
          <w:rPr>
            <w:noProof/>
            <w:webHidden/>
          </w:rPr>
          <w:tab/>
        </w:r>
        <w:r w:rsidR="003319E2">
          <w:rPr>
            <w:noProof/>
            <w:webHidden/>
          </w:rPr>
          <w:fldChar w:fldCharType="begin"/>
        </w:r>
        <w:r w:rsidR="003319E2">
          <w:rPr>
            <w:noProof/>
            <w:webHidden/>
          </w:rPr>
          <w:instrText xml:space="preserve"> PAGEREF _Toc142560338 \h </w:instrText>
        </w:r>
        <w:r w:rsidR="003319E2">
          <w:rPr>
            <w:noProof/>
            <w:webHidden/>
          </w:rPr>
        </w:r>
        <w:r w:rsidR="003319E2">
          <w:rPr>
            <w:noProof/>
            <w:webHidden/>
          </w:rPr>
          <w:fldChar w:fldCharType="separate"/>
        </w:r>
        <w:r w:rsidR="003319E2">
          <w:rPr>
            <w:noProof/>
            <w:webHidden/>
          </w:rPr>
          <w:t>18</w:t>
        </w:r>
        <w:r w:rsidR="003319E2">
          <w:rPr>
            <w:noProof/>
            <w:webHidden/>
          </w:rPr>
          <w:fldChar w:fldCharType="end"/>
        </w:r>
        <w:r>
          <w:rPr>
            <w:noProof/>
          </w:rPr>
          <w:fldChar w:fldCharType="end"/>
        </w:r>
      </w:ins>
    </w:p>
    <w:p w14:paraId="66461362" w14:textId="77777777" w:rsidR="003319E2" w:rsidRDefault="00000000">
      <w:pPr>
        <w:pStyle w:val="Tabledesillustrations"/>
        <w:tabs>
          <w:tab w:val="right" w:leader="dot" w:pos="9062"/>
        </w:tabs>
        <w:rPr>
          <w:ins w:id="1760" w:author="FURNON Cyril" w:date="2023-08-18T00:11:00Z"/>
          <w:rFonts w:eastAsiaTheme="minorEastAsia"/>
          <w:noProof/>
          <w:kern w:val="2"/>
          <w:lang w:eastAsia="fr-FR"/>
          <w14:ligatures w14:val="standardContextual"/>
        </w:rPr>
      </w:pPr>
      <w:ins w:id="1761" w:author="FURNON Cyril" w:date="2023-08-18T00:11:00Z">
        <w:r>
          <w:fldChar w:fldCharType="begin"/>
        </w:r>
        <w:r>
          <w:instrText>HYPERLINK "file:///C:\\Users\\AY024303\\Cyril\\Doc%20perso\\Diplome%20I5\\Dossier_prof\\docDiplome\\Rendu%20dossier\\FURNON_Cyril_EISI_2023_V1.docx" \l "_Toc142560339"</w:instrText>
        </w:r>
        <w:r>
          <w:fldChar w:fldCharType="separate"/>
        </w:r>
        <w:r w:rsidR="003319E2" w:rsidRPr="001379FD">
          <w:rPr>
            <w:rStyle w:val="Lienhypertexte"/>
            <w:noProof/>
          </w:rPr>
          <w:t>Figure 18 : Domaine MDM du portail DomusVi</w:t>
        </w:r>
        <w:r w:rsidR="003319E2">
          <w:rPr>
            <w:noProof/>
            <w:webHidden/>
          </w:rPr>
          <w:fldChar w:fldCharType="begin"/>
        </w:r>
        <w:r w:rsidR="003319E2">
          <w:rPr>
            <w:noProof/>
            <w:webHidden/>
          </w:rPr>
          <w:instrText xml:space="preserve"> PAGEREF _Toc142560339 \h </w:instrText>
        </w:r>
        <w:r w:rsidR="003319E2">
          <w:rPr>
            <w:noProof/>
            <w:webHidden/>
          </w:rPr>
        </w:r>
        <w:r w:rsidR="003319E2">
          <w:rPr>
            <w:noProof/>
            <w:webHidden/>
          </w:rPr>
          <w:fldChar w:fldCharType="separate"/>
        </w:r>
        <w:r w:rsidR="003319E2">
          <w:rPr>
            <w:noProof/>
            <w:webHidden/>
          </w:rPr>
          <w:t>18</w:t>
        </w:r>
        <w:r w:rsidR="003319E2">
          <w:rPr>
            <w:noProof/>
            <w:webHidden/>
          </w:rPr>
          <w:fldChar w:fldCharType="end"/>
        </w:r>
        <w:r>
          <w:rPr>
            <w:noProof/>
          </w:rPr>
          <w:fldChar w:fldCharType="end"/>
        </w:r>
      </w:ins>
    </w:p>
    <w:p w14:paraId="29627C35" w14:textId="77777777" w:rsidR="003319E2" w:rsidRDefault="00000000">
      <w:pPr>
        <w:pStyle w:val="Tabledesillustrations"/>
        <w:tabs>
          <w:tab w:val="right" w:leader="dot" w:pos="9062"/>
        </w:tabs>
        <w:rPr>
          <w:ins w:id="1762" w:author="FURNON Cyril" w:date="2023-08-18T00:11:00Z"/>
          <w:rFonts w:eastAsiaTheme="minorEastAsia"/>
          <w:noProof/>
          <w:kern w:val="2"/>
          <w:lang w:eastAsia="fr-FR"/>
          <w14:ligatures w14:val="standardContextual"/>
        </w:rPr>
      </w:pPr>
      <w:ins w:id="1763" w:author="FURNON Cyril" w:date="2023-08-18T00:11:00Z">
        <w:r>
          <w:fldChar w:fldCharType="begin"/>
        </w:r>
        <w:r>
          <w:instrText>HYPERLINK "file:///C:\\Users\\AY024303\\Cyril\\Doc%20perso\\Diplome%20I5\\Dossier_prof\\docDiplome\\Rendu%20dossier\\FURNON_Cyril_EISI_2023_V1.docx" \l "_Toc142560340"</w:instrText>
        </w:r>
        <w:r>
          <w:fldChar w:fldCharType="separate"/>
        </w:r>
        <w:r w:rsidR="003319E2" w:rsidRPr="001379FD">
          <w:rPr>
            <w:rStyle w:val="Lienhypertexte"/>
            <w:noProof/>
          </w:rPr>
          <w:t>Figure 11 : Domaine MDM du portail DomusVi</w:t>
        </w:r>
        <w:r w:rsidR="003319E2">
          <w:rPr>
            <w:noProof/>
            <w:webHidden/>
          </w:rPr>
          <w:tab/>
        </w:r>
        <w:r w:rsidR="003319E2">
          <w:rPr>
            <w:noProof/>
            <w:webHidden/>
          </w:rPr>
          <w:fldChar w:fldCharType="begin"/>
        </w:r>
        <w:r w:rsidR="003319E2">
          <w:rPr>
            <w:noProof/>
            <w:webHidden/>
          </w:rPr>
          <w:instrText xml:space="preserve"> PAGEREF _Toc142560340 \h </w:instrText>
        </w:r>
        <w:r w:rsidR="003319E2">
          <w:rPr>
            <w:noProof/>
            <w:webHidden/>
          </w:rPr>
        </w:r>
        <w:r w:rsidR="003319E2">
          <w:rPr>
            <w:noProof/>
            <w:webHidden/>
          </w:rPr>
          <w:fldChar w:fldCharType="separate"/>
        </w:r>
        <w:r w:rsidR="003319E2">
          <w:rPr>
            <w:noProof/>
            <w:webHidden/>
          </w:rPr>
          <w:t>18</w:t>
        </w:r>
        <w:r w:rsidR="003319E2">
          <w:rPr>
            <w:noProof/>
            <w:webHidden/>
          </w:rPr>
          <w:fldChar w:fldCharType="end"/>
        </w:r>
        <w:r>
          <w:rPr>
            <w:noProof/>
          </w:rPr>
          <w:fldChar w:fldCharType="end"/>
        </w:r>
      </w:ins>
    </w:p>
    <w:p w14:paraId="4243BC6B" w14:textId="77777777" w:rsidR="003319E2" w:rsidRDefault="00000000">
      <w:pPr>
        <w:pStyle w:val="Tabledesillustrations"/>
        <w:tabs>
          <w:tab w:val="right" w:leader="dot" w:pos="9062"/>
        </w:tabs>
        <w:rPr>
          <w:ins w:id="1764" w:author="FURNON Cyril" w:date="2023-08-18T00:11:00Z"/>
          <w:rFonts w:eastAsiaTheme="minorEastAsia"/>
          <w:noProof/>
          <w:kern w:val="2"/>
          <w:lang w:eastAsia="fr-FR"/>
          <w14:ligatures w14:val="standardContextual"/>
        </w:rPr>
      </w:pPr>
      <w:ins w:id="1765" w:author="FURNON Cyril" w:date="2023-08-18T00:11:00Z">
        <w:r>
          <w:fldChar w:fldCharType="begin"/>
        </w:r>
        <w:r>
          <w:instrText>HYPERLINK "file:///C:\\Users\\AY024303\\Cyril\\Doc%20perso\\Diplome%20I5\\Dossier_prof\\docDiplome\\Rendu%20dossier\\FURNON_Cyril_EISI_2023_V1.docx" \l "_Toc142560341"</w:instrText>
        </w:r>
        <w:r>
          <w:fldChar w:fldCharType="separate"/>
        </w:r>
        <w:r w:rsidR="003319E2" w:rsidRPr="001379FD">
          <w:rPr>
            <w:rStyle w:val="Lienhypertexte"/>
            <w:noProof/>
          </w:rPr>
          <w:t>Figure 21: Schéma de la méthode Agile Scrum</w:t>
        </w:r>
        <w:r w:rsidR="003319E2">
          <w:rPr>
            <w:noProof/>
            <w:webHidden/>
          </w:rPr>
          <w:tab/>
        </w:r>
        <w:r w:rsidR="003319E2">
          <w:rPr>
            <w:noProof/>
            <w:webHidden/>
          </w:rPr>
          <w:fldChar w:fldCharType="begin"/>
        </w:r>
        <w:r w:rsidR="003319E2">
          <w:rPr>
            <w:noProof/>
            <w:webHidden/>
          </w:rPr>
          <w:instrText xml:space="preserve"> PAGEREF _Toc142560341 \h </w:instrText>
        </w:r>
        <w:r w:rsidR="003319E2">
          <w:rPr>
            <w:noProof/>
            <w:webHidden/>
          </w:rPr>
        </w:r>
        <w:r w:rsidR="003319E2">
          <w:rPr>
            <w:noProof/>
            <w:webHidden/>
          </w:rPr>
          <w:fldChar w:fldCharType="separate"/>
        </w:r>
        <w:r w:rsidR="003319E2">
          <w:rPr>
            <w:noProof/>
            <w:webHidden/>
          </w:rPr>
          <w:t>18</w:t>
        </w:r>
        <w:r w:rsidR="003319E2">
          <w:rPr>
            <w:noProof/>
            <w:webHidden/>
          </w:rPr>
          <w:fldChar w:fldCharType="end"/>
        </w:r>
        <w:r>
          <w:rPr>
            <w:noProof/>
          </w:rPr>
          <w:fldChar w:fldCharType="end"/>
        </w:r>
      </w:ins>
    </w:p>
    <w:p w14:paraId="3BA0336E" w14:textId="77777777" w:rsidR="003319E2" w:rsidRDefault="00000000">
      <w:pPr>
        <w:pStyle w:val="Tabledesillustrations"/>
        <w:tabs>
          <w:tab w:val="right" w:leader="dot" w:pos="9062"/>
        </w:tabs>
        <w:rPr>
          <w:ins w:id="1766" w:author="FURNON Cyril" w:date="2023-08-18T00:11:00Z"/>
          <w:rFonts w:eastAsiaTheme="minorEastAsia"/>
          <w:noProof/>
          <w:kern w:val="2"/>
          <w:lang w:eastAsia="fr-FR"/>
          <w14:ligatures w14:val="standardContextual"/>
        </w:rPr>
      </w:pPr>
      <w:ins w:id="1767" w:author="FURNON Cyril" w:date="2023-08-18T00:11:00Z">
        <w:r>
          <w:fldChar w:fldCharType="begin"/>
        </w:r>
        <w:r>
          <w:instrText>HYPERLINK "file:///C:\\Users\\AY024303\\Cyril\\Doc%20perso\\Diplome%20I5\\Dossier_prof\\docDiplome\\Rendu%20dossier\\FURNON_Cyril_EISI_2023_V1.docx" \l "_Toc142560342"</w:instrText>
        </w:r>
        <w:r>
          <w:fldChar w:fldCharType="separate"/>
        </w:r>
        <w:r w:rsidR="003319E2" w:rsidRPr="001379FD">
          <w:rPr>
            <w:rStyle w:val="Lienhypertexte"/>
            <w:noProof/>
          </w:rPr>
          <w:t>Figure 12: Schéma de la méthode Agile Scrum</w:t>
        </w:r>
        <w:r w:rsidR="003319E2">
          <w:rPr>
            <w:noProof/>
            <w:webHidden/>
          </w:rPr>
          <w:tab/>
        </w:r>
        <w:r w:rsidR="003319E2">
          <w:rPr>
            <w:noProof/>
            <w:webHidden/>
          </w:rPr>
          <w:fldChar w:fldCharType="begin"/>
        </w:r>
        <w:r w:rsidR="003319E2">
          <w:rPr>
            <w:noProof/>
            <w:webHidden/>
          </w:rPr>
          <w:instrText xml:space="preserve"> PAGEREF _Toc142560342 \h </w:instrText>
        </w:r>
        <w:r w:rsidR="003319E2">
          <w:rPr>
            <w:noProof/>
            <w:webHidden/>
          </w:rPr>
        </w:r>
        <w:r w:rsidR="003319E2">
          <w:rPr>
            <w:noProof/>
            <w:webHidden/>
          </w:rPr>
          <w:fldChar w:fldCharType="separate"/>
        </w:r>
        <w:r w:rsidR="003319E2">
          <w:rPr>
            <w:noProof/>
            <w:webHidden/>
          </w:rPr>
          <w:t>18</w:t>
        </w:r>
        <w:r w:rsidR="003319E2">
          <w:rPr>
            <w:noProof/>
            <w:webHidden/>
          </w:rPr>
          <w:fldChar w:fldCharType="end"/>
        </w:r>
        <w:r>
          <w:rPr>
            <w:noProof/>
          </w:rPr>
          <w:fldChar w:fldCharType="end"/>
        </w:r>
      </w:ins>
    </w:p>
    <w:p w14:paraId="0BE1E5A5" w14:textId="77777777" w:rsidR="003319E2" w:rsidRDefault="00000000" w:rsidP="003319E2">
      <w:pPr>
        <w:pStyle w:val="Tabledesillustrations"/>
        <w:tabs>
          <w:tab w:val="right" w:leader="dot" w:pos="9062"/>
        </w:tabs>
        <w:jc w:val="both"/>
        <w:rPr>
          <w:ins w:id="1768" w:author="FURNON Cyril" w:date="2023-08-18T00:11:00Z"/>
          <w:rFonts w:eastAsiaTheme="minorEastAsia"/>
          <w:noProof/>
          <w:kern w:val="2"/>
          <w:lang w:eastAsia="fr-FR"/>
          <w14:ligatures w14:val="standardContextual"/>
        </w:rPr>
      </w:pPr>
      <w:ins w:id="1769" w:author="FURNON Cyril" w:date="2023-08-18T00:11:00Z">
        <w:r>
          <w:fldChar w:fldCharType="begin"/>
        </w:r>
        <w:r>
          <w:instrText>HYPERLINK "file:///C:\\Users\\AY024303\\Cyril\\Doc%20perso\\Diplome%20I5\\Dossier_prof\\docDiplome\\Rendu%20dossier\\FURNON_Cyril_EISI_2023_V1.docx" \l "_Toc142560343"</w:instrText>
        </w:r>
        <w:r>
          <w:fldChar w:fldCharType="separate"/>
        </w:r>
        <w:r w:rsidR="003319E2" w:rsidRPr="001379FD">
          <w:rPr>
            <w:rStyle w:val="Lienhypertexte"/>
            <w:noProof/>
          </w:rPr>
          <w:t>Figure 21: Schéma de la méthode Agile Scrum agile</w:t>
        </w:r>
        <w:r w:rsidR="003319E2">
          <w:rPr>
            <w:rStyle w:val="Lienhypertexte"/>
            <w:noProof/>
          </w:rPr>
          <w:t xml:space="preserve"> ………………………………………………………………………..</w:t>
        </w:r>
        <w:r w:rsidR="003319E2">
          <w:rPr>
            <w:noProof/>
            <w:webHidden/>
          </w:rPr>
          <w:fldChar w:fldCharType="begin"/>
        </w:r>
        <w:r w:rsidR="003319E2">
          <w:rPr>
            <w:noProof/>
            <w:webHidden/>
          </w:rPr>
          <w:instrText xml:space="preserve"> PAGEREF _Toc142560343 \h </w:instrText>
        </w:r>
        <w:r w:rsidR="003319E2">
          <w:rPr>
            <w:noProof/>
            <w:webHidden/>
          </w:rPr>
        </w:r>
        <w:r w:rsidR="003319E2">
          <w:rPr>
            <w:noProof/>
            <w:webHidden/>
          </w:rPr>
          <w:fldChar w:fldCharType="separate"/>
        </w:r>
        <w:r w:rsidR="003319E2">
          <w:rPr>
            <w:noProof/>
            <w:webHidden/>
          </w:rPr>
          <w:t>18</w:t>
        </w:r>
        <w:r w:rsidR="003319E2">
          <w:rPr>
            <w:noProof/>
            <w:webHidden/>
          </w:rPr>
          <w:fldChar w:fldCharType="end"/>
        </w:r>
        <w:r>
          <w:rPr>
            <w:noProof/>
          </w:rPr>
          <w:fldChar w:fldCharType="end"/>
        </w:r>
      </w:ins>
    </w:p>
    <w:p w14:paraId="7433A6E2" w14:textId="77777777" w:rsidR="003319E2" w:rsidRDefault="00000000">
      <w:pPr>
        <w:pStyle w:val="Tabledesillustrations"/>
        <w:tabs>
          <w:tab w:val="right" w:leader="dot" w:pos="9062"/>
        </w:tabs>
        <w:rPr>
          <w:ins w:id="1770" w:author="FURNON Cyril" w:date="2023-08-18T00:11:00Z"/>
          <w:rFonts w:eastAsiaTheme="minorEastAsia"/>
          <w:noProof/>
          <w:kern w:val="2"/>
          <w:lang w:eastAsia="fr-FR"/>
          <w14:ligatures w14:val="standardContextual"/>
        </w:rPr>
      </w:pPr>
      <w:ins w:id="1771" w:author="FURNON Cyril" w:date="2023-08-18T00:11:00Z">
        <w:r>
          <w:fldChar w:fldCharType="begin"/>
        </w:r>
        <w:r>
          <w:instrText>HYPERLINK "file:///C:\\Users\\AY024303\\Cyril\\Doc%20perso\\Diplome%20I5\\Dossier_prof\\docDiplome\\Rendu%20dossier\\FURNON_Cyril_EISI_2023_V1.docx" \l "_Toc142560344"</w:instrText>
        </w:r>
        <w:r>
          <w:fldChar w:fldCharType="separate"/>
        </w:r>
        <w:r w:rsidR="003319E2" w:rsidRPr="001379FD">
          <w:rPr>
            <w:rStyle w:val="Lienhypertexte"/>
            <w:noProof/>
          </w:rPr>
          <w:t>Figure 12: Schéma de la méthode Agile Scrum</w:t>
        </w:r>
        <w:r w:rsidR="003319E2">
          <w:rPr>
            <w:noProof/>
            <w:webHidden/>
          </w:rPr>
          <w:tab/>
        </w:r>
        <w:r w:rsidR="003319E2">
          <w:rPr>
            <w:noProof/>
            <w:webHidden/>
          </w:rPr>
          <w:fldChar w:fldCharType="begin"/>
        </w:r>
        <w:r w:rsidR="003319E2">
          <w:rPr>
            <w:noProof/>
            <w:webHidden/>
          </w:rPr>
          <w:instrText xml:space="preserve"> PAGEREF _Toc142560344 \h </w:instrText>
        </w:r>
        <w:r w:rsidR="003319E2">
          <w:rPr>
            <w:noProof/>
            <w:webHidden/>
          </w:rPr>
        </w:r>
        <w:r w:rsidR="003319E2">
          <w:rPr>
            <w:noProof/>
            <w:webHidden/>
          </w:rPr>
          <w:fldChar w:fldCharType="separate"/>
        </w:r>
        <w:r w:rsidR="003319E2">
          <w:rPr>
            <w:noProof/>
            <w:webHidden/>
          </w:rPr>
          <w:t>21</w:t>
        </w:r>
        <w:r w:rsidR="003319E2">
          <w:rPr>
            <w:noProof/>
            <w:webHidden/>
          </w:rPr>
          <w:fldChar w:fldCharType="end"/>
        </w:r>
        <w:r>
          <w:rPr>
            <w:noProof/>
          </w:rPr>
          <w:fldChar w:fldCharType="end"/>
        </w:r>
      </w:ins>
    </w:p>
    <w:p w14:paraId="7C9611ED" w14:textId="77777777" w:rsidR="003319E2" w:rsidRDefault="00000000">
      <w:pPr>
        <w:pStyle w:val="Tabledesillustrations"/>
        <w:tabs>
          <w:tab w:val="right" w:leader="dot" w:pos="9062"/>
        </w:tabs>
        <w:rPr>
          <w:ins w:id="1772" w:author="FURNON Cyril" w:date="2023-08-18T00:11:00Z"/>
          <w:rFonts w:eastAsiaTheme="minorEastAsia"/>
          <w:noProof/>
          <w:kern w:val="2"/>
          <w:lang w:eastAsia="fr-FR"/>
          <w14:ligatures w14:val="standardContextual"/>
        </w:rPr>
      </w:pPr>
      <w:ins w:id="1773" w:author="FURNON Cyril" w:date="2023-08-18T00:11:00Z">
        <w:r>
          <w:fldChar w:fldCharType="begin"/>
        </w:r>
        <w:r>
          <w:instrText>HYPERLINK "file:///C:\\Users\\AY024303\\Cyril\\Doc%20perso\\Diplome%20I5\\Dossier_prof\\docDiplome\\Rendu%20dossier\\FURNON_Cyril_EISI_2023_V1.docx" \l "_Toc142560345"</w:instrText>
        </w:r>
        <w:r>
          <w:fldChar w:fldCharType="separate"/>
        </w:r>
        <w:r w:rsidR="003319E2" w:rsidRPr="001379FD">
          <w:rPr>
            <w:rStyle w:val="Lienhypertexte"/>
            <w:noProof/>
          </w:rPr>
          <w:t>Figure 24 : Salons de discussions présents sur le serveur discord DomusVi</w:t>
        </w:r>
        <w:r w:rsidR="003319E2">
          <w:rPr>
            <w:noProof/>
            <w:webHidden/>
          </w:rPr>
          <w:tab/>
        </w:r>
        <w:r w:rsidR="003319E2">
          <w:rPr>
            <w:noProof/>
            <w:webHidden/>
          </w:rPr>
          <w:fldChar w:fldCharType="begin"/>
        </w:r>
        <w:r w:rsidR="003319E2">
          <w:rPr>
            <w:noProof/>
            <w:webHidden/>
          </w:rPr>
          <w:instrText xml:space="preserve"> PAGEREF _Toc142560345 \h </w:instrText>
        </w:r>
        <w:r w:rsidR="003319E2">
          <w:rPr>
            <w:noProof/>
            <w:webHidden/>
          </w:rPr>
        </w:r>
        <w:r w:rsidR="003319E2">
          <w:rPr>
            <w:noProof/>
            <w:webHidden/>
          </w:rPr>
          <w:fldChar w:fldCharType="separate"/>
        </w:r>
        <w:r w:rsidR="003319E2">
          <w:rPr>
            <w:noProof/>
            <w:webHidden/>
          </w:rPr>
          <w:t>21</w:t>
        </w:r>
        <w:r w:rsidR="003319E2">
          <w:rPr>
            <w:noProof/>
            <w:webHidden/>
          </w:rPr>
          <w:fldChar w:fldCharType="end"/>
        </w:r>
        <w:r>
          <w:rPr>
            <w:noProof/>
          </w:rPr>
          <w:fldChar w:fldCharType="end"/>
        </w:r>
      </w:ins>
    </w:p>
    <w:p w14:paraId="243AAB9C" w14:textId="77777777" w:rsidR="003319E2" w:rsidRDefault="00000000">
      <w:pPr>
        <w:pStyle w:val="Tabledesillustrations"/>
        <w:tabs>
          <w:tab w:val="right" w:leader="dot" w:pos="9062"/>
        </w:tabs>
        <w:rPr>
          <w:ins w:id="1774" w:author="FURNON Cyril" w:date="2023-08-18T00:11:00Z"/>
          <w:rFonts w:eastAsiaTheme="minorEastAsia"/>
          <w:noProof/>
          <w:kern w:val="2"/>
          <w:lang w:eastAsia="fr-FR"/>
          <w14:ligatures w14:val="standardContextual"/>
        </w:rPr>
      </w:pPr>
      <w:ins w:id="1775" w:author="FURNON Cyril" w:date="2023-08-18T00:11:00Z">
        <w:r>
          <w:fldChar w:fldCharType="begin"/>
        </w:r>
        <w:r>
          <w:instrText>HYPERLINK "file:///C:\\Users\\AY024303\\Cyril\\Doc%20perso\\Diplome%20I5\\Dossier_prof\\docDiplome\\Rendu%20dossier\\FURNON_Cyril_EISI_2023_V1.docx" \l "_Toc142560346"</w:instrText>
        </w:r>
        <w:r>
          <w:fldChar w:fldCharType="separate"/>
        </w:r>
        <w:r w:rsidR="003319E2" w:rsidRPr="001379FD">
          <w:rPr>
            <w:rStyle w:val="Lienhypertexte"/>
            <w:noProof/>
          </w:rPr>
          <w:t>Figure 12: Schéma de la méthode Agile Scrum</w:t>
        </w:r>
        <w:r w:rsidR="003319E2">
          <w:rPr>
            <w:noProof/>
            <w:webHidden/>
          </w:rPr>
          <w:tab/>
        </w:r>
        <w:r w:rsidR="003319E2">
          <w:rPr>
            <w:noProof/>
            <w:webHidden/>
          </w:rPr>
          <w:fldChar w:fldCharType="begin"/>
        </w:r>
        <w:r w:rsidR="003319E2">
          <w:rPr>
            <w:noProof/>
            <w:webHidden/>
          </w:rPr>
          <w:instrText xml:space="preserve"> PAGEREF _Toc142560346 \h </w:instrText>
        </w:r>
        <w:r w:rsidR="003319E2">
          <w:rPr>
            <w:noProof/>
            <w:webHidden/>
          </w:rPr>
        </w:r>
        <w:r w:rsidR="003319E2">
          <w:rPr>
            <w:noProof/>
            <w:webHidden/>
          </w:rPr>
          <w:fldChar w:fldCharType="separate"/>
        </w:r>
        <w:r w:rsidR="003319E2">
          <w:rPr>
            <w:noProof/>
            <w:webHidden/>
          </w:rPr>
          <w:t>21</w:t>
        </w:r>
        <w:r w:rsidR="003319E2">
          <w:rPr>
            <w:noProof/>
            <w:webHidden/>
          </w:rPr>
          <w:fldChar w:fldCharType="end"/>
        </w:r>
        <w:r>
          <w:rPr>
            <w:noProof/>
          </w:rPr>
          <w:fldChar w:fldCharType="end"/>
        </w:r>
      </w:ins>
    </w:p>
    <w:p w14:paraId="79D6328C" w14:textId="77777777" w:rsidR="003319E2" w:rsidRDefault="00000000">
      <w:pPr>
        <w:pStyle w:val="Tabledesillustrations"/>
        <w:tabs>
          <w:tab w:val="right" w:leader="dot" w:pos="9062"/>
        </w:tabs>
        <w:rPr>
          <w:ins w:id="1776" w:author="FURNON Cyril" w:date="2023-08-18T00:11:00Z"/>
          <w:rFonts w:eastAsiaTheme="minorEastAsia"/>
          <w:noProof/>
          <w:kern w:val="2"/>
          <w:lang w:eastAsia="fr-FR"/>
          <w14:ligatures w14:val="standardContextual"/>
        </w:rPr>
      </w:pPr>
      <w:ins w:id="1777" w:author="FURNON Cyril" w:date="2023-08-18T00:11:00Z">
        <w:r>
          <w:fldChar w:fldCharType="begin"/>
        </w:r>
        <w:r>
          <w:instrText>HYPERLINK "file:///C:\\Users\\AY024303\\Cyril\\Doc%20perso\\Diplome%20I5\\Dossier_prof\\docDiplome\\Rendu%20dossier\\FURNON_Cyril_EISI_2023_V1.docx" \l "_Toc142560347"</w:instrText>
        </w:r>
        <w:r>
          <w:fldChar w:fldCharType="separate"/>
        </w:r>
        <w:r w:rsidR="003319E2" w:rsidRPr="001379FD">
          <w:rPr>
            <w:rStyle w:val="Lienhypertexte"/>
            <w:noProof/>
          </w:rPr>
          <w:t>Figure 24 : Salons de discussions présents sur le serveur discord DomusVi</w:t>
        </w:r>
        <w:r w:rsidR="003319E2">
          <w:rPr>
            <w:noProof/>
            <w:webHidden/>
          </w:rPr>
          <w:tab/>
        </w:r>
        <w:r w:rsidR="003319E2">
          <w:rPr>
            <w:noProof/>
            <w:webHidden/>
          </w:rPr>
          <w:fldChar w:fldCharType="begin"/>
        </w:r>
        <w:r w:rsidR="003319E2">
          <w:rPr>
            <w:noProof/>
            <w:webHidden/>
          </w:rPr>
          <w:instrText xml:space="preserve"> PAGEREF _Toc142560347 \h </w:instrText>
        </w:r>
        <w:r w:rsidR="003319E2">
          <w:rPr>
            <w:noProof/>
            <w:webHidden/>
          </w:rPr>
        </w:r>
        <w:r w:rsidR="003319E2">
          <w:rPr>
            <w:noProof/>
            <w:webHidden/>
          </w:rPr>
          <w:fldChar w:fldCharType="separate"/>
        </w:r>
        <w:r w:rsidR="003319E2">
          <w:rPr>
            <w:noProof/>
            <w:webHidden/>
          </w:rPr>
          <w:t>21</w:t>
        </w:r>
        <w:r w:rsidR="003319E2">
          <w:rPr>
            <w:noProof/>
            <w:webHidden/>
          </w:rPr>
          <w:fldChar w:fldCharType="end"/>
        </w:r>
        <w:r>
          <w:rPr>
            <w:noProof/>
          </w:rPr>
          <w:fldChar w:fldCharType="end"/>
        </w:r>
      </w:ins>
    </w:p>
    <w:p w14:paraId="295E0B83" w14:textId="77777777" w:rsidR="003319E2" w:rsidRDefault="00000000">
      <w:pPr>
        <w:pStyle w:val="Tabledesillustrations"/>
        <w:tabs>
          <w:tab w:val="right" w:leader="dot" w:pos="9062"/>
        </w:tabs>
        <w:rPr>
          <w:ins w:id="1778" w:author="FURNON Cyril" w:date="2023-08-18T00:11:00Z"/>
          <w:rFonts w:eastAsiaTheme="minorEastAsia"/>
          <w:noProof/>
          <w:kern w:val="2"/>
          <w:lang w:eastAsia="fr-FR"/>
          <w14:ligatures w14:val="standardContextual"/>
        </w:rPr>
      </w:pPr>
      <w:ins w:id="1779" w:author="FURNON Cyril" w:date="2023-08-18T00:11:00Z">
        <w:r>
          <w:fldChar w:fldCharType="begin"/>
        </w:r>
        <w:r>
          <w:instrText>HYPERLINK "file:///C:\\Users\\AY024303\\Cyril\\Doc%20perso\\Diplome%20I5\\Dossier_prof\\docDiplome\\Rendu%20dossier\\FURNON_Cyril_EISI_2023_V1.docx" \l "_Toc142560348"</w:instrText>
        </w:r>
        <w:r>
          <w:fldChar w:fldCharType="separate"/>
        </w:r>
        <w:r w:rsidR="003319E2" w:rsidRPr="001379FD">
          <w:rPr>
            <w:rStyle w:val="Lienhypertexte"/>
            <w:noProof/>
          </w:rPr>
          <w:t>Figure 27 : Processus d'ajout d'une fonctionnalit</w:t>
        </w:r>
        <w:r w:rsidR="003319E2">
          <w:rPr>
            <w:rStyle w:val="Lienhypertexte"/>
            <w:noProof/>
          </w:rPr>
          <w:t>é</w:t>
        </w:r>
        <w:r w:rsidR="003319E2">
          <w:rPr>
            <w:noProof/>
            <w:webHidden/>
          </w:rPr>
          <w:tab/>
        </w:r>
        <w:r w:rsidR="003319E2">
          <w:rPr>
            <w:noProof/>
            <w:webHidden/>
          </w:rPr>
          <w:fldChar w:fldCharType="begin"/>
        </w:r>
        <w:r w:rsidR="003319E2">
          <w:rPr>
            <w:noProof/>
            <w:webHidden/>
          </w:rPr>
          <w:instrText xml:space="preserve"> PAGEREF _Toc142560348 \h </w:instrText>
        </w:r>
        <w:r w:rsidR="003319E2">
          <w:rPr>
            <w:noProof/>
            <w:webHidden/>
          </w:rPr>
        </w:r>
        <w:r w:rsidR="003319E2">
          <w:rPr>
            <w:noProof/>
            <w:webHidden/>
          </w:rPr>
          <w:fldChar w:fldCharType="separate"/>
        </w:r>
        <w:r w:rsidR="003319E2">
          <w:rPr>
            <w:noProof/>
            <w:webHidden/>
          </w:rPr>
          <w:t>24</w:t>
        </w:r>
        <w:r w:rsidR="003319E2">
          <w:rPr>
            <w:noProof/>
            <w:webHidden/>
          </w:rPr>
          <w:fldChar w:fldCharType="end"/>
        </w:r>
        <w:r>
          <w:rPr>
            <w:noProof/>
          </w:rPr>
          <w:fldChar w:fldCharType="end"/>
        </w:r>
      </w:ins>
    </w:p>
    <w:p w14:paraId="17EC74BD" w14:textId="77777777" w:rsidR="003319E2" w:rsidRDefault="00000000">
      <w:pPr>
        <w:pStyle w:val="Tabledesillustrations"/>
        <w:tabs>
          <w:tab w:val="right" w:leader="dot" w:pos="9062"/>
        </w:tabs>
        <w:rPr>
          <w:ins w:id="1780" w:author="FURNON Cyril" w:date="2023-08-18T00:11:00Z"/>
          <w:rFonts w:eastAsiaTheme="minorEastAsia"/>
          <w:noProof/>
          <w:kern w:val="2"/>
          <w:lang w:eastAsia="fr-FR"/>
          <w14:ligatures w14:val="standardContextual"/>
        </w:rPr>
      </w:pPr>
      <w:ins w:id="1781" w:author="FURNON Cyril" w:date="2023-08-18T00:11:00Z">
        <w:r>
          <w:fldChar w:fldCharType="begin"/>
        </w:r>
        <w:r>
          <w:instrText>HYPERLINK "file:///C:\\Users\\AY024303\\Cyril\\Doc%20perso\\Diplome%20I5\\Dossier_prof\\docDiplome\\Rendu%20dossier\\FURNON_Cyril_EISI_2023_V1.docx" \l "_Toc142560349"</w:instrText>
        </w:r>
        <w:r>
          <w:fldChar w:fldCharType="separate"/>
        </w:r>
        <w:r w:rsidR="003319E2" w:rsidRPr="001379FD">
          <w:rPr>
            <w:rStyle w:val="Lienhypertexte"/>
            <w:noProof/>
          </w:rPr>
          <w:t>Figure 14 : Backlog de sprint de l'équipe PortailFigure 13 : Salons de discussions présents sur le serveur discord DomusVi</w:t>
        </w:r>
        <w:r w:rsidR="003319E2">
          <w:rPr>
            <w:noProof/>
            <w:webHidden/>
          </w:rPr>
          <w:tab/>
        </w:r>
        <w:r w:rsidR="003319E2">
          <w:rPr>
            <w:noProof/>
            <w:webHidden/>
          </w:rPr>
          <w:fldChar w:fldCharType="begin"/>
        </w:r>
        <w:r w:rsidR="003319E2">
          <w:rPr>
            <w:noProof/>
            <w:webHidden/>
          </w:rPr>
          <w:instrText xml:space="preserve"> PAGEREF _Toc142560349 \h </w:instrText>
        </w:r>
        <w:r w:rsidR="003319E2">
          <w:rPr>
            <w:noProof/>
            <w:webHidden/>
          </w:rPr>
        </w:r>
        <w:r w:rsidR="003319E2">
          <w:rPr>
            <w:noProof/>
            <w:webHidden/>
          </w:rPr>
          <w:fldChar w:fldCharType="separate"/>
        </w:r>
        <w:r w:rsidR="003319E2">
          <w:rPr>
            <w:noProof/>
            <w:webHidden/>
          </w:rPr>
          <w:t>24</w:t>
        </w:r>
        <w:r w:rsidR="003319E2">
          <w:rPr>
            <w:noProof/>
            <w:webHidden/>
          </w:rPr>
          <w:fldChar w:fldCharType="end"/>
        </w:r>
        <w:r>
          <w:rPr>
            <w:noProof/>
          </w:rPr>
          <w:fldChar w:fldCharType="end"/>
        </w:r>
      </w:ins>
    </w:p>
    <w:p w14:paraId="65472976" w14:textId="77777777" w:rsidR="003319E2" w:rsidRDefault="00000000">
      <w:pPr>
        <w:pStyle w:val="Tabledesillustrations"/>
        <w:tabs>
          <w:tab w:val="right" w:leader="dot" w:pos="9062"/>
        </w:tabs>
        <w:rPr>
          <w:ins w:id="1782" w:author="FURNON Cyril" w:date="2023-08-18T00:11:00Z"/>
          <w:rFonts w:eastAsiaTheme="minorEastAsia"/>
          <w:noProof/>
          <w:kern w:val="2"/>
          <w:lang w:eastAsia="fr-FR"/>
          <w14:ligatures w14:val="standardContextual"/>
        </w:rPr>
      </w:pPr>
      <w:ins w:id="1783" w:author="FURNON Cyril" w:date="2023-08-18T00:11:00Z">
        <w:r>
          <w:fldChar w:fldCharType="begin"/>
        </w:r>
        <w:r>
          <w:instrText>HYPERLINK "file:///C:\\Users\\AY024303\\Cyril\\Doc%20perso\\Diplome%20I5\\Dossier_prof\\docDiplome\\Rendu%20dossier\\FURNON_Cyril_EISI_2023_V1.docx" \l "_Toc142560350"</w:instrText>
        </w:r>
        <w:r>
          <w:fldChar w:fldCharType="separate"/>
        </w:r>
        <w:r w:rsidR="003319E2" w:rsidRPr="001379FD">
          <w:rPr>
            <w:rStyle w:val="Lienhypertexte"/>
            <w:noProof/>
          </w:rPr>
          <w:t>Figure 27 : Processus d'ajout d'une fonctionnalitéFigure 28 : Salons de discussions présents sur le serveur discord DomusVi</w:t>
        </w:r>
        <w:r w:rsidR="003319E2">
          <w:rPr>
            <w:noProof/>
            <w:webHidden/>
          </w:rPr>
          <w:tab/>
        </w:r>
        <w:r w:rsidR="003319E2">
          <w:rPr>
            <w:noProof/>
            <w:webHidden/>
          </w:rPr>
          <w:fldChar w:fldCharType="begin"/>
        </w:r>
        <w:r w:rsidR="003319E2">
          <w:rPr>
            <w:noProof/>
            <w:webHidden/>
          </w:rPr>
          <w:instrText xml:space="preserve"> PAGEREF _Toc142560350 \h </w:instrText>
        </w:r>
        <w:r w:rsidR="003319E2">
          <w:rPr>
            <w:noProof/>
            <w:webHidden/>
          </w:rPr>
        </w:r>
        <w:r w:rsidR="003319E2">
          <w:rPr>
            <w:noProof/>
            <w:webHidden/>
          </w:rPr>
          <w:fldChar w:fldCharType="separate"/>
        </w:r>
        <w:r w:rsidR="003319E2">
          <w:rPr>
            <w:noProof/>
            <w:webHidden/>
          </w:rPr>
          <w:t>24</w:t>
        </w:r>
        <w:r w:rsidR="003319E2">
          <w:rPr>
            <w:noProof/>
            <w:webHidden/>
          </w:rPr>
          <w:fldChar w:fldCharType="end"/>
        </w:r>
        <w:r>
          <w:rPr>
            <w:noProof/>
          </w:rPr>
          <w:fldChar w:fldCharType="end"/>
        </w:r>
      </w:ins>
    </w:p>
    <w:p w14:paraId="760E738C" w14:textId="77777777" w:rsidR="003319E2" w:rsidRDefault="00000000">
      <w:pPr>
        <w:pStyle w:val="Tabledesillustrations"/>
        <w:tabs>
          <w:tab w:val="right" w:leader="dot" w:pos="9062"/>
        </w:tabs>
        <w:rPr>
          <w:ins w:id="1784" w:author="FURNON Cyril" w:date="2023-08-18T00:11:00Z"/>
          <w:rFonts w:eastAsiaTheme="minorEastAsia"/>
          <w:noProof/>
          <w:kern w:val="2"/>
          <w:lang w:eastAsia="fr-FR"/>
          <w14:ligatures w14:val="standardContextual"/>
        </w:rPr>
      </w:pPr>
      <w:ins w:id="1785" w:author="FURNON Cyril" w:date="2023-08-18T00:11:00Z">
        <w:r>
          <w:fldChar w:fldCharType="begin"/>
        </w:r>
        <w:r>
          <w:instrText>HYPERLINK "file:///C:\\Users\\AY024303\\Cyril\\Doc%20perso\\Diplome%20I5\\Dossier_prof\\docDiplome\\Rendu%20dossier\\FURNON_Cyril_EISI_2023_V1.docx" \l "_Toc142560351"</w:instrText>
        </w:r>
        <w:r>
          <w:fldChar w:fldCharType="separate"/>
        </w:r>
        <w:r w:rsidR="003319E2" w:rsidRPr="001379FD">
          <w:rPr>
            <w:rStyle w:val="Lienhypertexte"/>
            <w:noProof/>
          </w:rPr>
          <w:t>Figure 14 : Backlog de sprint de l'équipe Portail</w:t>
        </w:r>
        <w:r w:rsidR="003319E2">
          <w:rPr>
            <w:noProof/>
            <w:webHidden/>
          </w:rPr>
          <w:tab/>
        </w:r>
        <w:r w:rsidR="003319E2">
          <w:rPr>
            <w:noProof/>
            <w:webHidden/>
          </w:rPr>
          <w:fldChar w:fldCharType="begin"/>
        </w:r>
        <w:r w:rsidR="003319E2">
          <w:rPr>
            <w:noProof/>
            <w:webHidden/>
          </w:rPr>
          <w:instrText xml:space="preserve"> PAGEREF _Toc142560351 \h </w:instrText>
        </w:r>
        <w:r w:rsidR="003319E2">
          <w:rPr>
            <w:noProof/>
            <w:webHidden/>
          </w:rPr>
        </w:r>
        <w:r w:rsidR="003319E2">
          <w:rPr>
            <w:noProof/>
            <w:webHidden/>
          </w:rPr>
          <w:fldChar w:fldCharType="separate"/>
        </w:r>
        <w:r w:rsidR="003319E2">
          <w:rPr>
            <w:noProof/>
            <w:webHidden/>
          </w:rPr>
          <w:t>24</w:t>
        </w:r>
        <w:r w:rsidR="003319E2">
          <w:rPr>
            <w:noProof/>
            <w:webHidden/>
          </w:rPr>
          <w:fldChar w:fldCharType="end"/>
        </w:r>
        <w:r>
          <w:rPr>
            <w:noProof/>
          </w:rPr>
          <w:fldChar w:fldCharType="end"/>
        </w:r>
      </w:ins>
    </w:p>
    <w:p w14:paraId="2373C057" w14:textId="77777777" w:rsidR="003319E2" w:rsidRDefault="00000000">
      <w:pPr>
        <w:pStyle w:val="Tabledesillustrations"/>
        <w:tabs>
          <w:tab w:val="right" w:leader="dot" w:pos="9062"/>
        </w:tabs>
        <w:rPr>
          <w:ins w:id="1786" w:author="FURNON Cyril" w:date="2023-08-18T00:11:00Z"/>
          <w:rFonts w:eastAsiaTheme="minorEastAsia"/>
          <w:noProof/>
          <w:kern w:val="2"/>
          <w:lang w:eastAsia="fr-FR"/>
          <w14:ligatures w14:val="standardContextual"/>
        </w:rPr>
      </w:pPr>
      <w:ins w:id="1787" w:author="FURNON Cyril" w:date="2023-08-18T00:11:00Z">
        <w:r>
          <w:fldChar w:fldCharType="begin"/>
        </w:r>
        <w:r>
          <w:instrText>HYPERLINK "file:///C:\\Users\\AY024303\\Cyril\\Doc%20perso\\Diplome%20I5\\Dossier_prof\\docDiplome\\Rendu%20dossier\\FURNON_Cyril_EISI_2023_V1.docx" \l "_Toc142560352"</w:instrText>
        </w:r>
        <w:r>
          <w:fldChar w:fldCharType="separate"/>
        </w:r>
        <w:r w:rsidR="003319E2" w:rsidRPr="001379FD">
          <w:rPr>
            <w:rStyle w:val="Lienhypertexte"/>
            <w:noProof/>
          </w:rPr>
          <w:t>Figure 30 : Backlog de sprint de l'équipe Portail</w:t>
        </w:r>
        <w:r w:rsidR="003319E2">
          <w:rPr>
            <w:noProof/>
            <w:webHidden/>
          </w:rPr>
          <w:tab/>
        </w:r>
        <w:r w:rsidR="003319E2">
          <w:rPr>
            <w:noProof/>
            <w:webHidden/>
          </w:rPr>
          <w:fldChar w:fldCharType="begin"/>
        </w:r>
        <w:r w:rsidR="003319E2">
          <w:rPr>
            <w:noProof/>
            <w:webHidden/>
          </w:rPr>
          <w:instrText xml:space="preserve"> PAGEREF _Toc142560352 \h </w:instrText>
        </w:r>
        <w:r w:rsidR="003319E2">
          <w:rPr>
            <w:noProof/>
            <w:webHidden/>
          </w:rPr>
        </w:r>
        <w:r w:rsidR="003319E2">
          <w:rPr>
            <w:noProof/>
            <w:webHidden/>
          </w:rPr>
          <w:fldChar w:fldCharType="separate"/>
        </w:r>
        <w:r w:rsidR="003319E2">
          <w:rPr>
            <w:noProof/>
            <w:webHidden/>
          </w:rPr>
          <w:t>24</w:t>
        </w:r>
        <w:r w:rsidR="003319E2">
          <w:rPr>
            <w:noProof/>
            <w:webHidden/>
          </w:rPr>
          <w:fldChar w:fldCharType="end"/>
        </w:r>
        <w:r>
          <w:rPr>
            <w:noProof/>
          </w:rPr>
          <w:fldChar w:fldCharType="end"/>
        </w:r>
      </w:ins>
    </w:p>
    <w:p w14:paraId="2AA69476" w14:textId="77777777" w:rsidR="003319E2" w:rsidRDefault="00000000">
      <w:pPr>
        <w:pStyle w:val="Tabledesillustrations"/>
        <w:tabs>
          <w:tab w:val="right" w:leader="dot" w:pos="9062"/>
        </w:tabs>
        <w:rPr>
          <w:ins w:id="1788" w:author="FURNON Cyril" w:date="2023-08-18T00:11:00Z"/>
          <w:rFonts w:eastAsiaTheme="minorEastAsia"/>
          <w:noProof/>
          <w:kern w:val="2"/>
          <w:lang w:eastAsia="fr-FR"/>
          <w14:ligatures w14:val="standardContextual"/>
        </w:rPr>
      </w:pPr>
      <w:ins w:id="1789" w:author="FURNON Cyril" w:date="2023-08-18T00:11:00Z">
        <w:r>
          <w:fldChar w:fldCharType="begin"/>
        </w:r>
        <w:r>
          <w:instrText>HYPERLINK "file:///C:\\Users\\AY024303\\Cyril\\Doc%20perso\\Diplome%20I5\\Dossier_prof\\docDiplome\\Rendu%20dossier\\FURNON_Cyril_EISI_2023_V1.docx" \l "_Toc142560353"</w:instrText>
        </w:r>
        <w:r>
          <w:fldChar w:fldCharType="separate"/>
        </w:r>
        <w:r w:rsidR="003319E2" w:rsidRPr="001379FD">
          <w:rPr>
            <w:rStyle w:val="Lienhypertexte"/>
            <w:noProof/>
          </w:rPr>
          <w:t>Figure 15 : Processus d'ajout d'une fonctionnalitéFigure 14 : Backlog de sprint de l'équipe Portail</w:t>
        </w:r>
        <w:r w:rsidR="003319E2">
          <w:rPr>
            <w:noProof/>
            <w:webHidden/>
          </w:rPr>
          <w:tab/>
        </w:r>
        <w:r w:rsidR="003319E2">
          <w:rPr>
            <w:noProof/>
            <w:webHidden/>
          </w:rPr>
          <w:fldChar w:fldCharType="begin"/>
        </w:r>
        <w:r w:rsidR="003319E2">
          <w:rPr>
            <w:noProof/>
            <w:webHidden/>
          </w:rPr>
          <w:instrText xml:space="preserve"> PAGEREF _Toc142560353 \h </w:instrText>
        </w:r>
        <w:r w:rsidR="003319E2">
          <w:rPr>
            <w:noProof/>
            <w:webHidden/>
          </w:rPr>
        </w:r>
        <w:r w:rsidR="003319E2">
          <w:rPr>
            <w:noProof/>
            <w:webHidden/>
          </w:rPr>
          <w:fldChar w:fldCharType="separate"/>
        </w:r>
        <w:r w:rsidR="003319E2">
          <w:rPr>
            <w:noProof/>
            <w:webHidden/>
          </w:rPr>
          <w:t>24</w:t>
        </w:r>
        <w:r w:rsidR="003319E2">
          <w:rPr>
            <w:noProof/>
            <w:webHidden/>
          </w:rPr>
          <w:fldChar w:fldCharType="end"/>
        </w:r>
        <w:r>
          <w:rPr>
            <w:noProof/>
          </w:rPr>
          <w:fldChar w:fldCharType="end"/>
        </w:r>
      </w:ins>
    </w:p>
    <w:p w14:paraId="539A37F3" w14:textId="77777777" w:rsidR="003319E2" w:rsidRDefault="00000000">
      <w:pPr>
        <w:pStyle w:val="Tabledesillustrations"/>
        <w:tabs>
          <w:tab w:val="right" w:leader="dot" w:pos="9062"/>
        </w:tabs>
        <w:rPr>
          <w:ins w:id="1790" w:author="FURNON Cyril" w:date="2023-08-18T00:11:00Z"/>
          <w:rFonts w:eastAsiaTheme="minorEastAsia"/>
          <w:noProof/>
          <w:kern w:val="2"/>
          <w:lang w:eastAsia="fr-FR"/>
          <w14:ligatures w14:val="standardContextual"/>
        </w:rPr>
      </w:pPr>
      <w:ins w:id="1791" w:author="FURNON Cyril" w:date="2023-08-18T00:11:00Z">
        <w:r>
          <w:fldChar w:fldCharType="begin"/>
        </w:r>
        <w:r>
          <w:instrText>HYPERLINK "file:///C:\\Users\\AY024303\\Cyril\\Doc%20perso\\Diplome%20I5\\Dossier_prof\\docDiplome\\Rendu%20dossier\\FURNON_Cyril_EISI_2023_V1.docx" \l "_Toc142560354"</w:instrText>
        </w:r>
        <w:r>
          <w:fldChar w:fldCharType="separate"/>
        </w:r>
        <w:r w:rsidR="003319E2" w:rsidRPr="001379FD">
          <w:rPr>
            <w:rStyle w:val="Lienhypertexte"/>
            <w:noProof/>
          </w:rPr>
          <w:t>Figure 30 : Backlog de sprint de l'équipe Portail</w:t>
        </w:r>
        <w:r w:rsidR="003319E2">
          <w:rPr>
            <w:noProof/>
            <w:webHidden/>
          </w:rPr>
          <w:tab/>
        </w:r>
        <w:r w:rsidR="003319E2">
          <w:rPr>
            <w:noProof/>
            <w:webHidden/>
          </w:rPr>
          <w:fldChar w:fldCharType="begin"/>
        </w:r>
        <w:r w:rsidR="003319E2">
          <w:rPr>
            <w:noProof/>
            <w:webHidden/>
          </w:rPr>
          <w:instrText xml:space="preserve"> PAGEREF _Toc142560354 \h </w:instrText>
        </w:r>
        <w:r w:rsidR="003319E2">
          <w:rPr>
            <w:noProof/>
            <w:webHidden/>
          </w:rPr>
        </w:r>
        <w:r w:rsidR="003319E2">
          <w:rPr>
            <w:noProof/>
            <w:webHidden/>
          </w:rPr>
          <w:fldChar w:fldCharType="separate"/>
        </w:r>
        <w:r w:rsidR="003319E2">
          <w:rPr>
            <w:noProof/>
            <w:webHidden/>
          </w:rPr>
          <w:t>24</w:t>
        </w:r>
        <w:r w:rsidR="003319E2">
          <w:rPr>
            <w:noProof/>
            <w:webHidden/>
          </w:rPr>
          <w:fldChar w:fldCharType="end"/>
        </w:r>
        <w:r>
          <w:rPr>
            <w:noProof/>
          </w:rPr>
          <w:fldChar w:fldCharType="end"/>
        </w:r>
      </w:ins>
    </w:p>
    <w:p w14:paraId="5E61513F" w14:textId="77777777" w:rsidR="003319E2" w:rsidRDefault="00000000">
      <w:pPr>
        <w:pStyle w:val="Tabledesillustrations"/>
        <w:tabs>
          <w:tab w:val="right" w:leader="dot" w:pos="9062"/>
        </w:tabs>
        <w:rPr>
          <w:ins w:id="1792" w:author="FURNON Cyril" w:date="2023-08-18T00:11:00Z"/>
          <w:rFonts w:eastAsiaTheme="minorEastAsia"/>
          <w:noProof/>
          <w:kern w:val="2"/>
          <w:lang w:eastAsia="fr-FR"/>
          <w14:ligatures w14:val="standardContextual"/>
        </w:rPr>
      </w:pPr>
      <w:ins w:id="1793" w:author="FURNON Cyril" w:date="2023-08-18T00:11:00Z">
        <w:r>
          <w:fldChar w:fldCharType="begin"/>
        </w:r>
        <w:r>
          <w:instrText>HYPERLINK "file:///C:\\Users\\AY024303\\Cyril\\Doc%20perso\\Diplome%20I5\\Dossier_prof\\docDiplome\\Rendu%20dossier\\FURNON_Cyril_EISI_2023_V1.docx" \l "_Toc142560355"</w:instrText>
        </w:r>
        <w:r>
          <w:fldChar w:fldCharType="separate"/>
        </w:r>
        <w:r w:rsidR="003319E2" w:rsidRPr="001379FD">
          <w:rPr>
            <w:rStyle w:val="Lienhypertexte"/>
            <w:noProof/>
          </w:rPr>
          <w:t>Figure 15 : Processus d'ajout d'une fonctionnalité</w:t>
        </w:r>
        <w:r w:rsidR="003319E2">
          <w:rPr>
            <w:noProof/>
            <w:webHidden/>
          </w:rPr>
          <w:tab/>
        </w:r>
        <w:r w:rsidR="003319E2">
          <w:rPr>
            <w:noProof/>
            <w:webHidden/>
          </w:rPr>
          <w:fldChar w:fldCharType="begin"/>
        </w:r>
        <w:r w:rsidR="003319E2">
          <w:rPr>
            <w:noProof/>
            <w:webHidden/>
          </w:rPr>
          <w:instrText xml:space="preserve"> PAGEREF _Toc142560355 \h </w:instrText>
        </w:r>
        <w:r w:rsidR="003319E2">
          <w:rPr>
            <w:noProof/>
            <w:webHidden/>
          </w:rPr>
        </w:r>
        <w:r w:rsidR="003319E2">
          <w:rPr>
            <w:noProof/>
            <w:webHidden/>
          </w:rPr>
          <w:fldChar w:fldCharType="separate"/>
        </w:r>
        <w:r w:rsidR="003319E2">
          <w:rPr>
            <w:noProof/>
            <w:webHidden/>
          </w:rPr>
          <w:t>25</w:t>
        </w:r>
        <w:r w:rsidR="003319E2">
          <w:rPr>
            <w:noProof/>
            <w:webHidden/>
          </w:rPr>
          <w:fldChar w:fldCharType="end"/>
        </w:r>
        <w:r>
          <w:rPr>
            <w:noProof/>
          </w:rPr>
          <w:fldChar w:fldCharType="end"/>
        </w:r>
      </w:ins>
    </w:p>
    <w:p w14:paraId="5676D446" w14:textId="77777777" w:rsidR="003319E2" w:rsidRDefault="00000000">
      <w:pPr>
        <w:pStyle w:val="Tabledesillustrations"/>
        <w:tabs>
          <w:tab w:val="right" w:leader="dot" w:pos="9062"/>
        </w:tabs>
        <w:rPr>
          <w:ins w:id="1794" w:author="FURNON Cyril" w:date="2023-08-18T00:11:00Z"/>
          <w:rFonts w:eastAsiaTheme="minorEastAsia"/>
          <w:noProof/>
          <w:kern w:val="2"/>
          <w:lang w:eastAsia="fr-FR"/>
          <w14:ligatures w14:val="standardContextual"/>
        </w:rPr>
      </w:pPr>
      <w:ins w:id="1795" w:author="FURNON Cyril" w:date="2023-08-18T00:11:00Z">
        <w:r>
          <w:fldChar w:fldCharType="begin"/>
        </w:r>
        <w:r>
          <w:instrText>HYPERLINK "file:///C:\\Users\\AY024303\\Cyril\\Doc%20perso\\Diplome%20I5\\Dossier_prof\\docDiplome\\Rendu%20dossier\\FURNON_Cyril_EISI_2023_V1.docx" \l "_Toc142560356"</w:instrText>
        </w:r>
        <w:r>
          <w:fldChar w:fldCharType="separate"/>
        </w:r>
        <w:r w:rsidR="003319E2" w:rsidRPr="001379FD">
          <w:rPr>
            <w:rStyle w:val="Lienhypertexte"/>
            <w:noProof/>
          </w:rPr>
          <w:t>Figure 16 : Exemple de découpage des objets dans Azure DevOpsFigure 15 : Processus d'ajout d'une fonctionnalité</w:t>
        </w:r>
        <w:r w:rsidR="003319E2">
          <w:rPr>
            <w:noProof/>
            <w:webHidden/>
          </w:rPr>
          <w:tab/>
        </w:r>
        <w:r w:rsidR="003319E2">
          <w:rPr>
            <w:noProof/>
            <w:webHidden/>
          </w:rPr>
          <w:fldChar w:fldCharType="begin"/>
        </w:r>
        <w:r w:rsidR="003319E2">
          <w:rPr>
            <w:noProof/>
            <w:webHidden/>
          </w:rPr>
          <w:instrText xml:space="preserve"> PAGEREF _Toc142560356 \h </w:instrText>
        </w:r>
        <w:r w:rsidR="003319E2">
          <w:rPr>
            <w:noProof/>
            <w:webHidden/>
          </w:rPr>
        </w:r>
        <w:r w:rsidR="003319E2">
          <w:rPr>
            <w:noProof/>
            <w:webHidden/>
          </w:rPr>
          <w:fldChar w:fldCharType="separate"/>
        </w:r>
        <w:r w:rsidR="003319E2">
          <w:rPr>
            <w:noProof/>
            <w:webHidden/>
          </w:rPr>
          <w:t>25</w:t>
        </w:r>
        <w:r w:rsidR="003319E2">
          <w:rPr>
            <w:noProof/>
            <w:webHidden/>
          </w:rPr>
          <w:fldChar w:fldCharType="end"/>
        </w:r>
        <w:r>
          <w:rPr>
            <w:noProof/>
          </w:rPr>
          <w:fldChar w:fldCharType="end"/>
        </w:r>
      </w:ins>
    </w:p>
    <w:p w14:paraId="27BA5AF9" w14:textId="77777777" w:rsidR="003319E2" w:rsidRDefault="00000000">
      <w:pPr>
        <w:pStyle w:val="Tabledesillustrations"/>
        <w:tabs>
          <w:tab w:val="right" w:leader="dot" w:pos="9062"/>
        </w:tabs>
        <w:rPr>
          <w:ins w:id="1796" w:author="FURNON Cyril" w:date="2023-08-18T00:11:00Z"/>
          <w:rFonts w:eastAsiaTheme="minorEastAsia"/>
          <w:noProof/>
          <w:kern w:val="2"/>
          <w:lang w:eastAsia="fr-FR"/>
          <w14:ligatures w14:val="standardContextual"/>
        </w:rPr>
      </w:pPr>
      <w:ins w:id="1797" w:author="FURNON Cyril" w:date="2023-08-18T00:11:00Z">
        <w:r>
          <w:fldChar w:fldCharType="begin"/>
        </w:r>
        <w:r>
          <w:instrText>HYPERLINK "file:///C:\\Users\\AY024303\\Cyril\\Doc%20perso\\Diplome%20I5\\Dossier_prof\\docDiplome\\Rendu%20dossier\\FURNON_Cyril_EISI_2023_V1.docx" \l "_Toc142560357"</w:instrText>
        </w:r>
        <w:r>
          <w:fldChar w:fldCharType="separate"/>
        </w:r>
        <w:r w:rsidR="003319E2" w:rsidRPr="001379FD">
          <w:rPr>
            <w:rStyle w:val="Lienhypertexte"/>
            <w:noProof/>
          </w:rPr>
          <w:t>Figure 16 : Exemple de découpage des objets dans Azure DevOps</w:t>
        </w:r>
        <w:r w:rsidR="003319E2">
          <w:rPr>
            <w:noProof/>
            <w:webHidden/>
          </w:rPr>
          <w:tab/>
        </w:r>
        <w:r w:rsidR="003319E2">
          <w:rPr>
            <w:noProof/>
            <w:webHidden/>
          </w:rPr>
          <w:fldChar w:fldCharType="begin"/>
        </w:r>
        <w:r w:rsidR="003319E2">
          <w:rPr>
            <w:noProof/>
            <w:webHidden/>
          </w:rPr>
          <w:instrText xml:space="preserve"> PAGEREF _Toc142560357 \h </w:instrText>
        </w:r>
        <w:r w:rsidR="003319E2">
          <w:rPr>
            <w:noProof/>
            <w:webHidden/>
          </w:rPr>
        </w:r>
        <w:r w:rsidR="003319E2">
          <w:rPr>
            <w:noProof/>
            <w:webHidden/>
          </w:rPr>
          <w:fldChar w:fldCharType="separate"/>
        </w:r>
        <w:r w:rsidR="003319E2">
          <w:rPr>
            <w:noProof/>
            <w:webHidden/>
          </w:rPr>
          <w:t>26</w:t>
        </w:r>
        <w:r w:rsidR="003319E2">
          <w:rPr>
            <w:noProof/>
            <w:webHidden/>
          </w:rPr>
          <w:fldChar w:fldCharType="end"/>
        </w:r>
        <w:r>
          <w:rPr>
            <w:noProof/>
          </w:rPr>
          <w:fldChar w:fldCharType="end"/>
        </w:r>
      </w:ins>
    </w:p>
    <w:p w14:paraId="3340B842" w14:textId="77777777" w:rsidR="003319E2" w:rsidRDefault="00000000">
      <w:pPr>
        <w:pStyle w:val="Tabledesillustrations"/>
        <w:tabs>
          <w:tab w:val="right" w:leader="dot" w:pos="9062"/>
        </w:tabs>
        <w:rPr>
          <w:ins w:id="1798" w:author="FURNON Cyril" w:date="2023-08-18T00:11:00Z"/>
          <w:rFonts w:eastAsiaTheme="minorEastAsia"/>
          <w:noProof/>
          <w:kern w:val="2"/>
          <w:lang w:eastAsia="fr-FR"/>
          <w14:ligatures w14:val="standardContextual"/>
        </w:rPr>
      </w:pPr>
      <w:ins w:id="1799" w:author="FURNON Cyril" w:date="2023-08-18T00:11:00Z">
        <w:r>
          <w:fldChar w:fldCharType="begin"/>
        </w:r>
        <w:r>
          <w:instrText>HYPERLINK "file:///C:\\Users\\AY024303\\Cyril\\Doc%20perso\\Diplome%20I5\\Dossier_prof\\docDiplome\\Rendu%20dossier\\FURNON_Cyril_EISI_2023_V1.docx" \l "_Toc142560358"</w:instrText>
        </w:r>
        <w:r>
          <w:fldChar w:fldCharType="separate"/>
        </w:r>
        <w:r w:rsidR="003319E2" w:rsidRPr="001379FD">
          <w:rPr>
            <w:rStyle w:val="Lienhypertexte"/>
            <w:noProof/>
          </w:rPr>
          <w:t>Figure 33 : : ModelDvi du projet CRM (2)Figure 34 : Exemple de découpage des objets dans Azure DevOps</w:t>
        </w:r>
        <w:r w:rsidR="003319E2">
          <w:rPr>
            <w:noProof/>
            <w:webHidden/>
          </w:rPr>
          <w:tab/>
        </w:r>
        <w:r w:rsidR="003319E2">
          <w:rPr>
            <w:noProof/>
            <w:webHidden/>
          </w:rPr>
          <w:fldChar w:fldCharType="begin"/>
        </w:r>
        <w:r w:rsidR="003319E2">
          <w:rPr>
            <w:noProof/>
            <w:webHidden/>
          </w:rPr>
          <w:instrText xml:space="preserve"> PAGEREF _Toc142560358 \h </w:instrText>
        </w:r>
        <w:r w:rsidR="003319E2">
          <w:rPr>
            <w:noProof/>
            <w:webHidden/>
          </w:rPr>
        </w:r>
        <w:r w:rsidR="003319E2">
          <w:rPr>
            <w:noProof/>
            <w:webHidden/>
          </w:rPr>
          <w:fldChar w:fldCharType="separate"/>
        </w:r>
        <w:r w:rsidR="003319E2">
          <w:rPr>
            <w:noProof/>
            <w:webHidden/>
          </w:rPr>
          <w:t>26</w:t>
        </w:r>
        <w:r w:rsidR="003319E2">
          <w:rPr>
            <w:noProof/>
            <w:webHidden/>
          </w:rPr>
          <w:fldChar w:fldCharType="end"/>
        </w:r>
        <w:r>
          <w:rPr>
            <w:noProof/>
          </w:rPr>
          <w:fldChar w:fldCharType="end"/>
        </w:r>
      </w:ins>
    </w:p>
    <w:p w14:paraId="54E97F7C" w14:textId="77777777" w:rsidR="003319E2" w:rsidRDefault="00000000">
      <w:pPr>
        <w:pStyle w:val="Tabledesillustrations"/>
        <w:tabs>
          <w:tab w:val="right" w:leader="dot" w:pos="9062"/>
        </w:tabs>
        <w:rPr>
          <w:ins w:id="1800" w:author="FURNON Cyril" w:date="2023-08-18T00:11:00Z"/>
          <w:rFonts w:eastAsiaTheme="minorEastAsia"/>
          <w:noProof/>
          <w:kern w:val="2"/>
          <w:lang w:eastAsia="fr-FR"/>
          <w14:ligatures w14:val="standardContextual"/>
        </w:rPr>
      </w:pPr>
      <w:ins w:id="1801" w:author="FURNON Cyril" w:date="2023-08-18T00:11:00Z">
        <w:r>
          <w:fldChar w:fldCharType="begin"/>
        </w:r>
        <w:r>
          <w:instrText>HYPERLINK "file:///C:\\Users\\AY024303\\Cyril\\Doc%20perso\\Diplome%20I5\\Dossier_prof\\docDiplome\\Rendu%20dossier\\FURNON_Cyril_EISI_2023_V1.docx" \l "_Toc142560359"</w:instrText>
        </w:r>
        <w:r>
          <w:fldChar w:fldCharType="separate"/>
        </w:r>
        <w:r w:rsidR="003319E2" w:rsidRPr="001379FD">
          <w:rPr>
            <w:rStyle w:val="Lienhypertexte"/>
            <w:noProof/>
          </w:rPr>
          <w:t>Figure 16 : Exemple de découpage des objets dans Azure DevOps</w:t>
        </w:r>
        <w:r w:rsidR="003319E2">
          <w:rPr>
            <w:noProof/>
            <w:webHidden/>
          </w:rPr>
          <w:tab/>
        </w:r>
        <w:r w:rsidR="003319E2">
          <w:rPr>
            <w:noProof/>
            <w:webHidden/>
          </w:rPr>
          <w:fldChar w:fldCharType="begin"/>
        </w:r>
        <w:r w:rsidR="003319E2">
          <w:rPr>
            <w:noProof/>
            <w:webHidden/>
          </w:rPr>
          <w:instrText xml:space="preserve"> PAGEREF _Toc142560359 \h </w:instrText>
        </w:r>
        <w:r w:rsidR="003319E2">
          <w:rPr>
            <w:noProof/>
            <w:webHidden/>
          </w:rPr>
        </w:r>
        <w:r w:rsidR="003319E2">
          <w:rPr>
            <w:noProof/>
            <w:webHidden/>
          </w:rPr>
          <w:fldChar w:fldCharType="separate"/>
        </w:r>
        <w:r w:rsidR="003319E2">
          <w:rPr>
            <w:noProof/>
            <w:webHidden/>
          </w:rPr>
          <w:t>26</w:t>
        </w:r>
        <w:r w:rsidR="003319E2">
          <w:rPr>
            <w:noProof/>
            <w:webHidden/>
          </w:rPr>
          <w:fldChar w:fldCharType="end"/>
        </w:r>
        <w:r>
          <w:rPr>
            <w:noProof/>
          </w:rPr>
          <w:fldChar w:fldCharType="end"/>
        </w:r>
      </w:ins>
    </w:p>
    <w:p w14:paraId="1CCCAB24" w14:textId="77777777" w:rsidR="003319E2" w:rsidRDefault="00000000">
      <w:pPr>
        <w:pStyle w:val="Tabledesillustrations"/>
        <w:tabs>
          <w:tab w:val="right" w:leader="dot" w:pos="9062"/>
        </w:tabs>
        <w:rPr>
          <w:ins w:id="1802" w:author="FURNON Cyril" w:date="2023-08-18T00:11:00Z"/>
          <w:rFonts w:eastAsiaTheme="minorEastAsia"/>
          <w:noProof/>
          <w:kern w:val="2"/>
          <w:lang w:eastAsia="fr-FR"/>
          <w14:ligatures w14:val="standardContextual"/>
        </w:rPr>
      </w:pPr>
      <w:ins w:id="1803" w:author="FURNON Cyril" w:date="2023-08-18T00:11:00Z">
        <w:r>
          <w:fldChar w:fldCharType="begin"/>
        </w:r>
        <w:r>
          <w:instrText>HYPERLINK "file:///C:\\Users\\AY024303\\Cyril\\Doc%20perso\\Diplome%20I5\\Dossier_prof\\docDiplome\\Rendu%20dossier\\FURNON_Cyril_EISI_2023_V1.docx" \l "_Toc142560360"</w:instrText>
        </w:r>
        <w:r>
          <w:fldChar w:fldCharType="separate"/>
        </w:r>
        <w:r w:rsidR="003319E2" w:rsidRPr="001379FD">
          <w:rPr>
            <w:rStyle w:val="Lienhypertexte"/>
            <w:noProof/>
          </w:rPr>
          <w:t>Figure 33 : : ModelDvi du projet CRM (2)Figure 34 : Exemple de découpage des objets dans Azure DevOps</w:t>
        </w:r>
        <w:r w:rsidR="003319E2">
          <w:rPr>
            <w:noProof/>
            <w:webHidden/>
          </w:rPr>
          <w:tab/>
        </w:r>
        <w:r w:rsidR="003319E2">
          <w:rPr>
            <w:noProof/>
            <w:webHidden/>
          </w:rPr>
          <w:fldChar w:fldCharType="begin"/>
        </w:r>
        <w:r w:rsidR="003319E2">
          <w:rPr>
            <w:noProof/>
            <w:webHidden/>
          </w:rPr>
          <w:instrText xml:space="preserve"> PAGEREF _Toc142560360 \h </w:instrText>
        </w:r>
        <w:r w:rsidR="003319E2">
          <w:rPr>
            <w:noProof/>
            <w:webHidden/>
          </w:rPr>
        </w:r>
        <w:r w:rsidR="003319E2">
          <w:rPr>
            <w:noProof/>
            <w:webHidden/>
          </w:rPr>
          <w:fldChar w:fldCharType="separate"/>
        </w:r>
        <w:r w:rsidR="003319E2">
          <w:rPr>
            <w:noProof/>
            <w:webHidden/>
          </w:rPr>
          <w:t>26</w:t>
        </w:r>
        <w:r w:rsidR="003319E2">
          <w:rPr>
            <w:noProof/>
            <w:webHidden/>
          </w:rPr>
          <w:fldChar w:fldCharType="end"/>
        </w:r>
        <w:r>
          <w:rPr>
            <w:noProof/>
          </w:rPr>
          <w:fldChar w:fldCharType="end"/>
        </w:r>
      </w:ins>
    </w:p>
    <w:p w14:paraId="72CE378D" w14:textId="77777777" w:rsidR="003319E2" w:rsidRDefault="00000000">
      <w:pPr>
        <w:pStyle w:val="Tabledesillustrations"/>
        <w:tabs>
          <w:tab w:val="right" w:leader="dot" w:pos="9062"/>
        </w:tabs>
        <w:rPr>
          <w:ins w:id="1804" w:author="FURNON Cyril" w:date="2023-08-18T00:11:00Z"/>
          <w:rFonts w:eastAsiaTheme="minorEastAsia"/>
          <w:noProof/>
          <w:kern w:val="2"/>
          <w:lang w:eastAsia="fr-FR"/>
          <w14:ligatures w14:val="standardContextual"/>
        </w:rPr>
      </w:pPr>
      <w:ins w:id="1805" w:author="FURNON Cyril" w:date="2023-08-18T00:11:00Z">
        <w:r>
          <w:fldChar w:fldCharType="begin"/>
        </w:r>
        <w:r>
          <w:instrText>HYPERLINK "file:///C:\\Users\\AY024303\\Cyril\\Doc%20perso\\Diplome%20I5\\Dossier_prof\\docDiplome\\Rendu%20dossier\\FURNON_Cyril_EISI_2023_V1.docx" \l "_Toc142560361"</w:instrText>
        </w:r>
        <w:r>
          <w:fldChar w:fldCharType="separate"/>
        </w:r>
        <w:r w:rsidR="003319E2" w:rsidRPr="001379FD">
          <w:rPr>
            <w:rStyle w:val="Lienhypertexte"/>
            <w:noProof/>
          </w:rPr>
          <w:t>Figure 23 : ModelDvi du projet CRM (2)Figure 22 : ModelDvi du projet CRM (1)</w:t>
        </w:r>
        <w:r w:rsidR="003319E2">
          <w:rPr>
            <w:noProof/>
            <w:webHidden/>
          </w:rPr>
          <w:tab/>
        </w:r>
        <w:r w:rsidR="003319E2">
          <w:rPr>
            <w:noProof/>
            <w:webHidden/>
          </w:rPr>
          <w:fldChar w:fldCharType="begin"/>
        </w:r>
        <w:r w:rsidR="003319E2">
          <w:rPr>
            <w:noProof/>
            <w:webHidden/>
          </w:rPr>
          <w:instrText xml:space="preserve"> PAGEREF _Toc142560361 \h </w:instrText>
        </w:r>
        <w:r w:rsidR="003319E2">
          <w:rPr>
            <w:noProof/>
            <w:webHidden/>
          </w:rPr>
        </w:r>
        <w:r w:rsidR="003319E2">
          <w:rPr>
            <w:noProof/>
            <w:webHidden/>
          </w:rPr>
          <w:fldChar w:fldCharType="separate"/>
        </w:r>
        <w:r w:rsidR="003319E2">
          <w:rPr>
            <w:noProof/>
            <w:webHidden/>
          </w:rPr>
          <w:t>33</w:t>
        </w:r>
        <w:r w:rsidR="003319E2">
          <w:rPr>
            <w:noProof/>
            <w:webHidden/>
          </w:rPr>
          <w:fldChar w:fldCharType="end"/>
        </w:r>
        <w:r>
          <w:rPr>
            <w:noProof/>
          </w:rPr>
          <w:fldChar w:fldCharType="end"/>
        </w:r>
      </w:ins>
    </w:p>
    <w:p w14:paraId="6C361441" w14:textId="77777777" w:rsidR="003319E2" w:rsidRDefault="00000000">
      <w:pPr>
        <w:pStyle w:val="Tabledesillustrations"/>
        <w:tabs>
          <w:tab w:val="right" w:leader="dot" w:pos="9062"/>
        </w:tabs>
        <w:rPr>
          <w:ins w:id="1806" w:author="FURNON Cyril" w:date="2023-08-18T00:11:00Z"/>
          <w:rFonts w:eastAsiaTheme="minorEastAsia"/>
          <w:noProof/>
          <w:kern w:val="2"/>
          <w:lang w:eastAsia="fr-FR"/>
          <w14:ligatures w14:val="standardContextual"/>
        </w:rPr>
      </w:pPr>
      <w:ins w:id="1807" w:author="FURNON Cyril" w:date="2023-08-18T00:11:00Z">
        <w:r>
          <w:fldChar w:fldCharType="begin"/>
        </w:r>
        <w:r>
          <w:instrText>HYPERLINK "file:///C:\\Users\\AY024303\\Cyril\\Doc%20perso\\Diplome%20I5\\Dossier_prof\\docDiplome\\Rendu%20dossier\\FURNON_Cyril_EISI_2023_V1.docx" \l "_Toc142560362"</w:instrText>
        </w:r>
        <w:r>
          <w:fldChar w:fldCharType="separate"/>
        </w:r>
        <w:r w:rsidR="003319E2" w:rsidRPr="001379FD">
          <w:rPr>
            <w:rStyle w:val="Lienhypertexte"/>
            <w:noProof/>
          </w:rPr>
          <w:t>Figure 23 : ModelDvi du projet CRM (2)</w:t>
        </w:r>
        <w:r w:rsidR="003319E2">
          <w:rPr>
            <w:noProof/>
            <w:webHidden/>
          </w:rPr>
          <w:tab/>
        </w:r>
        <w:r w:rsidR="003319E2">
          <w:rPr>
            <w:noProof/>
            <w:webHidden/>
          </w:rPr>
          <w:fldChar w:fldCharType="begin"/>
        </w:r>
        <w:r w:rsidR="003319E2">
          <w:rPr>
            <w:noProof/>
            <w:webHidden/>
          </w:rPr>
          <w:instrText xml:space="preserve"> PAGEREF _Toc142560362 \h </w:instrText>
        </w:r>
        <w:r w:rsidR="003319E2">
          <w:rPr>
            <w:noProof/>
            <w:webHidden/>
          </w:rPr>
        </w:r>
        <w:r w:rsidR="003319E2">
          <w:rPr>
            <w:noProof/>
            <w:webHidden/>
          </w:rPr>
          <w:fldChar w:fldCharType="separate"/>
        </w:r>
        <w:r w:rsidR="003319E2">
          <w:rPr>
            <w:noProof/>
            <w:webHidden/>
          </w:rPr>
          <w:t>33</w:t>
        </w:r>
        <w:r w:rsidR="003319E2">
          <w:rPr>
            <w:noProof/>
            <w:webHidden/>
          </w:rPr>
          <w:fldChar w:fldCharType="end"/>
        </w:r>
        <w:r>
          <w:rPr>
            <w:noProof/>
          </w:rPr>
          <w:fldChar w:fldCharType="end"/>
        </w:r>
      </w:ins>
    </w:p>
    <w:p w14:paraId="71B40183" w14:textId="77777777" w:rsidR="003319E2" w:rsidRDefault="00000000">
      <w:pPr>
        <w:pStyle w:val="Tabledesillustrations"/>
        <w:tabs>
          <w:tab w:val="right" w:leader="dot" w:pos="9062"/>
        </w:tabs>
        <w:rPr>
          <w:ins w:id="1808" w:author="FURNON Cyril" w:date="2023-08-18T00:11:00Z"/>
          <w:rFonts w:eastAsiaTheme="minorEastAsia"/>
          <w:noProof/>
          <w:kern w:val="2"/>
          <w:lang w:eastAsia="fr-FR"/>
          <w14:ligatures w14:val="standardContextual"/>
        </w:rPr>
      </w:pPr>
      <w:ins w:id="1809" w:author="FURNON Cyril" w:date="2023-08-18T00:11:00Z">
        <w:r>
          <w:fldChar w:fldCharType="begin"/>
        </w:r>
        <w:r>
          <w:instrText>HYPERLINK "file:///C:\\Users\\AY024303\\Cyril\\Doc%20perso\\Diplome%20I5\\Dossier_prof\\docDiplome\\Rendu%20dossier\\FURNON_Cyril_EISI_2023_V1.docx" \l "_Toc142560363"</w:instrText>
        </w:r>
        <w:r>
          <w:fldChar w:fldCharType="separate"/>
        </w:r>
        <w:r w:rsidR="003319E2" w:rsidRPr="001379FD">
          <w:rPr>
            <w:rStyle w:val="Lienhypertexte"/>
            <w:noProof/>
          </w:rPr>
          <w:t>Figure 23 : ModelDvi du projet CRM (2)</w:t>
        </w:r>
        <w:r w:rsidR="003319E2">
          <w:rPr>
            <w:noProof/>
            <w:webHidden/>
          </w:rPr>
          <w:tab/>
        </w:r>
        <w:r w:rsidR="003319E2">
          <w:rPr>
            <w:noProof/>
            <w:webHidden/>
          </w:rPr>
          <w:fldChar w:fldCharType="begin"/>
        </w:r>
        <w:r w:rsidR="003319E2">
          <w:rPr>
            <w:noProof/>
            <w:webHidden/>
          </w:rPr>
          <w:instrText xml:space="preserve"> PAGEREF _Toc142560363 \h </w:instrText>
        </w:r>
        <w:r w:rsidR="003319E2">
          <w:rPr>
            <w:noProof/>
            <w:webHidden/>
          </w:rPr>
        </w:r>
        <w:r w:rsidR="003319E2">
          <w:rPr>
            <w:noProof/>
            <w:webHidden/>
          </w:rPr>
          <w:fldChar w:fldCharType="separate"/>
        </w:r>
        <w:r w:rsidR="003319E2">
          <w:rPr>
            <w:noProof/>
            <w:webHidden/>
          </w:rPr>
          <w:t>33</w:t>
        </w:r>
        <w:r w:rsidR="003319E2">
          <w:rPr>
            <w:noProof/>
            <w:webHidden/>
          </w:rPr>
          <w:fldChar w:fldCharType="end"/>
        </w:r>
        <w:r>
          <w:rPr>
            <w:noProof/>
          </w:rPr>
          <w:fldChar w:fldCharType="end"/>
        </w:r>
      </w:ins>
    </w:p>
    <w:p w14:paraId="21AB0131" w14:textId="77777777" w:rsidR="003319E2" w:rsidRDefault="00000000">
      <w:pPr>
        <w:pStyle w:val="Tabledesillustrations"/>
        <w:tabs>
          <w:tab w:val="right" w:leader="dot" w:pos="9062"/>
        </w:tabs>
        <w:rPr>
          <w:ins w:id="1810" w:author="FURNON Cyril" w:date="2023-08-18T00:11:00Z"/>
          <w:rFonts w:eastAsiaTheme="minorEastAsia"/>
          <w:noProof/>
          <w:kern w:val="2"/>
          <w:lang w:eastAsia="fr-FR"/>
          <w14:ligatures w14:val="standardContextual"/>
        </w:rPr>
      </w:pPr>
      <w:ins w:id="1811" w:author="FURNON Cyril" w:date="2023-08-18T00:11:00Z">
        <w:r>
          <w:fldChar w:fldCharType="begin"/>
        </w:r>
        <w:r>
          <w:instrText>HYPERLINK "file:///C:\\Users\\AY024303\\Cyril\\Doc%20perso\\Diplome%20I5\\Dossier_prof\\docDiplome\\Rendu%20dossier\\FURNON_Cyril_EISI_2023_V1.docx" \l "_Toc142560364"</w:instrText>
        </w:r>
        <w:r>
          <w:fldChar w:fldCharType="separate"/>
        </w:r>
        <w:r w:rsidR="003319E2" w:rsidRPr="001379FD">
          <w:rPr>
            <w:rStyle w:val="Lienhypertexte"/>
            <w:noProof/>
          </w:rPr>
          <w:t>Figure 63 : Exemple de dashboard du projet OuiCarFigure 43 : Schéma des statuts des clients</w:t>
        </w:r>
        <w:r w:rsidR="003319E2">
          <w:rPr>
            <w:noProof/>
            <w:webHidden/>
          </w:rPr>
          <w:tab/>
        </w:r>
        <w:r w:rsidR="003319E2">
          <w:rPr>
            <w:noProof/>
            <w:webHidden/>
          </w:rPr>
          <w:fldChar w:fldCharType="begin"/>
        </w:r>
        <w:r w:rsidR="003319E2">
          <w:rPr>
            <w:noProof/>
            <w:webHidden/>
          </w:rPr>
          <w:instrText xml:space="preserve"> PAGEREF _Toc142560364 \h </w:instrText>
        </w:r>
        <w:r w:rsidR="003319E2">
          <w:rPr>
            <w:noProof/>
            <w:webHidden/>
          </w:rPr>
        </w:r>
        <w:r w:rsidR="003319E2">
          <w:rPr>
            <w:noProof/>
            <w:webHidden/>
          </w:rPr>
          <w:fldChar w:fldCharType="separate"/>
        </w:r>
        <w:r w:rsidR="003319E2">
          <w:rPr>
            <w:noProof/>
            <w:webHidden/>
          </w:rPr>
          <w:t>52</w:t>
        </w:r>
        <w:r w:rsidR="003319E2">
          <w:rPr>
            <w:noProof/>
            <w:webHidden/>
          </w:rPr>
          <w:fldChar w:fldCharType="end"/>
        </w:r>
        <w:r>
          <w:rPr>
            <w:noProof/>
          </w:rPr>
          <w:fldChar w:fldCharType="end"/>
        </w:r>
      </w:ins>
    </w:p>
    <w:p w14:paraId="38597F5B" w14:textId="77777777" w:rsidR="00835DE3" w:rsidRDefault="004A2686" w:rsidP="00E13097">
      <w:pPr>
        <w:jc w:val="both"/>
        <w:rPr>
          <w:ins w:id="1812" w:author="FURNON Cyril" w:date="2023-08-18T00:11:00Z"/>
        </w:rPr>
      </w:pPr>
      <w:ins w:id="1813" w:author="FURNON Cyril" w:date="2023-08-18T00:11:00Z">
        <w:r>
          <w:fldChar w:fldCharType="end"/>
        </w:r>
      </w:ins>
    </w:p>
    <w:p w14:paraId="5C7795A2" w14:textId="77777777" w:rsidR="00835DE3" w:rsidRDefault="00835DE3" w:rsidP="00E13097">
      <w:pPr>
        <w:jc w:val="both"/>
        <w:rPr>
          <w:ins w:id="1814" w:author="FURNON Cyril" w:date="2023-08-18T00:11:00Z"/>
        </w:rPr>
      </w:pPr>
      <w:ins w:id="1815" w:author="FURNON Cyril" w:date="2023-08-18T00:11:00Z">
        <w:r>
          <w:br w:type="page"/>
        </w:r>
      </w:ins>
    </w:p>
    <w:p w14:paraId="7EB920FA" w14:textId="04CE2D13" w:rsidR="006B0A00" w:rsidRPr="00AD7CE4" w:rsidRDefault="004A2686">
      <w:pPr>
        <w:pStyle w:val="Tabledesillustrations"/>
        <w:tabs>
          <w:tab w:val="right" w:leader="dot" w:pos="9062"/>
        </w:tabs>
        <w:rPr>
          <w:del w:id="1816" w:author="FURNON Cyril" w:date="2023-08-18T00:11:00Z"/>
          <w:rFonts w:eastAsiaTheme="minorEastAsia" w:cstheme="minorHAnsi"/>
          <w:noProof/>
          <w:kern w:val="2"/>
          <w:lang w:eastAsia="fr-FR"/>
          <w14:ligatures w14:val="standardContextual"/>
        </w:rPr>
      </w:pPr>
      <w:del w:id="1817" w:author="FURNON Cyril" w:date="2023-08-18T00:11:00Z">
        <w:r w:rsidRPr="00AD7CE4">
          <w:rPr>
            <w:rFonts w:cstheme="minorHAnsi"/>
          </w:rPr>
          <w:fldChar w:fldCharType="begin"/>
        </w:r>
        <w:r w:rsidRPr="00AD7CE4">
          <w:rPr>
            <w:rFonts w:cstheme="minorHAnsi"/>
          </w:rPr>
          <w:delInstrText xml:space="preserve"> TOC \h \z \c "Figure" </w:delInstrText>
        </w:r>
        <w:r w:rsidRPr="00AD7CE4">
          <w:rPr>
            <w:rFonts w:cstheme="minorHAnsi"/>
          </w:rPr>
          <w:fldChar w:fldCharType="separate"/>
        </w:r>
        <w:r w:rsidR="00000000">
          <w:fldChar w:fldCharType="begin"/>
        </w:r>
        <w:r w:rsidR="00000000">
          <w:delInstrText>HYPERLINK "file:///C:\\Users\\AY024303\\Cyril\\Doc%20perso\\Diplome%20I5\\Dossier_prof\\FURNON_Cyril_EISI_2023.docx" \l "_Toc142528346"</w:delInstrText>
        </w:r>
        <w:r w:rsidR="00000000">
          <w:fldChar w:fldCharType="separate"/>
        </w:r>
        <w:r w:rsidR="006B0A00" w:rsidRPr="00AD7CE4">
          <w:rPr>
            <w:rStyle w:val="Lienhypertexte"/>
            <w:rFonts w:cstheme="minorHAnsi"/>
            <w:noProof/>
          </w:rPr>
          <w:delText>Figure 1 : Carte des Delivery Centers en France</w:delTex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delInstrText xml:space="preserve"> PAGEREF _Toc142528346 \h </w:del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delText>6</w:delText>
        </w:r>
        <w:r w:rsidR="006B0A00" w:rsidRPr="00AD7CE4">
          <w:rPr>
            <w:rFonts w:cstheme="minorHAnsi"/>
            <w:noProof/>
            <w:webHidden/>
          </w:rPr>
          <w:fldChar w:fldCharType="end"/>
        </w:r>
        <w:r w:rsidR="00000000">
          <w:rPr>
            <w:rFonts w:cstheme="minorHAnsi"/>
            <w:noProof/>
          </w:rPr>
          <w:fldChar w:fldCharType="end"/>
        </w:r>
      </w:del>
    </w:p>
    <w:p w14:paraId="1F331740" w14:textId="6B41EF4B" w:rsidR="006B0A00" w:rsidRPr="00AD7CE4" w:rsidRDefault="00000000">
      <w:pPr>
        <w:pStyle w:val="Tabledesillustrations"/>
        <w:tabs>
          <w:tab w:val="right" w:leader="dot" w:pos="9062"/>
        </w:tabs>
        <w:rPr>
          <w:del w:id="1818" w:author="FURNON Cyril" w:date="2023-08-18T00:11:00Z"/>
          <w:rFonts w:eastAsiaTheme="minorEastAsia" w:cstheme="minorHAnsi"/>
          <w:noProof/>
          <w:kern w:val="2"/>
          <w:lang w:eastAsia="fr-FR"/>
          <w14:ligatures w14:val="standardContextual"/>
        </w:rPr>
      </w:pPr>
      <w:del w:id="1819" w:author="FURNON Cyril" w:date="2023-08-18T00:11:00Z">
        <w:r>
          <w:fldChar w:fldCharType="begin"/>
        </w:r>
        <w:r>
          <w:delInstrText>HYPERLINK "file:///C:\\Users\\AY024303\\Cyril\\Doc%20perso\\Diplome%20I5\\Dossier_prof\\FURNON_Cyril_EISI_2023.docx" \l "_Toc142528347"</w:delInstrText>
        </w:r>
        <w:r>
          <w:fldChar w:fldCharType="separate"/>
        </w:r>
        <w:r w:rsidR="006B0A00" w:rsidRPr="00AD7CE4">
          <w:rPr>
            <w:rStyle w:val="Lienhypertexte"/>
            <w:rFonts w:cstheme="minorHAnsi"/>
            <w:noProof/>
          </w:rPr>
          <w:delText>Figure 2 : Organigramme AusyFigure 1 : Carte des Delivery Centers en France</w:delTex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delInstrText xml:space="preserve"> PAGEREF _Toc142528347 \h </w:del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delText>6</w:delText>
        </w:r>
        <w:r w:rsidR="006B0A00" w:rsidRPr="00AD7CE4">
          <w:rPr>
            <w:rFonts w:cstheme="minorHAnsi"/>
            <w:noProof/>
            <w:webHidden/>
          </w:rPr>
          <w:fldChar w:fldCharType="end"/>
        </w:r>
        <w:r>
          <w:rPr>
            <w:rFonts w:cstheme="minorHAnsi"/>
            <w:noProof/>
          </w:rPr>
          <w:fldChar w:fldCharType="end"/>
        </w:r>
      </w:del>
    </w:p>
    <w:p w14:paraId="060FB29E" w14:textId="7E035D03" w:rsidR="006B0A00" w:rsidRPr="00AD7CE4" w:rsidRDefault="00000000">
      <w:pPr>
        <w:pStyle w:val="Tabledesillustrations"/>
        <w:tabs>
          <w:tab w:val="right" w:leader="dot" w:pos="9062"/>
        </w:tabs>
        <w:rPr>
          <w:del w:id="1820" w:author="FURNON Cyril" w:date="2023-08-18T00:11:00Z"/>
          <w:rFonts w:eastAsiaTheme="minorEastAsia" w:cstheme="minorHAnsi"/>
          <w:noProof/>
          <w:kern w:val="2"/>
          <w:lang w:eastAsia="fr-FR"/>
          <w14:ligatures w14:val="standardContextual"/>
        </w:rPr>
      </w:pPr>
      <w:del w:id="1821" w:author="FURNON Cyril" w:date="2023-08-18T00:11:00Z">
        <w:r>
          <w:fldChar w:fldCharType="begin"/>
        </w:r>
        <w:r>
          <w:delInstrText>HYPERLINK "file:///C:\\Users\\AY024303\\Cyril\\Doc%20perso\\Diplome%20I5\\Dossier_prof\\FURNON_Cyril_EISI_2023.docx" \l "_Toc142528348"</w:delInstrText>
        </w:r>
        <w:r>
          <w:fldChar w:fldCharType="separate"/>
        </w:r>
        <w:r w:rsidR="006B0A00" w:rsidRPr="00AD7CE4">
          <w:rPr>
            <w:rStyle w:val="Lienhypertexte"/>
            <w:rFonts w:cstheme="minorHAnsi"/>
            <w:noProof/>
          </w:rPr>
          <w:delText>Figure 2 : Organigramme Ausy</w:delTex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delInstrText xml:space="preserve"> PAGEREF _Toc142528348 \h </w:del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delText>7</w:delText>
        </w:r>
        <w:r w:rsidR="006B0A00" w:rsidRPr="00AD7CE4">
          <w:rPr>
            <w:rFonts w:cstheme="minorHAnsi"/>
            <w:noProof/>
            <w:webHidden/>
          </w:rPr>
          <w:fldChar w:fldCharType="end"/>
        </w:r>
        <w:r>
          <w:rPr>
            <w:rFonts w:cstheme="minorHAnsi"/>
            <w:noProof/>
          </w:rPr>
          <w:fldChar w:fldCharType="end"/>
        </w:r>
      </w:del>
    </w:p>
    <w:p w14:paraId="23440C00" w14:textId="44FC5DE1" w:rsidR="006B0A00" w:rsidRPr="00AD7CE4" w:rsidRDefault="00000000">
      <w:pPr>
        <w:pStyle w:val="Tabledesillustrations"/>
        <w:tabs>
          <w:tab w:val="right" w:leader="dot" w:pos="9062"/>
        </w:tabs>
        <w:rPr>
          <w:del w:id="1822" w:author="FURNON Cyril" w:date="2023-08-18T00:11:00Z"/>
          <w:rFonts w:eastAsiaTheme="minorEastAsia" w:cstheme="minorHAnsi"/>
          <w:noProof/>
          <w:kern w:val="2"/>
          <w:lang w:eastAsia="fr-FR"/>
          <w14:ligatures w14:val="standardContextual"/>
        </w:rPr>
      </w:pPr>
      <w:del w:id="1823" w:author="FURNON Cyril" w:date="2023-08-18T00:11:00Z">
        <w:r>
          <w:fldChar w:fldCharType="begin"/>
        </w:r>
        <w:r>
          <w:delInstrText>HYPERLINK "file:///C:\\Users\\AY024303\\Cyril\\Doc%20perso\\Diplome%20I5\\Dossier_prof\\FURNON_Cyril_EISI_2023.docx" \l "_Toc142528349"</w:delInstrText>
        </w:r>
        <w:r>
          <w:fldChar w:fldCharType="separate"/>
        </w:r>
        <w:r w:rsidR="006B0A00" w:rsidRPr="00AD7CE4">
          <w:rPr>
            <w:rStyle w:val="Lienhypertexte"/>
            <w:rFonts w:cstheme="minorHAnsi"/>
            <w:noProof/>
          </w:rPr>
          <w:delText>Figure 3 : Macro-processus de AusyFigure 2 : Organigramme Ausy</w:delTex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delInstrText xml:space="preserve"> PAGEREF _Toc142528349 \h </w:del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delText>7</w:delText>
        </w:r>
        <w:r w:rsidR="006B0A00" w:rsidRPr="00AD7CE4">
          <w:rPr>
            <w:rFonts w:cstheme="minorHAnsi"/>
            <w:noProof/>
            <w:webHidden/>
          </w:rPr>
          <w:fldChar w:fldCharType="end"/>
        </w:r>
        <w:r>
          <w:rPr>
            <w:rFonts w:cstheme="minorHAnsi"/>
            <w:noProof/>
          </w:rPr>
          <w:fldChar w:fldCharType="end"/>
        </w:r>
      </w:del>
    </w:p>
    <w:p w14:paraId="048D231C" w14:textId="701B9C2D" w:rsidR="006B0A00" w:rsidRPr="00AD7CE4" w:rsidRDefault="00000000">
      <w:pPr>
        <w:pStyle w:val="Tabledesillustrations"/>
        <w:tabs>
          <w:tab w:val="right" w:leader="dot" w:pos="9062"/>
        </w:tabs>
        <w:rPr>
          <w:del w:id="1824" w:author="FURNON Cyril" w:date="2023-08-18T00:11:00Z"/>
          <w:rFonts w:eastAsiaTheme="minorEastAsia" w:cstheme="minorHAnsi"/>
          <w:noProof/>
          <w:kern w:val="2"/>
          <w:lang w:eastAsia="fr-FR"/>
          <w14:ligatures w14:val="standardContextual"/>
        </w:rPr>
      </w:pPr>
      <w:del w:id="1825" w:author="FURNON Cyril" w:date="2023-08-18T00:11:00Z">
        <w:r>
          <w:fldChar w:fldCharType="begin"/>
        </w:r>
        <w:r>
          <w:delInstrText>HYPERLINK "file:///C:\\Users\\AY024303\\Cyril\\Doc%20perso\\Diplome%20I5\\Dossier_prof\\FURNON_Cyril_EISI_2023.docx" \l "_Toc142528350"</w:delInstrText>
        </w:r>
        <w:r>
          <w:fldChar w:fldCharType="separate"/>
        </w:r>
        <w:r w:rsidR="006B0A00" w:rsidRPr="00AD7CE4">
          <w:rPr>
            <w:rStyle w:val="Lienhypertexte"/>
            <w:rFonts w:cstheme="minorHAnsi"/>
            <w:noProof/>
          </w:rPr>
          <w:delText>Figure 3 : Macro-processus de Ausy</w:delTex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delInstrText xml:space="preserve"> PAGEREF _Toc142528350 \h </w:del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delText>9</w:delText>
        </w:r>
        <w:r w:rsidR="006B0A00" w:rsidRPr="00AD7CE4">
          <w:rPr>
            <w:rFonts w:cstheme="minorHAnsi"/>
            <w:noProof/>
            <w:webHidden/>
          </w:rPr>
          <w:fldChar w:fldCharType="end"/>
        </w:r>
        <w:r>
          <w:rPr>
            <w:rFonts w:cstheme="minorHAnsi"/>
            <w:noProof/>
          </w:rPr>
          <w:fldChar w:fldCharType="end"/>
        </w:r>
      </w:del>
    </w:p>
    <w:p w14:paraId="3588AB1C" w14:textId="79ED0984" w:rsidR="006B0A00" w:rsidRPr="00AD7CE4" w:rsidRDefault="00000000">
      <w:pPr>
        <w:pStyle w:val="Tabledesillustrations"/>
        <w:tabs>
          <w:tab w:val="right" w:leader="dot" w:pos="9062"/>
        </w:tabs>
        <w:rPr>
          <w:del w:id="1826" w:author="FURNON Cyril" w:date="2023-08-18T00:11:00Z"/>
          <w:rFonts w:eastAsiaTheme="minorEastAsia" w:cstheme="minorHAnsi"/>
          <w:noProof/>
          <w:kern w:val="2"/>
          <w:lang w:eastAsia="fr-FR"/>
          <w14:ligatures w14:val="standardContextual"/>
        </w:rPr>
      </w:pPr>
      <w:del w:id="1827" w:author="FURNON Cyril" w:date="2023-08-18T00:11:00Z">
        <w:r>
          <w:fldChar w:fldCharType="begin"/>
        </w:r>
        <w:r>
          <w:delInstrText>HYPERLINK "file:///C:\\Users\\AY024303\\Cyril\\Doc%20perso\\Diplome%20I5\\Dossier_prof\\FURNON_Cyril_EISI_2023.docx" \l "_Toc142528351"</w:delInstrText>
        </w:r>
        <w:r>
          <w:fldChar w:fldCharType="separate"/>
        </w:r>
        <w:r w:rsidR="006B0A00" w:rsidRPr="00AD7CE4">
          <w:rPr>
            <w:rStyle w:val="Lienhypertexte"/>
            <w:rFonts w:cstheme="minorHAnsi"/>
            <w:noProof/>
          </w:rPr>
          <w:delText>Figure 4 : Organigramme de DomusViFigure 3 : Macro-processus de Ausy</w:delTex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delInstrText xml:space="preserve"> PAGEREF _Toc142528351 \h </w:del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delText>9</w:delText>
        </w:r>
        <w:r w:rsidR="006B0A00" w:rsidRPr="00AD7CE4">
          <w:rPr>
            <w:rFonts w:cstheme="minorHAnsi"/>
            <w:noProof/>
            <w:webHidden/>
          </w:rPr>
          <w:fldChar w:fldCharType="end"/>
        </w:r>
        <w:r>
          <w:rPr>
            <w:rFonts w:cstheme="minorHAnsi"/>
            <w:noProof/>
          </w:rPr>
          <w:fldChar w:fldCharType="end"/>
        </w:r>
      </w:del>
    </w:p>
    <w:p w14:paraId="57192504" w14:textId="37B9AAF5" w:rsidR="006B0A00" w:rsidRPr="00AD7CE4" w:rsidRDefault="00000000">
      <w:pPr>
        <w:pStyle w:val="Tabledesillustrations"/>
        <w:tabs>
          <w:tab w:val="right" w:leader="dot" w:pos="9062"/>
        </w:tabs>
        <w:rPr>
          <w:del w:id="1828" w:author="FURNON Cyril" w:date="2023-08-18T00:11:00Z"/>
          <w:rFonts w:eastAsiaTheme="minorEastAsia" w:cstheme="minorHAnsi"/>
          <w:noProof/>
          <w:kern w:val="2"/>
          <w:lang w:eastAsia="fr-FR"/>
          <w14:ligatures w14:val="standardContextual"/>
        </w:rPr>
      </w:pPr>
      <w:del w:id="1829" w:author="FURNON Cyril" w:date="2023-08-18T00:11:00Z">
        <w:r>
          <w:fldChar w:fldCharType="begin"/>
        </w:r>
        <w:r>
          <w:delInstrText>HYPERLINK "file:///C:\\Users\\AY024303\\Cyril\\Doc%20perso\\Diplome%20I5\\Dossier_prof\\FURNON_Cyril_EISI_2023.docx" \l "_Toc142528352"</w:delInstrText>
        </w:r>
        <w:r>
          <w:fldChar w:fldCharType="separate"/>
        </w:r>
        <w:r w:rsidR="006B0A00" w:rsidRPr="00AD7CE4">
          <w:rPr>
            <w:rStyle w:val="Lienhypertexte"/>
            <w:rFonts w:cstheme="minorHAnsi"/>
            <w:noProof/>
          </w:rPr>
          <w:delText>Figure 4 : Organigramme de DomusVi</w:delTex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delInstrText xml:space="preserve"> PAGEREF _Toc142528352 \h </w:del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delText>10</w:delText>
        </w:r>
        <w:r w:rsidR="006B0A00" w:rsidRPr="00AD7CE4">
          <w:rPr>
            <w:rFonts w:cstheme="minorHAnsi"/>
            <w:noProof/>
            <w:webHidden/>
          </w:rPr>
          <w:fldChar w:fldCharType="end"/>
        </w:r>
        <w:r>
          <w:rPr>
            <w:rFonts w:cstheme="minorHAnsi"/>
            <w:noProof/>
          </w:rPr>
          <w:fldChar w:fldCharType="end"/>
        </w:r>
      </w:del>
    </w:p>
    <w:p w14:paraId="7AADEE1B" w14:textId="41475926" w:rsidR="006B0A00" w:rsidRPr="00AD7CE4" w:rsidRDefault="00000000">
      <w:pPr>
        <w:pStyle w:val="Tabledesillustrations"/>
        <w:tabs>
          <w:tab w:val="right" w:leader="dot" w:pos="9062"/>
        </w:tabs>
        <w:rPr>
          <w:del w:id="1830" w:author="FURNON Cyril" w:date="2023-08-18T00:11:00Z"/>
          <w:rFonts w:eastAsiaTheme="minorEastAsia" w:cstheme="minorHAnsi"/>
          <w:noProof/>
          <w:kern w:val="2"/>
          <w:lang w:eastAsia="fr-FR"/>
          <w14:ligatures w14:val="standardContextual"/>
        </w:rPr>
      </w:pPr>
      <w:del w:id="1831" w:author="FURNON Cyril" w:date="2023-08-18T00:11:00Z">
        <w:r>
          <w:fldChar w:fldCharType="begin"/>
        </w:r>
        <w:r>
          <w:delInstrText>HYPERLINK "file:///C:\\Users\\AY024303\\Cyril\\Doc%20perso\\Diplome%20I5\\Dossier_prof\\FURNON_Cyril_EISI_2023.docx" \l "_Toc142528353"</w:delInstrText>
        </w:r>
        <w:r>
          <w:fldChar w:fldCharType="separate"/>
        </w:r>
        <w:r w:rsidR="006B0A00" w:rsidRPr="00AD7CE4">
          <w:rPr>
            <w:rStyle w:val="Lienhypertexte"/>
            <w:rFonts w:cstheme="minorHAnsi"/>
            <w:noProof/>
          </w:rPr>
          <w:delText>Figure 5 : SWOT de AusyFigure 6 : Organigramme de DomusVi</w:delTex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delInstrText xml:space="preserve"> PAGEREF _Toc142528353 \h </w:del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delText>10</w:delText>
        </w:r>
        <w:r w:rsidR="006B0A00" w:rsidRPr="00AD7CE4">
          <w:rPr>
            <w:rFonts w:cstheme="minorHAnsi"/>
            <w:noProof/>
            <w:webHidden/>
          </w:rPr>
          <w:fldChar w:fldCharType="end"/>
        </w:r>
        <w:r>
          <w:rPr>
            <w:rFonts w:cstheme="minorHAnsi"/>
            <w:noProof/>
          </w:rPr>
          <w:fldChar w:fldCharType="end"/>
        </w:r>
      </w:del>
    </w:p>
    <w:p w14:paraId="7D9471F9" w14:textId="35D10079" w:rsidR="006B0A00" w:rsidRPr="00AD7CE4" w:rsidRDefault="00000000">
      <w:pPr>
        <w:pStyle w:val="Tabledesillustrations"/>
        <w:tabs>
          <w:tab w:val="right" w:leader="dot" w:pos="9062"/>
        </w:tabs>
        <w:rPr>
          <w:del w:id="1832" w:author="FURNON Cyril" w:date="2023-08-18T00:11:00Z"/>
          <w:rFonts w:eastAsiaTheme="minorEastAsia" w:cstheme="minorHAnsi"/>
          <w:noProof/>
          <w:kern w:val="2"/>
          <w:lang w:eastAsia="fr-FR"/>
          <w14:ligatures w14:val="standardContextual"/>
        </w:rPr>
      </w:pPr>
      <w:del w:id="1833" w:author="FURNON Cyril" w:date="2023-08-18T00:11:00Z">
        <w:r>
          <w:fldChar w:fldCharType="begin"/>
        </w:r>
        <w:r>
          <w:delInstrText>HYPERLINK "file:///C:\\Users\\AY024303\\Cyril\\Doc%20perso\\Diplome%20I5\\Dossier_prof\\FURNON_Cyril_EISI_2023.docx" \l "_Toc142528354"</w:delInstrText>
        </w:r>
        <w:r>
          <w:fldChar w:fldCharType="separate"/>
        </w:r>
        <w:r w:rsidR="006B0A00" w:rsidRPr="00AD7CE4">
          <w:rPr>
            <w:rStyle w:val="Lienhypertexte"/>
            <w:rFonts w:cstheme="minorHAnsi"/>
            <w:noProof/>
          </w:rPr>
          <w:delText>Figure 4 : Organigramme de DomusVi</w:delTex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delInstrText xml:space="preserve"> PAGEREF _Toc142528354 \h </w:del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delText>10</w:delText>
        </w:r>
        <w:r w:rsidR="006B0A00" w:rsidRPr="00AD7CE4">
          <w:rPr>
            <w:rFonts w:cstheme="minorHAnsi"/>
            <w:noProof/>
            <w:webHidden/>
          </w:rPr>
          <w:fldChar w:fldCharType="end"/>
        </w:r>
        <w:r>
          <w:rPr>
            <w:rFonts w:cstheme="minorHAnsi"/>
            <w:noProof/>
          </w:rPr>
          <w:fldChar w:fldCharType="end"/>
        </w:r>
      </w:del>
    </w:p>
    <w:p w14:paraId="42E55A83" w14:textId="318D0B71" w:rsidR="006B0A00" w:rsidRPr="00AD7CE4" w:rsidRDefault="00000000">
      <w:pPr>
        <w:pStyle w:val="Tabledesillustrations"/>
        <w:tabs>
          <w:tab w:val="right" w:leader="dot" w:pos="9062"/>
        </w:tabs>
        <w:rPr>
          <w:del w:id="1834" w:author="FURNON Cyril" w:date="2023-08-18T00:11:00Z"/>
          <w:rFonts w:eastAsiaTheme="minorEastAsia" w:cstheme="minorHAnsi"/>
          <w:noProof/>
          <w:kern w:val="2"/>
          <w:lang w:eastAsia="fr-FR"/>
          <w14:ligatures w14:val="standardContextual"/>
        </w:rPr>
      </w:pPr>
      <w:del w:id="1835" w:author="FURNON Cyril" w:date="2023-08-18T00:11:00Z">
        <w:r>
          <w:fldChar w:fldCharType="begin"/>
        </w:r>
        <w:r>
          <w:delInstrText>HYPERLINK "file:///C:\\Users\\AY024303\\Cyril\\Doc%20perso\\Diplome%20I5\\Dossier_prof\\FURNON_Cyril_EISI_2023.docx" \l "_Toc142528355"</w:delInstrText>
        </w:r>
        <w:r>
          <w:fldChar w:fldCharType="separate"/>
        </w:r>
        <w:r w:rsidR="006B0A00" w:rsidRPr="00AD7CE4">
          <w:rPr>
            <w:rStyle w:val="Lienhypertexte"/>
            <w:rFonts w:cstheme="minorHAnsi"/>
            <w:noProof/>
          </w:rPr>
          <w:delText>Figure 5 : SWOT de AusyFigure 6 : Organigramme de DomusVi</w:delTex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delInstrText xml:space="preserve"> PAGEREF _Toc142528355 \h </w:del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delText>10</w:delText>
        </w:r>
        <w:r w:rsidR="006B0A00" w:rsidRPr="00AD7CE4">
          <w:rPr>
            <w:rFonts w:cstheme="minorHAnsi"/>
            <w:noProof/>
            <w:webHidden/>
          </w:rPr>
          <w:fldChar w:fldCharType="end"/>
        </w:r>
        <w:r>
          <w:rPr>
            <w:rFonts w:cstheme="minorHAnsi"/>
            <w:noProof/>
          </w:rPr>
          <w:fldChar w:fldCharType="end"/>
        </w:r>
      </w:del>
    </w:p>
    <w:p w14:paraId="73CE3392" w14:textId="6D16633C" w:rsidR="006B0A00" w:rsidRPr="00AD7CE4" w:rsidRDefault="00000000">
      <w:pPr>
        <w:pStyle w:val="Tabledesillustrations"/>
        <w:tabs>
          <w:tab w:val="right" w:leader="dot" w:pos="9062"/>
        </w:tabs>
        <w:rPr>
          <w:del w:id="1836" w:author="FURNON Cyril" w:date="2023-08-18T00:11:00Z"/>
          <w:rFonts w:eastAsiaTheme="minorEastAsia" w:cstheme="minorHAnsi"/>
          <w:noProof/>
          <w:kern w:val="2"/>
          <w:lang w:eastAsia="fr-FR"/>
          <w14:ligatures w14:val="standardContextual"/>
        </w:rPr>
      </w:pPr>
      <w:del w:id="1837" w:author="FURNON Cyril" w:date="2023-08-18T00:11:00Z">
        <w:r>
          <w:fldChar w:fldCharType="begin"/>
        </w:r>
        <w:r>
          <w:delInstrText>HYPERLINK "file:///C:\\Users\\AY024303\\Cyril\\Doc%20perso\\Diplome%20I5\\Dossier_prof\\FURNON_Cyril_EISI_2023.docx" \l "_Toc142528356"</w:delInstrText>
        </w:r>
        <w:r>
          <w:fldChar w:fldCharType="separate"/>
        </w:r>
        <w:r w:rsidR="006B0A00" w:rsidRPr="00AD7CE4">
          <w:rPr>
            <w:rStyle w:val="Lienhypertexte"/>
            <w:rFonts w:cstheme="minorHAnsi"/>
            <w:noProof/>
          </w:rPr>
          <w:delText>Figure 9 : Exemple de découpage des objets dans Azure DevOpsFigure 10 : Schéma des principaux processus de Ausy</w:delTex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delInstrText xml:space="preserve"> PAGEREF _Toc142528356 \h </w:del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delText>12</w:delText>
        </w:r>
        <w:r w:rsidR="006B0A00" w:rsidRPr="00AD7CE4">
          <w:rPr>
            <w:rFonts w:cstheme="minorHAnsi"/>
            <w:noProof/>
            <w:webHidden/>
          </w:rPr>
          <w:fldChar w:fldCharType="end"/>
        </w:r>
        <w:r>
          <w:rPr>
            <w:rFonts w:cstheme="minorHAnsi"/>
            <w:noProof/>
          </w:rPr>
          <w:fldChar w:fldCharType="end"/>
        </w:r>
      </w:del>
    </w:p>
    <w:p w14:paraId="489D5C07" w14:textId="2B4F892E" w:rsidR="006B0A00" w:rsidRPr="00AD7CE4" w:rsidRDefault="00000000">
      <w:pPr>
        <w:pStyle w:val="Tabledesillustrations"/>
        <w:tabs>
          <w:tab w:val="right" w:leader="dot" w:pos="9062"/>
        </w:tabs>
        <w:rPr>
          <w:del w:id="1838" w:author="FURNON Cyril" w:date="2023-08-18T00:11:00Z"/>
          <w:rFonts w:eastAsiaTheme="minorEastAsia" w:cstheme="minorHAnsi"/>
          <w:noProof/>
          <w:kern w:val="2"/>
          <w:lang w:eastAsia="fr-FR"/>
          <w14:ligatures w14:val="standardContextual"/>
        </w:rPr>
      </w:pPr>
      <w:del w:id="1839" w:author="FURNON Cyril" w:date="2023-08-18T00:11:00Z">
        <w:r>
          <w:fldChar w:fldCharType="begin"/>
        </w:r>
        <w:r>
          <w:delInstrText>HYPERLINK "file:///C:\\Users\\AY024303\\Cyril\\Doc%20perso\\Diplome%20I5\\Dossier_prof\\FURNON_Cyril_EISI_2023.docx" \l "_Toc142528357"</w:delInstrText>
        </w:r>
        <w:r>
          <w:fldChar w:fldCharType="separate"/>
        </w:r>
        <w:r w:rsidR="006B0A00" w:rsidRPr="00AD7CE4">
          <w:rPr>
            <w:rStyle w:val="Lienhypertexte"/>
            <w:rFonts w:cstheme="minorHAnsi"/>
            <w:noProof/>
          </w:rPr>
          <w:delText>Figure 7 : Matrice des risques de la mission DomusViFigure 6 : Schéma des principaux processus de Ausy</w:delTex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delInstrText xml:space="preserve"> PAGEREF _Toc142528357 \h </w:del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delText>12</w:delText>
        </w:r>
        <w:r w:rsidR="006B0A00" w:rsidRPr="00AD7CE4">
          <w:rPr>
            <w:rFonts w:cstheme="minorHAnsi"/>
            <w:noProof/>
            <w:webHidden/>
          </w:rPr>
          <w:fldChar w:fldCharType="end"/>
        </w:r>
        <w:r>
          <w:rPr>
            <w:rFonts w:cstheme="minorHAnsi"/>
            <w:noProof/>
          </w:rPr>
          <w:fldChar w:fldCharType="end"/>
        </w:r>
      </w:del>
    </w:p>
    <w:p w14:paraId="57E05946" w14:textId="51822AC3" w:rsidR="006B0A00" w:rsidRPr="00AD7CE4" w:rsidRDefault="00000000">
      <w:pPr>
        <w:pStyle w:val="Tabledesillustrations"/>
        <w:tabs>
          <w:tab w:val="right" w:leader="dot" w:pos="9062"/>
        </w:tabs>
        <w:rPr>
          <w:del w:id="1840" w:author="FURNON Cyril" w:date="2023-08-18T00:11:00Z"/>
          <w:rFonts w:eastAsiaTheme="minorEastAsia" w:cstheme="minorHAnsi"/>
          <w:noProof/>
          <w:kern w:val="2"/>
          <w:lang w:eastAsia="fr-FR"/>
          <w14:ligatures w14:val="standardContextual"/>
        </w:rPr>
      </w:pPr>
      <w:del w:id="1841" w:author="FURNON Cyril" w:date="2023-08-18T00:11:00Z">
        <w:r>
          <w:fldChar w:fldCharType="begin"/>
        </w:r>
        <w:r>
          <w:delInstrText>HYPERLINK "file:///C:\\Users\\AY024303\\Cyril\\Doc%20perso\\Diplome%20I5\\Dossier_prof\\FURNON_Cyril_EISI_2023.docx" \l "_Toc142528358"</w:delInstrText>
        </w:r>
        <w:r>
          <w:fldChar w:fldCharType="separate"/>
        </w:r>
        <w:r w:rsidR="006B0A00" w:rsidRPr="00AD7CE4">
          <w:rPr>
            <w:rStyle w:val="Lienhypertexte"/>
            <w:rFonts w:cstheme="minorHAnsi"/>
            <w:noProof/>
          </w:rPr>
          <w:delText>Figure 9 : Exemple de découpage des objets dans Azure DevOpsFigure 10 : Schéma des principaux processus de Ausy</w:delTex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delInstrText xml:space="preserve"> PAGEREF _Toc142528358 \h </w:del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delText>12</w:delText>
        </w:r>
        <w:r w:rsidR="006B0A00" w:rsidRPr="00AD7CE4">
          <w:rPr>
            <w:rFonts w:cstheme="minorHAnsi"/>
            <w:noProof/>
            <w:webHidden/>
          </w:rPr>
          <w:fldChar w:fldCharType="end"/>
        </w:r>
        <w:r>
          <w:rPr>
            <w:rFonts w:cstheme="minorHAnsi"/>
            <w:noProof/>
          </w:rPr>
          <w:fldChar w:fldCharType="end"/>
        </w:r>
      </w:del>
    </w:p>
    <w:p w14:paraId="54CDBF60" w14:textId="583DAC53" w:rsidR="006B0A00" w:rsidRPr="00AD7CE4" w:rsidRDefault="00000000">
      <w:pPr>
        <w:pStyle w:val="Tabledesillustrations"/>
        <w:tabs>
          <w:tab w:val="right" w:leader="dot" w:pos="9062"/>
        </w:tabs>
        <w:rPr>
          <w:del w:id="1842" w:author="FURNON Cyril" w:date="2023-08-18T00:11:00Z"/>
          <w:rFonts w:eastAsiaTheme="minorEastAsia" w:cstheme="minorHAnsi"/>
          <w:noProof/>
          <w:kern w:val="2"/>
          <w:lang w:eastAsia="fr-FR"/>
          <w14:ligatures w14:val="standardContextual"/>
        </w:rPr>
      </w:pPr>
      <w:del w:id="1843" w:author="FURNON Cyril" w:date="2023-08-18T00:11:00Z">
        <w:r>
          <w:fldChar w:fldCharType="begin"/>
        </w:r>
        <w:r>
          <w:delInstrText>HYPERLINK "file:///C:\\Users\\AY024303\\Cyril\\Doc%20perso\\Diplome%20I5\\Dossier_prof\\FURNON_Cyril_EISI_2023.docx" \l "_Toc142528359"</w:delInstrText>
        </w:r>
        <w:r>
          <w:fldChar w:fldCharType="separate"/>
        </w:r>
        <w:r w:rsidR="006B0A00" w:rsidRPr="00AD7CE4">
          <w:rPr>
            <w:rStyle w:val="Lienhypertexte"/>
            <w:rFonts w:cstheme="minorHAnsi"/>
            <w:noProof/>
          </w:rPr>
          <w:delText>Figure 7 : Matrice des risques de la mission DomusVi</w:delTex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delInstrText xml:space="preserve"> PAGEREF _Toc142528359 \h </w:del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delText>15</w:delText>
        </w:r>
        <w:r w:rsidR="006B0A00" w:rsidRPr="00AD7CE4">
          <w:rPr>
            <w:rFonts w:cstheme="minorHAnsi"/>
            <w:noProof/>
            <w:webHidden/>
          </w:rPr>
          <w:fldChar w:fldCharType="end"/>
        </w:r>
        <w:r>
          <w:rPr>
            <w:rFonts w:cstheme="minorHAnsi"/>
            <w:noProof/>
          </w:rPr>
          <w:fldChar w:fldCharType="end"/>
        </w:r>
      </w:del>
    </w:p>
    <w:p w14:paraId="7433A3C2" w14:textId="6A3CC4D5" w:rsidR="006B0A00" w:rsidRPr="00AD7CE4" w:rsidRDefault="00000000">
      <w:pPr>
        <w:pStyle w:val="Tabledesillustrations"/>
        <w:tabs>
          <w:tab w:val="right" w:leader="dot" w:pos="9062"/>
        </w:tabs>
        <w:rPr>
          <w:del w:id="1844" w:author="FURNON Cyril" w:date="2023-08-18T00:11:00Z"/>
          <w:rFonts w:eastAsiaTheme="minorEastAsia" w:cstheme="minorHAnsi"/>
          <w:noProof/>
          <w:kern w:val="2"/>
          <w:lang w:eastAsia="fr-FR"/>
          <w14:ligatures w14:val="standardContextual"/>
        </w:rPr>
      </w:pPr>
      <w:del w:id="1845" w:author="FURNON Cyril" w:date="2023-08-18T00:11:00Z">
        <w:r>
          <w:fldChar w:fldCharType="begin"/>
        </w:r>
        <w:r>
          <w:delInstrText>HYPERLINK "file:///C:\\Users\\AY024303\\Cyril\\Doc%20perso\\Diplome%20I5\\Dossier_prof\\FURNON_Cyril_EISI_2023.docx" \l "_Toc142528360"</w:delInstrText>
        </w:r>
        <w:r>
          <w:fldChar w:fldCharType="separate"/>
        </w:r>
        <w:r w:rsidR="006B0A00" w:rsidRPr="00AD7CE4">
          <w:rPr>
            <w:rStyle w:val="Lienhypertexte"/>
            <w:rFonts w:cstheme="minorHAnsi"/>
            <w:noProof/>
          </w:rPr>
          <w:delText>Figure 7 : Matrice des risques de la mission DomusVi</w:delTex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delInstrText xml:space="preserve"> PAGEREF _Toc142528360 \h </w:del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delText>15</w:delText>
        </w:r>
        <w:r w:rsidR="006B0A00" w:rsidRPr="00AD7CE4">
          <w:rPr>
            <w:rFonts w:cstheme="minorHAnsi"/>
            <w:noProof/>
            <w:webHidden/>
          </w:rPr>
          <w:fldChar w:fldCharType="end"/>
        </w:r>
        <w:r>
          <w:rPr>
            <w:rFonts w:cstheme="minorHAnsi"/>
            <w:noProof/>
          </w:rPr>
          <w:fldChar w:fldCharType="end"/>
        </w:r>
      </w:del>
    </w:p>
    <w:p w14:paraId="7C1E3A2A" w14:textId="3CB56696" w:rsidR="006B0A00" w:rsidRPr="00AD7CE4" w:rsidRDefault="00000000">
      <w:pPr>
        <w:pStyle w:val="Tabledesillustrations"/>
        <w:tabs>
          <w:tab w:val="right" w:leader="dot" w:pos="9062"/>
        </w:tabs>
        <w:rPr>
          <w:del w:id="1846" w:author="FURNON Cyril" w:date="2023-08-18T00:11:00Z"/>
          <w:rFonts w:eastAsiaTheme="minorEastAsia" w:cstheme="minorHAnsi"/>
          <w:noProof/>
          <w:kern w:val="2"/>
          <w:lang w:eastAsia="fr-FR"/>
          <w14:ligatures w14:val="standardContextual"/>
        </w:rPr>
      </w:pPr>
      <w:del w:id="1847" w:author="FURNON Cyril" w:date="2023-08-18T00:11:00Z">
        <w:r>
          <w:fldChar w:fldCharType="begin"/>
        </w:r>
        <w:r>
          <w:delInstrText>HYPERLINK "file:///C:\\Users\\AY024303\\Cyril\\Doc%20perso\\Diplome%20I5\\Dossier_prof\\FURNON_Cyril_EISI_2023.docx" \l "_Toc142528361"</w:delInstrText>
        </w:r>
        <w:r>
          <w:fldChar w:fldCharType="separate"/>
        </w:r>
        <w:r w:rsidR="006B0A00" w:rsidRPr="00AD7CE4">
          <w:rPr>
            <w:rStyle w:val="Lienhypertexte"/>
            <w:rFonts w:cstheme="minorHAnsi"/>
            <w:noProof/>
          </w:rPr>
          <w:delText>Figure 12 : Page d'accueil du site portail DomusVi2</w:delTex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delInstrText xml:space="preserve"> PAGEREF _Toc142528361 \h </w:del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delText>15</w:delText>
        </w:r>
        <w:r w:rsidR="006B0A00" w:rsidRPr="00AD7CE4">
          <w:rPr>
            <w:rFonts w:cstheme="minorHAnsi"/>
            <w:noProof/>
            <w:webHidden/>
          </w:rPr>
          <w:fldChar w:fldCharType="end"/>
        </w:r>
        <w:r>
          <w:rPr>
            <w:rFonts w:cstheme="minorHAnsi"/>
            <w:noProof/>
          </w:rPr>
          <w:fldChar w:fldCharType="end"/>
        </w:r>
      </w:del>
    </w:p>
    <w:p w14:paraId="2EAA64A8" w14:textId="2C07D094" w:rsidR="006B0A00" w:rsidRPr="00AD7CE4" w:rsidRDefault="00000000">
      <w:pPr>
        <w:pStyle w:val="Tabledesillustrations"/>
        <w:tabs>
          <w:tab w:val="right" w:leader="dot" w:pos="9062"/>
        </w:tabs>
        <w:rPr>
          <w:del w:id="1848" w:author="FURNON Cyril" w:date="2023-08-18T00:11:00Z"/>
          <w:rFonts w:eastAsiaTheme="minorEastAsia" w:cstheme="minorHAnsi"/>
          <w:noProof/>
          <w:kern w:val="2"/>
          <w:lang w:eastAsia="fr-FR"/>
          <w14:ligatures w14:val="standardContextual"/>
        </w:rPr>
      </w:pPr>
      <w:del w:id="1849" w:author="FURNON Cyril" w:date="2023-08-18T00:11:00Z">
        <w:r>
          <w:fldChar w:fldCharType="begin"/>
        </w:r>
        <w:r>
          <w:delInstrText>HYPERLINK "file:///C:\\Users\\AY024303\\Cyril\\Doc%20perso\\Diplome%20I5\\Dossier_prof\\FURNON_Cyril_EISI_2023.docx" \l "_Toc142528362"</w:delInstrText>
        </w:r>
        <w:r>
          <w:fldChar w:fldCharType="separate"/>
        </w:r>
        <w:r w:rsidR="006B0A00" w:rsidRPr="00AD7CE4">
          <w:rPr>
            <w:rStyle w:val="Lienhypertexte"/>
            <w:rFonts w:cstheme="minorHAnsi"/>
            <w:noProof/>
          </w:rPr>
          <w:delText>Figure 12 : Page d'accueil du site portail DomusVi2</w:delTex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delInstrText xml:space="preserve"> PAGEREF _Toc142528362 \h </w:del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delText>15</w:delText>
        </w:r>
        <w:r w:rsidR="006B0A00" w:rsidRPr="00AD7CE4">
          <w:rPr>
            <w:rFonts w:cstheme="minorHAnsi"/>
            <w:noProof/>
            <w:webHidden/>
          </w:rPr>
          <w:fldChar w:fldCharType="end"/>
        </w:r>
        <w:r>
          <w:rPr>
            <w:rFonts w:cstheme="minorHAnsi"/>
            <w:noProof/>
          </w:rPr>
          <w:fldChar w:fldCharType="end"/>
        </w:r>
      </w:del>
    </w:p>
    <w:p w14:paraId="59E43D33" w14:textId="6241D236" w:rsidR="006B0A00" w:rsidRPr="00AD7CE4" w:rsidRDefault="00000000">
      <w:pPr>
        <w:pStyle w:val="Tabledesillustrations"/>
        <w:tabs>
          <w:tab w:val="right" w:leader="dot" w:pos="9062"/>
        </w:tabs>
        <w:rPr>
          <w:del w:id="1850" w:author="FURNON Cyril" w:date="2023-08-18T00:11:00Z"/>
          <w:rFonts w:eastAsiaTheme="minorEastAsia" w:cstheme="minorHAnsi"/>
          <w:noProof/>
          <w:kern w:val="2"/>
          <w:lang w:eastAsia="fr-FR"/>
          <w14:ligatures w14:val="standardContextual"/>
        </w:rPr>
      </w:pPr>
      <w:del w:id="1851" w:author="FURNON Cyril" w:date="2023-08-18T00:11:00Z">
        <w:r>
          <w:fldChar w:fldCharType="begin"/>
        </w:r>
        <w:r>
          <w:delInstrText>HYPERLINK "file:///C:\\Users\\AY024303\\Cyril\\Doc%20perso\\Diplome%20I5\\Dossier_prof\\FURNON_Cyril_EISI_2023.docx" \l "_Toc142528363"</w:delInstrText>
        </w:r>
        <w:r>
          <w:fldChar w:fldCharType="separate"/>
        </w:r>
        <w:r w:rsidR="006B0A00" w:rsidRPr="00AD7CE4">
          <w:rPr>
            <w:rStyle w:val="Lienhypertexte"/>
            <w:rFonts w:cstheme="minorHAnsi"/>
            <w:noProof/>
          </w:rPr>
          <w:delText>Figure 13 : Matrice des risques de la mission DomusVi1</w:delTex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delInstrText xml:space="preserve"> PAGEREF _Toc142528363 \h </w:del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delText>15</w:delText>
        </w:r>
        <w:r w:rsidR="006B0A00" w:rsidRPr="00AD7CE4">
          <w:rPr>
            <w:rFonts w:cstheme="minorHAnsi"/>
            <w:noProof/>
            <w:webHidden/>
          </w:rPr>
          <w:fldChar w:fldCharType="end"/>
        </w:r>
        <w:r>
          <w:rPr>
            <w:rFonts w:cstheme="minorHAnsi"/>
            <w:noProof/>
          </w:rPr>
          <w:fldChar w:fldCharType="end"/>
        </w:r>
      </w:del>
    </w:p>
    <w:p w14:paraId="240CA1E6" w14:textId="7F3DA432" w:rsidR="006B0A00" w:rsidRPr="00AD7CE4" w:rsidRDefault="00000000">
      <w:pPr>
        <w:pStyle w:val="Tabledesillustrations"/>
        <w:tabs>
          <w:tab w:val="right" w:leader="dot" w:pos="9062"/>
        </w:tabs>
        <w:rPr>
          <w:del w:id="1852" w:author="FURNON Cyril" w:date="2023-08-18T00:11:00Z"/>
          <w:rFonts w:eastAsiaTheme="minorEastAsia" w:cstheme="minorHAnsi"/>
          <w:noProof/>
          <w:kern w:val="2"/>
          <w:lang w:eastAsia="fr-FR"/>
          <w14:ligatures w14:val="standardContextual"/>
        </w:rPr>
      </w:pPr>
      <w:del w:id="1853" w:author="FURNON Cyril" w:date="2023-08-18T00:11:00Z">
        <w:r>
          <w:fldChar w:fldCharType="begin"/>
        </w:r>
        <w:r>
          <w:delInstrText>HYPERLINK "file:///C:\\Users\\AY024303\\Cyril\\Doc%20perso\\Diplome%20I5\\Dossier_prof\\FURNON_Cyril_EISI_2023.docx" \l "_Toc142528364"</w:delInstrText>
        </w:r>
        <w:r>
          <w:fldChar w:fldCharType="separate"/>
        </w:r>
        <w:r w:rsidR="006B0A00" w:rsidRPr="00AD7CE4">
          <w:rPr>
            <w:rStyle w:val="Lienhypertexte"/>
            <w:rFonts w:cstheme="minorHAnsi"/>
            <w:noProof/>
          </w:rPr>
          <w:delText>Figure 13 : Matrice des risques de la mission DomusVi1</w:delTex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delInstrText xml:space="preserve"> PAGEREF _Toc142528364 \h </w:del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delText>15</w:delText>
        </w:r>
        <w:r w:rsidR="006B0A00" w:rsidRPr="00AD7CE4">
          <w:rPr>
            <w:rFonts w:cstheme="minorHAnsi"/>
            <w:noProof/>
            <w:webHidden/>
          </w:rPr>
          <w:fldChar w:fldCharType="end"/>
        </w:r>
        <w:r>
          <w:rPr>
            <w:rFonts w:cstheme="minorHAnsi"/>
            <w:noProof/>
          </w:rPr>
          <w:fldChar w:fldCharType="end"/>
        </w:r>
      </w:del>
    </w:p>
    <w:p w14:paraId="13ABBC44" w14:textId="5C9B1161" w:rsidR="006B0A00" w:rsidRPr="00AD7CE4" w:rsidRDefault="00000000">
      <w:pPr>
        <w:pStyle w:val="Tabledesillustrations"/>
        <w:tabs>
          <w:tab w:val="right" w:leader="dot" w:pos="9062"/>
        </w:tabs>
        <w:rPr>
          <w:del w:id="1854" w:author="FURNON Cyril" w:date="2023-08-18T00:11:00Z"/>
          <w:rFonts w:eastAsiaTheme="minorEastAsia" w:cstheme="minorHAnsi"/>
          <w:noProof/>
          <w:kern w:val="2"/>
          <w:lang w:eastAsia="fr-FR"/>
          <w14:ligatures w14:val="standardContextual"/>
        </w:rPr>
      </w:pPr>
      <w:del w:id="1855" w:author="FURNON Cyril" w:date="2023-08-18T00:11:00Z">
        <w:r>
          <w:fldChar w:fldCharType="begin"/>
        </w:r>
        <w:r>
          <w:delInstrText>HYPERLINK "file:///C:\\Users\\AY024303\\Cyril\\Doc%20perso\\Diplome%20I5\\Dossier_prof\\FURNON_Cyril_EISI_2023.docx" \l "_Toc142528365"</w:delInstrText>
        </w:r>
        <w:r>
          <w:fldChar w:fldCharType="separate"/>
        </w:r>
        <w:r w:rsidR="006B0A00" w:rsidRPr="00AD7CE4">
          <w:rPr>
            <w:rStyle w:val="Lienhypertexte"/>
            <w:rFonts w:cstheme="minorHAnsi"/>
            <w:noProof/>
          </w:rPr>
          <w:delText>Figure 14 : Schéma des principaux processus de Ausy7</w:delTex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delInstrText xml:space="preserve"> PAGEREF _Toc142528365 \h </w:del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delText>15</w:delText>
        </w:r>
        <w:r w:rsidR="006B0A00" w:rsidRPr="00AD7CE4">
          <w:rPr>
            <w:rFonts w:cstheme="minorHAnsi"/>
            <w:noProof/>
            <w:webHidden/>
          </w:rPr>
          <w:fldChar w:fldCharType="end"/>
        </w:r>
        <w:r>
          <w:rPr>
            <w:rFonts w:cstheme="minorHAnsi"/>
            <w:noProof/>
          </w:rPr>
          <w:fldChar w:fldCharType="end"/>
        </w:r>
      </w:del>
    </w:p>
    <w:p w14:paraId="3E6229A9" w14:textId="68B038E9" w:rsidR="006B0A00" w:rsidRPr="00AD7CE4" w:rsidRDefault="00000000">
      <w:pPr>
        <w:pStyle w:val="Tabledesillustrations"/>
        <w:tabs>
          <w:tab w:val="right" w:leader="dot" w:pos="9062"/>
        </w:tabs>
        <w:rPr>
          <w:del w:id="1856" w:author="FURNON Cyril" w:date="2023-08-18T00:11:00Z"/>
          <w:rFonts w:eastAsiaTheme="minorEastAsia" w:cstheme="minorHAnsi"/>
          <w:noProof/>
          <w:kern w:val="2"/>
          <w:lang w:eastAsia="fr-FR"/>
          <w14:ligatures w14:val="standardContextual"/>
        </w:rPr>
      </w:pPr>
      <w:del w:id="1857" w:author="FURNON Cyril" w:date="2023-08-18T00:11:00Z">
        <w:r>
          <w:fldChar w:fldCharType="begin"/>
        </w:r>
        <w:r>
          <w:delInstrText>HYPERLINK "file:///C:\\Users\\AY024303\\Cyril\\Doc%20perso\\Diplome%20I5\\Dossier_prof\\FURNON_Cyril_EISI_2023.docx" \l "_Toc142528366"</w:delInstrText>
        </w:r>
        <w:r>
          <w:fldChar w:fldCharType="separate"/>
        </w:r>
        <w:r w:rsidR="006B0A00" w:rsidRPr="00AD7CE4">
          <w:rPr>
            <w:rStyle w:val="Lienhypertexte"/>
            <w:rFonts w:cstheme="minorHAnsi"/>
            <w:noProof/>
          </w:rPr>
          <w:delText>Figure 14 : Schéma des principaux processus de Ausy7</w:delTex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delInstrText xml:space="preserve"> PAGEREF _Toc142528366 \h </w:del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delText>15</w:delText>
        </w:r>
        <w:r w:rsidR="006B0A00" w:rsidRPr="00AD7CE4">
          <w:rPr>
            <w:rFonts w:cstheme="minorHAnsi"/>
            <w:noProof/>
            <w:webHidden/>
          </w:rPr>
          <w:fldChar w:fldCharType="end"/>
        </w:r>
        <w:r>
          <w:rPr>
            <w:rFonts w:cstheme="minorHAnsi"/>
            <w:noProof/>
          </w:rPr>
          <w:fldChar w:fldCharType="end"/>
        </w:r>
      </w:del>
    </w:p>
    <w:p w14:paraId="56E511A2" w14:textId="6C58BD89" w:rsidR="006B0A00" w:rsidRPr="00AD7CE4" w:rsidRDefault="00000000">
      <w:pPr>
        <w:pStyle w:val="Tabledesillustrations"/>
        <w:tabs>
          <w:tab w:val="right" w:leader="dot" w:pos="9062"/>
        </w:tabs>
        <w:rPr>
          <w:del w:id="1858" w:author="FURNON Cyril" w:date="2023-08-18T00:11:00Z"/>
          <w:rFonts w:eastAsiaTheme="minorEastAsia" w:cstheme="minorHAnsi"/>
          <w:noProof/>
          <w:kern w:val="2"/>
          <w:lang w:eastAsia="fr-FR"/>
          <w14:ligatures w14:val="standardContextual"/>
        </w:rPr>
      </w:pPr>
      <w:del w:id="1859" w:author="FURNON Cyril" w:date="2023-08-18T00:11:00Z">
        <w:r>
          <w:fldChar w:fldCharType="begin"/>
        </w:r>
        <w:r>
          <w:delInstrText>HYPERLINK "file:///C:\\Users\\AY024303\\Cyril\\Doc%20perso\\Diplome%20I5\\Dossier_prof\\FURNON_Cyril_EISI_2023.docx" \l "_Toc142528367"</w:delInstrText>
        </w:r>
        <w:r>
          <w:fldChar w:fldCharType="separate"/>
        </w:r>
        <w:r w:rsidR="006B0A00" w:rsidRPr="00AD7CE4">
          <w:rPr>
            <w:rStyle w:val="Lienhypertexte"/>
            <w:rFonts w:cstheme="minorHAnsi"/>
            <w:noProof/>
          </w:rPr>
          <w:delText>Figure 8 : Page d'accueil du site portail DomusVi3</w:delTex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delInstrText xml:space="preserve"> PAGEREF _Toc142528367 \h </w:del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delText>15</w:delText>
        </w:r>
        <w:r w:rsidR="006B0A00" w:rsidRPr="00AD7CE4">
          <w:rPr>
            <w:rFonts w:cstheme="minorHAnsi"/>
            <w:noProof/>
            <w:webHidden/>
          </w:rPr>
          <w:fldChar w:fldCharType="end"/>
        </w:r>
        <w:r>
          <w:rPr>
            <w:rFonts w:cstheme="minorHAnsi"/>
            <w:noProof/>
          </w:rPr>
          <w:fldChar w:fldCharType="end"/>
        </w:r>
      </w:del>
    </w:p>
    <w:p w14:paraId="2CE25A81" w14:textId="5DDCD3AC" w:rsidR="006B0A00" w:rsidRPr="00AD7CE4" w:rsidRDefault="00000000">
      <w:pPr>
        <w:pStyle w:val="Tabledesillustrations"/>
        <w:tabs>
          <w:tab w:val="right" w:leader="dot" w:pos="9062"/>
        </w:tabs>
        <w:rPr>
          <w:del w:id="1860" w:author="FURNON Cyril" w:date="2023-08-18T00:11:00Z"/>
          <w:rFonts w:eastAsiaTheme="minorEastAsia" w:cstheme="minorHAnsi"/>
          <w:noProof/>
          <w:kern w:val="2"/>
          <w:lang w:eastAsia="fr-FR"/>
          <w14:ligatures w14:val="standardContextual"/>
        </w:rPr>
      </w:pPr>
      <w:del w:id="1861" w:author="FURNON Cyril" w:date="2023-08-18T00:11:00Z">
        <w:r>
          <w:fldChar w:fldCharType="begin"/>
        </w:r>
        <w:r>
          <w:delInstrText>HYPERLINK "file:///C:\\Users\\AY024303\\Cyril\\Doc%20perso\\Diplome%20I5\\Dossier_prof\\FURNON_Cyril_EISI_2023.docx" \l "_Toc142528368"</w:delInstrText>
        </w:r>
        <w:r>
          <w:fldChar w:fldCharType="separate"/>
        </w:r>
        <w:r w:rsidR="006B0A00" w:rsidRPr="00AD7CE4">
          <w:rPr>
            <w:rStyle w:val="Lienhypertexte"/>
            <w:rFonts w:cstheme="minorHAnsi"/>
            <w:noProof/>
          </w:rPr>
          <w:delText>Figure 8 : Page d'accueil du site portail DomusVi</w:delTex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delInstrText xml:space="preserve"> PAGEREF _Toc142528368 \h </w:del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delText>17</w:delText>
        </w:r>
        <w:r w:rsidR="006B0A00" w:rsidRPr="00AD7CE4">
          <w:rPr>
            <w:rFonts w:cstheme="minorHAnsi"/>
            <w:noProof/>
            <w:webHidden/>
          </w:rPr>
          <w:fldChar w:fldCharType="end"/>
        </w:r>
        <w:r>
          <w:rPr>
            <w:rFonts w:cstheme="minorHAnsi"/>
            <w:noProof/>
          </w:rPr>
          <w:fldChar w:fldCharType="end"/>
        </w:r>
      </w:del>
    </w:p>
    <w:p w14:paraId="02B6DADD" w14:textId="0A77FC9B" w:rsidR="006B0A00" w:rsidRPr="00AD7CE4" w:rsidRDefault="00000000">
      <w:pPr>
        <w:pStyle w:val="Tabledesillustrations"/>
        <w:tabs>
          <w:tab w:val="right" w:leader="dot" w:pos="9062"/>
        </w:tabs>
        <w:rPr>
          <w:del w:id="1862" w:author="FURNON Cyril" w:date="2023-08-18T00:11:00Z"/>
          <w:rFonts w:eastAsiaTheme="minorEastAsia" w:cstheme="minorHAnsi"/>
          <w:noProof/>
          <w:kern w:val="2"/>
          <w:lang w:eastAsia="fr-FR"/>
          <w14:ligatures w14:val="standardContextual"/>
        </w:rPr>
      </w:pPr>
      <w:del w:id="1863" w:author="FURNON Cyril" w:date="2023-08-18T00:11:00Z">
        <w:r>
          <w:fldChar w:fldCharType="begin"/>
        </w:r>
        <w:r>
          <w:delInstrText>HYPERLINK "file:///C:\\Users\\AY024303\\Cyril\\Doc%20perso\\Diplome%20I5\\Dossier_prof\\FURNON_Cyril_EISI_2023.docx" \l "_Toc142528369"</w:delInstrText>
        </w:r>
        <w:r>
          <w:fldChar w:fldCharType="separate"/>
        </w:r>
        <w:r w:rsidR="006B0A00" w:rsidRPr="00AD7CE4">
          <w:rPr>
            <w:rStyle w:val="Lienhypertexte"/>
            <w:rFonts w:cstheme="minorHAnsi"/>
            <w:noProof/>
          </w:rPr>
          <w:delText>Figure 9 : Système d'information du Portail DomusViFigure 8 : Page d'accueil du site portail DomusVi</w:delTex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delInstrText xml:space="preserve"> PAGEREF _Toc142528369 \h </w:del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delText>17</w:delText>
        </w:r>
        <w:r w:rsidR="006B0A00" w:rsidRPr="00AD7CE4">
          <w:rPr>
            <w:rFonts w:cstheme="minorHAnsi"/>
            <w:noProof/>
            <w:webHidden/>
          </w:rPr>
          <w:fldChar w:fldCharType="end"/>
        </w:r>
        <w:r>
          <w:rPr>
            <w:rFonts w:cstheme="minorHAnsi"/>
            <w:noProof/>
          </w:rPr>
          <w:fldChar w:fldCharType="end"/>
        </w:r>
      </w:del>
    </w:p>
    <w:p w14:paraId="3BF6F527" w14:textId="611C28E1" w:rsidR="006B0A00" w:rsidRPr="00AD7CE4" w:rsidRDefault="00000000">
      <w:pPr>
        <w:pStyle w:val="Tabledesillustrations"/>
        <w:tabs>
          <w:tab w:val="right" w:leader="dot" w:pos="9062"/>
        </w:tabs>
        <w:rPr>
          <w:del w:id="1864" w:author="FURNON Cyril" w:date="2023-08-18T00:11:00Z"/>
          <w:rFonts w:eastAsiaTheme="minorEastAsia" w:cstheme="minorHAnsi"/>
          <w:noProof/>
          <w:kern w:val="2"/>
          <w:lang w:eastAsia="fr-FR"/>
          <w14:ligatures w14:val="standardContextual"/>
        </w:rPr>
      </w:pPr>
      <w:del w:id="1865" w:author="FURNON Cyril" w:date="2023-08-18T00:11:00Z">
        <w:r>
          <w:fldChar w:fldCharType="begin"/>
        </w:r>
        <w:r>
          <w:delInstrText>HYPERLINK "file:///C:\\Users\\AY024303\\Cyril\\Doc%20perso\\Diplome%20I5\\Dossier_prof\\FURNON_Cyril_EISI_2023.docx" \l "_Toc142528370"</w:delInstrText>
        </w:r>
        <w:r>
          <w:fldChar w:fldCharType="separate"/>
        </w:r>
        <w:r w:rsidR="006B0A00" w:rsidRPr="00AD7CE4">
          <w:rPr>
            <w:rStyle w:val="Lienhypertexte"/>
            <w:rFonts w:cstheme="minorHAnsi"/>
            <w:noProof/>
          </w:rPr>
          <w:delText>Figure 9 : Système d'information du Portail DomusVi</w:delTex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delInstrText xml:space="preserve"> PAGEREF _Toc142528370 \h </w:del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delText>18</w:delText>
        </w:r>
        <w:r w:rsidR="006B0A00" w:rsidRPr="00AD7CE4">
          <w:rPr>
            <w:rFonts w:cstheme="minorHAnsi"/>
            <w:noProof/>
            <w:webHidden/>
          </w:rPr>
          <w:fldChar w:fldCharType="end"/>
        </w:r>
        <w:r>
          <w:rPr>
            <w:rFonts w:cstheme="minorHAnsi"/>
            <w:noProof/>
          </w:rPr>
          <w:fldChar w:fldCharType="end"/>
        </w:r>
      </w:del>
    </w:p>
    <w:p w14:paraId="0C279ABC" w14:textId="7B992F2D" w:rsidR="006B0A00" w:rsidRPr="00AD7CE4" w:rsidRDefault="00000000">
      <w:pPr>
        <w:pStyle w:val="Tabledesillustrations"/>
        <w:tabs>
          <w:tab w:val="right" w:leader="dot" w:pos="9062"/>
        </w:tabs>
        <w:rPr>
          <w:del w:id="1866" w:author="FURNON Cyril" w:date="2023-08-18T00:11:00Z"/>
          <w:rFonts w:eastAsiaTheme="minorEastAsia" w:cstheme="minorHAnsi"/>
          <w:noProof/>
          <w:kern w:val="2"/>
          <w:lang w:eastAsia="fr-FR"/>
          <w14:ligatures w14:val="standardContextual"/>
        </w:rPr>
      </w:pPr>
      <w:del w:id="1867" w:author="FURNON Cyril" w:date="2023-08-18T00:11:00Z">
        <w:r>
          <w:fldChar w:fldCharType="begin"/>
        </w:r>
        <w:r>
          <w:delInstrText>HYPERLINK "file:///C:\\Users\\AY024303\\Cyril\\Doc%20perso\\Diplome%20I5\\Dossier_prof\\FURNON_Cyril_EISI_2023.docx" \l "_Toc142528371"</w:delInstrText>
        </w:r>
        <w:r>
          <w:fldChar w:fldCharType="separate"/>
        </w:r>
        <w:r w:rsidR="006B0A00" w:rsidRPr="00AD7CE4">
          <w:rPr>
            <w:rStyle w:val="Lienhypertexte"/>
            <w:rFonts w:cstheme="minorHAnsi"/>
            <w:noProof/>
          </w:rPr>
          <w:delText>Figure 9 : Système d'information du Portail DomusVi</w:delTex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delInstrText xml:space="preserve"> PAGEREF _Toc142528371 \h </w:del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delText>18</w:delText>
        </w:r>
        <w:r w:rsidR="006B0A00" w:rsidRPr="00AD7CE4">
          <w:rPr>
            <w:rFonts w:cstheme="minorHAnsi"/>
            <w:noProof/>
            <w:webHidden/>
          </w:rPr>
          <w:fldChar w:fldCharType="end"/>
        </w:r>
        <w:r>
          <w:rPr>
            <w:rFonts w:cstheme="minorHAnsi"/>
            <w:noProof/>
          </w:rPr>
          <w:fldChar w:fldCharType="end"/>
        </w:r>
      </w:del>
    </w:p>
    <w:p w14:paraId="6667E64D" w14:textId="34173CD7" w:rsidR="006B0A00" w:rsidRPr="00AD7CE4" w:rsidRDefault="00000000">
      <w:pPr>
        <w:pStyle w:val="Tabledesillustrations"/>
        <w:tabs>
          <w:tab w:val="right" w:leader="dot" w:pos="9062"/>
        </w:tabs>
        <w:rPr>
          <w:del w:id="1868" w:author="FURNON Cyril" w:date="2023-08-18T00:11:00Z"/>
          <w:rFonts w:eastAsiaTheme="minorEastAsia" w:cstheme="minorHAnsi"/>
          <w:noProof/>
          <w:kern w:val="2"/>
          <w:lang w:eastAsia="fr-FR"/>
          <w14:ligatures w14:val="standardContextual"/>
        </w:rPr>
      </w:pPr>
      <w:del w:id="1869" w:author="FURNON Cyril" w:date="2023-08-18T00:11:00Z">
        <w:r>
          <w:fldChar w:fldCharType="begin"/>
        </w:r>
        <w:r>
          <w:delInstrText>HYPERLINK "file:///C:\\Users\\AY024303\\Cyril\\Doc%20perso\\Diplome%20I5\\Dossier_prof\\FURNON_Cyril_EISI_2023.docx" \l "_Toc142528372"</w:delInstrText>
        </w:r>
        <w:r>
          <w:fldChar w:fldCharType="separate"/>
        </w:r>
        <w:r w:rsidR="006B0A00" w:rsidRPr="00AD7CE4">
          <w:rPr>
            <w:rStyle w:val="Lienhypertexte"/>
            <w:rFonts w:cstheme="minorHAnsi"/>
            <w:noProof/>
          </w:rPr>
          <w:delText>Figure 18 : Domaine MDM du portail DomusViFigure 19 : Domaine CRM du portail DomusVi</w:delTex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delInstrText xml:space="preserve"> PAGEREF _Toc142528372 \h </w:del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delText>19</w:delText>
        </w:r>
        <w:r w:rsidR="006B0A00" w:rsidRPr="00AD7CE4">
          <w:rPr>
            <w:rFonts w:cstheme="minorHAnsi"/>
            <w:noProof/>
            <w:webHidden/>
          </w:rPr>
          <w:fldChar w:fldCharType="end"/>
        </w:r>
        <w:r>
          <w:rPr>
            <w:rFonts w:cstheme="minorHAnsi"/>
            <w:noProof/>
          </w:rPr>
          <w:fldChar w:fldCharType="end"/>
        </w:r>
      </w:del>
    </w:p>
    <w:p w14:paraId="3AFB072B" w14:textId="11D2412B" w:rsidR="006B0A00" w:rsidRPr="00AD7CE4" w:rsidRDefault="00000000">
      <w:pPr>
        <w:pStyle w:val="Tabledesillustrations"/>
        <w:tabs>
          <w:tab w:val="right" w:leader="dot" w:pos="9062"/>
        </w:tabs>
        <w:rPr>
          <w:del w:id="1870" w:author="FURNON Cyril" w:date="2023-08-18T00:11:00Z"/>
          <w:rFonts w:eastAsiaTheme="minorEastAsia" w:cstheme="minorHAnsi"/>
          <w:noProof/>
          <w:kern w:val="2"/>
          <w:lang w:eastAsia="fr-FR"/>
          <w14:ligatures w14:val="standardContextual"/>
        </w:rPr>
      </w:pPr>
      <w:del w:id="1871" w:author="FURNON Cyril" w:date="2023-08-18T00:11:00Z">
        <w:r>
          <w:fldChar w:fldCharType="begin"/>
        </w:r>
        <w:r>
          <w:delInstrText>HYPERLINK "file:///C:\\Users\\AY024303\\Cyril\\Doc%20perso\\Diplome%20I5\\Dossier_prof\\FURNON_Cyril_EISI_2023.docx" \l "_Toc142528373"</w:delInstrText>
        </w:r>
        <w:r>
          <w:fldChar w:fldCharType="separate"/>
        </w:r>
        <w:r w:rsidR="006B0A00" w:rsidRPr="00AD7CE4">
          <w:rPr>
            <w:rStyle w:val="Lienhypertexte"/>
            <w:rFonts w:cstheme="minorHAnsi"/>
            <w:noProof/>
          </w:rPr>
          <w:delText>Figure 11 : Domaine MDM du portail DomusViFigure 10 : Domaine CRM du portail DomusVi</w:delTex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delInstrText xml:space="preserve"> PAGEREF _Toc142528373 \h </w:del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delText>19</w:delText>
        </w:r>
        <w:r w:rsidR="006B0A00" w:rsidRPr="00AD7CE4">
          <w:rPr>
            <w:rFonts w:cstheme="minorHAnsi"/>
            <w:noProof/>
            <w:webHidden/>
          </w:rPr>
          <w:fldChar w:fldCharType="end"/>
        </w:r>
        <w:r>
          <w:rPr>
            <w:rFonts w:cstheme="minorHAnsi"/>
            <w:noProof/>
          </w:rPr>
          <w:fldChar w:fldCharType="end"/>
        </w:r>
      </w:del>
    </w:p>
    <w:p w14:paraId="4B4EC560" w14:textId="1E282D22" w:rsidR="006B0A00" w:rsidRPr="00AD7CE4" w:rsidRDefault="00000000">
      <w:pPr>
        <w:pStyle w:val="Tabledesillustrations"/>
        <w:tabs>
          <w:tab w:val="right" w:leader="dot" w:pos="9062"/>
        </w:tabs>
        <w:rPr>
          <w:del w:id="1872" w:author="FURNON Cyril" w:date="2023-08-18T00:11:00Z"/>
          <w:rFonts w:eastAsiaTheme="minorEastAsia" w:cstheme="minorHAnsi"/>
          <w:noProof/>
          <w:kern w:val="2"/>
          <w:lang w:eastAsia="fr-FR"/>
          <w14:ligatures w14:val="standardContextual"/>
        </w:rPr>
      </w:pPr>
      <w:del w:id="1873" w:author="FURNON Cyril" w:date="2023-08-18T00:11:00Z">
        <w:r>
          <w:fldChar w:fldCharType="begin"/>
        </w:r>
        <w:r>
          <w:delInstrText>HYPERLINK "file:///C:\\Users\\AY024303\\Cyril\\Doc%20perso\\Diplome%20I5\\Dossier_prof\\FURNON_Cyril_EISI_2023.docx" \l "_Toc142528374"</w:delInstrText>
        </w:r>
        <w:r>
          <w:fldChar w:fldCharType="separate"/>
        </w:r>
        <w:r w:rsidR="006B0A00" w:rsidRPr="00AD7CE4">
          <w:rPr>
            <w:rStyle w:val="Lienhypertexte"/>
            <w:rFonts w:cstheme="minorHAnsi"/>
            <w:noProof/>
          </w:rPr>
          <w:delText>Figure 18 : Domaine MDM du portail DomusViFigure 19 : Domaine CRM du portail DomusVi</w:delTex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delInstrText xml:space="preserve"> PAGEREF _Toc142528374 \h </w:del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delText>19</w:delText>
        </w:r>
        <w:r w:rsidR="006B0A00" w:rsidRPr="00AD7CE4">
          <w:rPr>
            <w:rFonts w:cstheme="minorHAnsi"/>
            <w:noProof/>
            <w:webHidden/>
          </w:rPr>
          <w:fldChar w:fldCharType="end"/>
        </w:r>
        <w:r>
          <w:rPr>
            <w:rFonts w:cstheme="minorHAnsi"/>
            <w:noProof/>
          </w:rPr>
          <w:fldChar w:fldCharType="end"/>
        </w:r>
      </w:del>
    </w:p>
    <w:p w14:paraId="27F6DC07" w14:textId="5C9262BD" w:rsidR="006B0A00" w:rsidRPr="00AD7CE4" w:rsidRDefault="00000000">
      <w:pPr>
        <w:pStyle w:val="Tabledesillustrations"/>
        <w:tabs>
          <w:tab w:val="right" w:leader="dot" w:pos="9062"/>
        </w:tabs>
        <w:rPr>
          <w:del w:id="1874" w:author="FURNON Cyril" w:date="2023-08-18T00:11:00Z"/>
          <w:rFonts w:eastAsiaTheme="minorEastAsia" w:cstheme="minorHAnsi"/>
          <w:noProof/>
          <w:kern w:val="2"/>
          <w:lang w:eastAsia="fr-FR"/>
          <w14:ligatures w14:val="standardContextual"/>
        </w:rPr>
      </w:pPr>
      <w:del w:id="1875" w:author="FURNON Cyril" w:date="2023-08-18T00:11:00Z">
        <w:r>
          <w:fldChar w:fldCharType="begin"/>
        </w:r>
        <w:r>
          <w:delInstrText>HYPERLINK "file:///C:\\Users\\AY024303\\Cyril\\Doc%20perso\\Diplome%20I5\\Dossier_prof\\FURNON_Cyril_EISI_2023.docx" \l "_Toc142528375"</w:delInstrText>
        </w:r>
        <w:r>
          <w:fldChar w:fldCharType="separate"/>
        </w:r>
        <w:r w:rsidR="006B0A00" w:rsidRPr="00AD7CE4">
          <w:rPr>
            <w:rStyle w:val="Lienhypertexte"/>
            <w:rFonts w:cstheme="minorHAnsi"/>
            <w:noProof/>
          </w:rPr>
          <w:delText>Figure 11 : Domaine MDM du portail DomusVi</w:delTex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delInstrText xml:space="preserve"> PAGEREF _Toc142528375 \h </w:del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delText>19</w:delText>
        </w:r>
        <w:r w:rsidR="006B0A00" w:rsidRPr="00AD7CE4">
          <w:rPr>
            <w:rFonts w:cstheme="minorHAnsi"/>
            <w:noProof/>
            <w:webHidden/>
          </w:rPr>
          <w:fldChar w:fldCharType="end"/>
        </w:r>
        <w:r>
          <w:rPr>
            <w:rFonts w:cstheme="minorHAnsi"/>
            <w:noProof/>
          </w:rPr>
          <w:fldChar w:fldCharType="end"/>
        </w:r>
      </w:del>
    </w:p>
    <w:p w14:paraId="4463BE73" w14:textId="3722236B" w:rsidR="006B0A00" w:rsidRPr="00AD7CE4" w:rsidRDefault="00000000">
      <w:pPr>
        <w:pStyle w:val="Tabledesillustrations"/>
        <w:tabs>
          <w:tab w:val="right" w:leader="dot" w:pos="9062"/>
        </w:tabs>
        <w:rPr>
          <w:del w:id="1876" w:author="FURNON Cyril" w:date="2023-08-18T00:11:00Z"/>
          <w:rFonts w:eastAsiaTheme="minorEastAsia" w:cstheme="minorHAnsi"/>
          <w:noProof/>
          <w:kern w:val="2"/>
          <w:lang w:eastAsia="fr-FR"/>
          <w14:ligatures w14:val="standardContextual"/>
        </w:rPr>
      </w:pPr>
      <w:del w:id="1877" w:author="FURNON Cyril" w:date="2023-08-18T00:11:00Z">
        <w:r>
          <w:fldChar w:fldCharType="begin"/>
        </w:r>
        <w:r>
          <w:delInstrText>HYPERLINK "file:///C:\\Users\\AY024303\\Cyril\\Doc%20perso\\Diplome%20I5\\Dossier_prof\\FURNON_Cyril_EISI_2023.docx" \l "_Toc142528376"</w:delInstrText>
        </w:r>
        <w:r>
          <w:fldChar w:fldCharType="separate"/>
        </w:r>
        <w:r w:rsidR="006B0A00" w:rsidRPr="00AD7CE4">
          <w:rPr>
            <w:rStyle w:val="Lienhypertexte"/>
            <w:rFonts w:cstheme="minorHAnsi"/>
            <w:noProof/>
          </w:rPr>
          <w:delText>Figure 21: Schéma de la méthode Agile Scrum Source : https://all-it-network.com/methode-agile/Figure 22 : Domaine MDM du portail DomusVi</w:delTex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delInstrText xml:space="preserve"> PAGEREF _Toc142528376 \h </w:del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delText>19</w:delText>
        </w:r>
        <w:r w:rsidR="006B0A00" w:rsidRPr="00AD7CE4">
          <w:rPr>
            <w:rFonts w:cstheme="minorHAnsi"/>
            <w:noProof/>
            <w:webHidden/>
          </w:rPr>
          <w:fldChar w:fldCharType="end"/>
        </w:r>
        <w:r>
          <w:rPr>
            <w:rFonts w:cstheme="minorHAnsi"/>
            <w:noProof/>
          </w:rPr>
          <w:fldChar w:fldCharType="end"/>
        </w:r>
      </w:del>
    </w:p>
    <w:p w14:paraId="418E2DAD" w14:textId="6F3ADD67" w:rsidR="006B0A00" w:rsidRPr="00AD7CE4" w:rsidRDefault="00000000">
      <w:pPr>
        <w:pStyle w:val="Tabledesillustrations"/>
        <w:tabs>
          <w:tab w:val="right" w:leader="dot" w:pos="9062"/>
        </w:tabs>
        <w:rPr>
          <w:del w:id="1878" w:author="FURNON Cyril" w:date="2023-08-18T00:11:00Z"/>
          <w:rFonts w:eastAsiaTheme="minorEastAsia" w:cstheme="minorHAnsi"/>
          <w:noProof/>
          <w:kern w:val="2"/>
          <w:lang w:eastAsia="fr-FR"/>
          <w14:ligatures w14:val="standardContextual"/>
        </w:rPr>
      </w:pPr>
      <w:del w:id="1879" w:author="FURNON Cyril" w:date="2023-08-18T00:11:00Z">
        <w:r>
          <w:fldChar w:fldCharType="begin"/>
        </w:r>
        <w:r>
          <w:delInstrText>HYPERLINK "file:///C:\\Users\\AY024303\\Cyril\\Doc%20perso\\Diplome%20I5\\Dossier_prof\\FURNON_Cyril_EISI_2023.docx" \l "_Toc142528377"</w:delInstrText>
        </w:r>
        <w:r>
          <w:fldChar w:fldCharType="separate"/>
        </w:r>
        <w:r w:rsidR="006B0A00" w:rsidRPr="00AD7CE4">
          <w:rPr>
            <w:rStyle w:val="Lienhypertexte"/>
            <w:rFonts w:cstheme="minorHAnsi"/>
            <w:noProof/>
          </w:rPr>
          <w:delText>Figure 12: Schéma de la méthode Agile Scrum Source : https://all-it-network.com/methode-agile/Figure 11 : Domaine MDM du portail DomusVi</w:delTex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delInstrText xml:space="preserve"> PAGEREF _Toc142528377 \h </w:del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delText>19</w:delText>
        </w:r>
        <w:r w:rsidR="006B0A00" w:rsidRPr="00AD7CE4">
          <w:rPr>
            <w:rFonts w:cstheme="minorHAnsi"/>
            <w:noProof/>
            <w:webHidden/>
          </w:rPr>
          <w:fldChar w:fldCharType="end"/>
        </w:r>
        <w:r>
          <w:rPr>
            <w:rFonts w:cstheme="minorHAnsi"/>
            <w:noProof/>
          </w:rPr>
          <w:fldChar w:fldCharType="end"/>
        </w:r>
      </w:del>
    </w:p>
    <w:p w14:paraId="067B0EE8" w14:textId="7B24ED24" w:rsidR="006B0A00" w:rsidRPr="00AD7CE4" w:rsidRDefault="00000000">
      <w:pPr>
        <w:pStyle w:val="Tabledesillustrations"/>
        <w:tabs>
          <w:tab w:val="right" w:leader="dot" w:pos="9062"/>
        </w:tabs>
        <w:rPr>
          <w:del w:id="1880" w:author="FURNON Cyril" w:date="2023-08-18T00:11:00Z"/>
          <w:rFonts w:eastAsiaTheme="minorEastAsia" w:cstheme="minorHAnsi"/>
          <w:noProof/>
          <w:kern w:val="2"/>
          <w:lang w:eastAsia="fr-FR"/>
          <w14:ligatures w14:val="standardContextual"/>
        </w:rPr>
      </w:pPr>
      <w:del w:id="1881" w:author="FURNON Cyril" w:date="2023-08-18T00:11:00Z">
        <w:r>
          <w:fldChar w:fldCharType="begin"/>
        </w:r>
        <w:r>
          <w:delInstrText>HYPERLINK "file:///C:\\Users\\AY024303\\Cyril\\Doc%20perso\\Diplome%20I5\\Dossier_prof\\FURNON_Cyril_EISI_2023.docx" \l "_Toc142528378"</w:delInstrText>
        </w:r>
        <w:r>
          <w:fldChar w:fldCharType="separate"/>
        </w:r>
        <w:r w:rsidR="006B0A00" w:rsidRPr="00AD7CE4">
          <w:rPr>
            <w:rStyle w:val="Lienhypertexte"/>
            <w:rFonts w:cstheme="minorHAnsi"/>
            <w:noProof/>
          </w:rPr>
          <w:delText>Figure 21: Schéma de la méthode Agile Scrum Source : https://all-it-network.com/methode-agile/Figure 22 : Domaine MDM du portail DomusVi</w:delTex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delInstrText xml:space="preserve"> PAGEREF _Toc142528378 \h </w:del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delText>19</w:delText>
        </w:r>
        <w:r w:rsidR="006B0A00" w:rsidRPr="00AD7CE4">
          <w:rPr>
            <w:rFonts w:cstheme="minorHAnsi"/>
            <w:noProof/>
            <w:webHidden/>
          </w:rPr>
          <w:fldChar w:fldCharType="end"/>
        </w:r>
        <w:r>
          <w:rPr>
            <w:rFonts w:cstheme="minorHAnsi"/>
            <w:noProof/>
          </w:rPr>
          <w:fldChar w:fldCharType="end"/>
        </w:r>
      </w:del>
    </w:p>
    <w:p w14:paraId="39F79194" w14:textId="5F162239" w:rsidR="006B0A00" w:rsidRPr="00AD7CE4" w:rsidRDefault="00000000">
      <w:pPr>
        <w:pStyle w:val="Tabledesillustrations"/>
        <w:tabs>
          <w:tab w:val="right" w:leader="dot" w:pos="9062"/>
        </w:tabs>
        <w:rPr>
          <w:del w:id="1882" w:author="FURNON Cyril" w:date="2023-08-18T00:11:00Z"/>
          <w:rFonts w:eastAsiaTheme="minorEastAsia" w:cstheme="minorHAnsi"/>
          <w:noProof/>
          <w:kern w:val="2"/>
          <w:lang w:eastAsia="fr-FR"/>
          <w14:ligatures w14:val="standardContextual"/>
        </w:rPr>
      </w:pPr>
      <w:del w:id="1883" w:author="FURNON Cyril" w:date="2023-08-18T00:11:00Z">
        <w:r>
          <w:fldChar w:fldCharType="begin"/>
        </w:r>
        <w:r>
          <w:delInstrText>HYPERLINK "file:///C:\\Users\\AY024303\\Cyril\\Doc%20perso\\Diplome%20I5\\Dossier_prof\\FURNON_Cyril_EISI_2023.docx" \l "_Toc142528379"</w:delInstrText>
        </w:r>
        <w:r>
          <w:fldChar w:fldCharType="separate"/>
        </w:r>
        <w:r w:rsidR="006B0A00" w:rsidRPr="00AD7CE4">
          <w:rPr>
            <w:rStyle w:val="Lienhypertexte"/>
            <w:rFonts w:cstheme="minorHAnsi"/>
            <w:noProof/>
          </w:rPr>
          <w:delText>Figure 12: Schéma de la méthode Agile Scrum Source : https://all-it-network.com/methode-agile/</w:delTex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delInstrText xml:space="preserve"> PAGEREF _Toc142528379 \h </w:del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delText>22</w:delText>
        </w:r>
        <w:r w:rsidR="006B0A00" w:rsidRPr="00AD7CE4">
          <w:rPr>
            <w:rFonts w:cstheme="minorHAnsi"/>
            <w:noProof/>
            <w:webHidden/>
          </w:rPr>
          <w:fldChar w:fldCharType="end"/>
        </w:r>
        <w:r>
          <w:rPr>
            <w:rFonts w:cstheme="minorHAnsi"/>
            <w:noProof/>
          </w:rPr>
          <w:fldChar w:fldCharType="end"/>
        </w:r>
      </w:del>
    </w:p>
    <w:p w14:paraId="6998B68D" w14:textId="6A913005" w:rsidR="006B0A00" w:rsidRPr="00AD7CE4" w:rsidRDefault="00000000">
      <w:pPr>
        <w:pStyle w:val="Tabledesillustrations"/>
        <w:tabs>
          <w:tab w:val="right" w:leader="dot" w:pos="9062"/>
        </w:tabs>
        <w:rPr>
          <w:del w:id="1884" w:author="FURNON Cyril" w:date="2023-08-18T00:11:00Z"/>
          <w:rFonts w:eastAsiaTheme="minorEastAsia" w:cstheme="minorHAnsi"/>
          <w:noProof/>
          <w:kern w:val="2"/>
          <w:lang w:eastAsia="fr-FR"/>
          <w14:ligatures w14:val="standardContextual"/>
        </w:rPr>
      </w:pPr>
      <w:del w:id="1885" w:author="FURNON Cyril" w:date="2023-08-18T00:11:00Z">
        <w:r>
          <w:fldChar w:fldCharType="begin"/>
        </w:r>
        <w:r>
          <w:delInstrText>HYPERLINK "file:///C:\\Users\\AY024303\\Cyril\\Doc%20perso\\Diplome%20I5\\Dossier_prof\\FURNON_Cyril_EISI_2023.docx" \l "_Toc142528380"</w:delInstrText>
        </w:r>
        <w:r>
          <w:fldChar w:fldCharType="separate"/>
        </w:r>
        <w:r w:rsidR="006B0A00" w:rsidRPr="00AD7CE4">
          <w:rPr>
            <w:rStyle w:val="Lienhypertexte"/>
            <w:rFonts w:cstheme="minorHAnsi"/>
            <w:noProof/>
          </w:rPr>
          <w:delText>Figure 24 : Salons de discussions présents sur le serveur discord DomusViFigure 25: Schéma de la méthode Agile Scrum Source : https://all-it-network.com/methode-agile/</w:delTex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delInstrText xml:space="preserve"> PAGEREF _Toc142528380 \h </w:del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delText>22</w:delText>
        </w:r>
        <w:r w:rsidR="006B0A00" w:rsidRPr="00AD7CE4">
          <w:rPr>
            <w:rFonts w:cstheme="minorHAnsi"/>
            <w:noProof/>
            <w:webHidden/>
          </w:rPr>
          <w:fldChar w:fldCharType="end"/>
        </w:r>
        <w:r>
          <w:rPr>
            <w:rFonts w:cstheme="minorHAnsi"/>
            <w:noProof/>
          </w:rPr>
          <w:fldChar w:fldCharType="end"/>
        </w:r>
      </w:del>
    </w:p>
    <w:p w14:paraId="22A02C9F" w14:textId="2DF99DB7" w:rsidR="006B0A00" w:rsidRPr="00AD7CE4" w:rsidRDefault="00000000">
      <w:pPr>
        <w:pStyle w:val="Tabledesillustrations"/>
        <w:tabs>
          <w:tab w:val="right" w:leader="dot" w:pos="9062"/>
        </w:tabs>
        <w:rPr>
          <w:del w:id="1886" w:author="FURNON Cyril" w:date="2023-08-18T00:11:00Z"/>
          <w:rFonts w:eastAsiaTheme="minorEastAsia" w:cstheme="minorHAnsi"/>
          <w:noProof/>
          <w:kern w:val="2"/>
          <w:lang w:eastAsia="fr-FR"/>
          <w14:ligatures w14:val="standardContextual"/>
        </w:rPr>
      </w:pPr>
      <w:del w:id="1887" w:author="FURNON Cyril" w:date="2023-08-18T00:11:00Z">
        <w:r>
          <w:fldChar w:fldCharType="begin"/>
        </w:r>
        <w:r>
          <w:delInstrText>HYPERLINK "file:///C:\\Users\\AY024303\\Cyril\\Doc%20perso\\Diplome%20I5\\Dossier_prof\\FURNON_Cyril_EISI_2023.docx" \l "_Toc142528381"</w:delInstrText>
        </w:r>
        <w:r>
          <w:fldChar w:fldCharType="separate"/>
        </w:r>
        <w:r w:rsidR="006B0A00" w:rsidRPr="00AD7CE4">
          <w:rPr>
            <w:rStyle w:val="Lienhypertexte"/>
            <w:rFonts w:cstheme="minorHAnsi"/>
            <w:noProof/>
          </w:rPr>
          <w:delText>Figure 12: Schéma de la méthode Agile Scrum Source : https://all-it-network.com/methode-agile/</w:delTex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delInstrText xml:space="preserve"> PAGEREF _Toc142528381 \h </w:del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delText>22</w:delText>
        </w:r>
        <w:r w:rsidR="006B0A00" w:rsidRPr="00AD7CE4">
          <w:rPr>
            <w:rFonts w:cstheme="minorHAnsi"/>
            <w:noProof/>
            <w:webHidden/>
          </w:rPr>
          <w:fldChar w:fldCharType="end"/>
        </w:r>
        <w:r>
          <w:rPr>
            <w:rFonts w:cstheme="minorHAnsi"/>
            <w:noProof/>
          </w:rPr>
          <w:fldChar w:fldCharType="end"/>
        </w:r>
      </w:del>
    </w:p>
    <w:p w14:paraId="75DC8ABA" w14:textId="7D1070A9" w:rsidR="006B0A00" w:rsidRPr="00AD7CE4" w:rsidRDefault="00000000">
      <w:pPr>
        <w:pStyle w:val="Tabledesillustrations"/>
        <w:tabs>
          <w:tab w:val="right" w:leader="dot" w:pos="9062"/>
        </w:tabs>
        <w:rPr>
          <w:del w:id="1888" w:author="FURNON Cyril" w:date="2023-08-18T00:11:00Z"/>
          <w:rFonts w:eastAsiaTheme="minorEastAsia" w:cstheme="minorHAnsi"/>
          <w:noProof/>
          <w:kern w:val="2"/>
          <w:lang w:eastAsia="fr-FR"/>
          <w14:ligatures w14:val="standardContextual"/>
        </w:rPr>
      </w:pPr>
      <w:del w:id="1889" w:author="FURNON Cyril" w:date="2023-08-18T00:11:00Z">
        <w:r>
          <w:fldChar w:fldCharType="begin"/>
        </w:r>
        <w:r>
          <w:delInstrText>HYPERLINK "file:///C:\\Users\\AY024303\\Cyril\\Doc%20perso\\Diplome%20I5\\Dossier_prof\\FURNON_Cyril_EISI_2023.docx" \l "_Toc142528382"</w:delInstrText>
        </w:r>
        <w:r>
          <w:fldChar w:fldCharType="separate"/>
        </w:r>
        <w:r w:rsidR="006B0A00" w:rsidRPr="00AD7CE4">
          <w:rPr>
            <w:rStyle w:val="Lienhypertexte"/>
            <w:rFonts w:cstheme="minorHAnsi"/>
            <w:noProof/>
          </w:rPr>
          <w:delText>Figure 24 : Salons de discussions présents sur le serveur discord DomusViFigure 25: Schéma de la méthode Agile Scrum Source : https://all-it-network.com/methode-agile/</w:delTex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delInstrText xml:space="preserve"> PAGEREF _Toc142528382 \h </w:del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delText>22</w:delText>
        </w:r>
        <w:r w:rsidR="006B0A00" w:rsidRPr="00AD7CE4">
          <w:rPr>
            <w:rFonts w:cstheme="minorHAnsi"/>
            <w:noProof/>
            <w:webHidden/>
          </w:rPr>
          <w:fldChar w:fldCharType="end"/>
        </w:r>
        <w:r>
          <w:rPr>
            <w:rFonts w:cstheme="minorHAnsi"/>
            <w:noProof/>
          </w:rPr>
          <w:fldChar w:fldCharType="end"/>
        </w:r>
      </w:del>
    </w:p>
    <w:p w14:paraId="28C2FFE7" w14:textId="682D7643" w:rsidR="006B0A00" w:rsidRPr="00AD7CE4" w:rsidRDefault="00000000">
      <w:pPr>
        <w:pStyle w:val="Tabledesillustrations"/>
        <w:tabs>
          <w:tab w:val="right" w:leader="dot" w:pos="9062"/>
        </w:tabs>
        <w:rPr>
          <w:del w:id="1890" w:author="FURNON Cyril" w:date="2023-08-18T00:11:00Z"/>
          <w:rFonts w:eastAsiaTheme="minorEastAsia" w:cstheme="minorHAnsi"/>
          <w:noProof/>
          <w:kern w:val="2"/>
          <w:lang w:eastAsia="fr-FR"/>
          <w14:ligatures w14:val="standardContextual"/>
        </w:rPr>
      </w:pPr>
      <w:del w:id="1891" w:author="FURNON Cyril" w:date="2023-08-18T00:11:00Z">
        <w:r>
          <w:fldChar w:fldCharType="begin"/>
        </w:r>
        <w:r>
          <w:delInstrText>HYPERLINK "file:///C:\\Users\\AY024303\\Cyril\\Doc%20perso\\Diplome%20I5\\Dossier_prof\\FURNON_Cyril_EISI_2023.docx" \l "_Toc142528383"</w:delInstrText>
        </w:r>
        <w:r>
          <w:fldChar w:fldCharType="separate"/>
        </w:r>
        <w:r w:rsidR="006B0A00" w:rsidRPr="00AD7CE4">
          <w:rPr>
            <w:rStyle w:val="Lienhypertexte"/>
            <w:rFonts w:cstheme="minorHAnsi"/>
            <w:noProof/>
          </w:rPr>
          <w:delText>Figure 27 : Processus d'ajout d'une fonctionnalitéFigure 28 : Salons de discussions présents sur le serveur discord DomusVi</w:delTex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delInstrText xml:space="preserve"> PAGEREF _Toc142528383 \h </w:del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delText>25</w:delText>
        </w:r>
        <w:r w:rsidR="006B0A00" w:rsidRPr="00AD7CE4">
          <w:rPr>
            <w:rFonts w:cstheme="minorHAnsi"/>
            <w:noProof/>
            <w:webHidden/>
          </w:rPr>
          <w:fldChar w:fldCharType="end"/>
        </w:r>
        <w:r>
          <w:rPr>
            <w:rFonts w:cstheme="minorHAnsi"/>
            <w:noProof/>
          </w:rPr>
          <w:fldChar w:fldCharType="end"/>
        </w:r>
      </w:del>
    </w:p>
    <w:p w14:paraId="5BDFFDFC" w14:textId="08FA4989" w:rsidR="006B0A00" w:rsidRPr="00AD7CE4" w:rsidRDefault="00000000">
      <w:pPr>
        <w:pStyle w:val="Tabledesillustrations"/>
        <w:tabs>
          <w:tab w:val="right" w:leader="dot" w:pos="9062"/>
        </w:tabs>
        <w:rPr>
          <w:del w:id="1892" w:author="FURNON Cyril" w:date="2023-08-18T00:11:00Z"/>
          <w:rFonts w:eastAsiaTheme="minorEastAsia" w:cstheme="minorHAnsi"/>
          <w:noProof/>
          <w:kern w:val="2"/>
          <w:lang w:eastAsia="fr-FR"/>
          <w14:ligatures w14:val="standardContextual"/>
        </w:rPr>
      </w:pPr>
      <w:del w:id="1893" w:author="FURNON Cyril" w:date="2023-08-18T00:11:00Z">
        <w:r>
          <w:fldChar w:fldCharType="begin"/>
        </w:r>
        <w:r>
          <w:delInstrText>HYPERLINK "file:///C:\\Users\\AY024303\\Cyril\\Doc%20perso\\Diplome%20I5\\Dossier_prof\\FURNON_Cyril_EISI_2023.docx" \l "_Toc142528384"</w:delInstrText>
        </w:r>
        <w:r>
          <w:fldChar w:fldCharType="separate"/>
        </w:r>
        <w:r w:rsidR="006B0A00" w:rsidRPr="00AD7CE4">
          <w:rPr>
            <w:rStyle w:val="Lienhypertexte"/>
            <w:rFonts w:cstheme="minorHAnsi"/>
            <w:noProof/>
          </w:rPr>
          <w:delText>Figure 14 : Backlog de sprint de l'équipe PortailFigure 13 : Salons de discussions présents sur le serveur discord DomusVi</w:delTex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delInstrText xml:space="preserve"> PAGEREF _Toc142528384 \h </w:del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delText>25</w:delText>
        </w:r>
        <w:r w:rsidR="006B0A00" w:rsidRPr="00AD7CE4">
          <w:rPr>
            <w:rFonts w:cstheme="minorHAnsi"/>
            <w:noProof/>
            <w:webHidden/>
          </w:rPr>
          <w:fldChar w:fldCharType="end"/>
        </w:r>
        <w:r>
          <w:rPr>
            <w:rFonts w:cstheme="minorHAnsi"/>
            <w:noProof/>
          </w:rPr>
          <w:fldChar w:fldCharType="end"/>
        </w:r>
      </w:del>
    </w:p>
    <w:p w14:paraId="3B1F87CF" w14:textId="649DC305" w:rsidR="006B0A00" w:rsidRPr="00AD7CE4" w:rsidRDefault="00000000">
      <w:pPr>
        <w:pStyle w:val="Tabledesillustrations"/>
        <w:tabs>
          <w:tab w:val="right" w:leader="dot" w:pos="9062"/>
        </w:tabs>
        <w:rPr>
          <w:del w:id="1894" w:author="FURNON Cyril" w:date="2023-08-18T00:11:00Z"/>
          <w:rFonts w:eastAsiaTheme="minorEastAsia" w:cstheme="minorHAnsi"/>
          <w:noProof/>
          <w:kern w:val="2"/>
          <w:lang w:eastAsia="fr-FR"/>
          <w14:ligatures w14:val="standardContextual"/>
        </w:rPr>
      </w:pPr>
      <w:del w:id="1895" w:author="FURNON Cyril" w:date="2023-08-18T00:11:00Z">
        <w:r>
          <w:fldChar w:fldCharType="begin"/>
        </w:r>
        <w:r>
          <w:delInstrText>HYPERLINK "file:///C:\\Users\\AY024303\\Cyril\\Doc%20perso\\Diplome%20I5\\Dossier_prof\\FURNON_Cyril_EISI_2023.docx" \l "_Toc142528385"</w:delInstrText>
        </w:r>
        <w:r>
          <w:fldChar w:fldCharType="separate"/>
        </w:r>
        <w:r w:rsidR="006B0A00" w:rsidRPr="00AD7CE4">
          <w:rPr>
            <w:rStyle w:val="Lienhypertexte"/>
            <w:rFonts w:cstheme="minorHAnsi"/>
            <w:noProof/>
          </w:rPr>
          <w:delText>Figure 27 : Processus d'ajout d'une fonctionnalitéFigure 28 : Salons de discussions présents sur le serveur discord DomusVi</w:delTex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delInstrText xml:space="preserve"> PAGEREF _Toc142528385 \h </w:del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delText>25</w:delText>
        </w:r>
        <w:r w:rsidR="006B0A00" w:rsidRPr="00AD7CE4">
          <w:rPr>
            <w:rFonts w:cstheme="minorHAnsi"/>
            <w:noProof/>
            <w:webHidden/>
          </w:rPr>
          <w:fldChar w:fldCharType="end"/>
        </w:r>
        <w:r>
          <w:rPr>
            <w:rFonts w:cstheme="minorHAnsi"/>
            <w:noProof/>
          </w:rPr>
          <w:fldChar w:fldCharType="end"/>
        </w:r>
      </w:del>
    </w:p>
    <w:p w14:paraId="43A9F32E" w14:textId="275198DA" w:rsidR="006B0A00" w:rsidRPr="00AD7CE4" w:rsidRDefault="00000000">
      <w:pPr>
        <w:pStyle w:val="Tabledesillustrations"/>
        <w:tabs>
          <w:tab w:val="right" w:leader="dot" w:pos="9062"/>
        </w:tabs>
        <w:rPr>
          <w:del w:id="1896" w:author="FURNON Cyril" w:date="2023-08-18T00:11:00Z"/>
          <w:rFonts w:eastAsiaTheme="minorEastAsia" w:cstheme="minorHAnsi"/>
          <w:noProof/>
          <w:kern w:val="2"/>
          <w:lang w:eastAsia="fr-FR"/>
          <w14:ligatures w14:val="standardContextual"/>
        </w:rPr>
      </w:pPr>
      <w:del w:id="1897" w:author="FURNON Cyril" w:date="2023-08-18T00:11:00Z">
        <w:r>
          <w:fldChar w:fldCharType="begin"/>
        </w:r>
        <w:r>
          <w:delInstrText>HYPERLINK "file:///C:\\Users\\AY024303\\Cyril\\Doc%20perso\\Diplome%20I5\\Dossier_prof\\FURNON_Cyril_EISI_2023.docx" \l "_Toc142528386"</w:delInstrText>
        </w:r>
        <w:r>
          <w:fldChar w:fldCharType="separate"/>
        </w:r>
        <w:r w:rsidR="006B0A00" w:rsidRPr="00AD7CE4">
          <w:rPr>
            <w:rStyle w:val="Lienhypertexte"/>
            <w:rFonts w:cstheme="minorHAnsi"/>
            <w:noProof/>
          </w:rPr>
          <w:delText>Figure 14 : Backlog de sprint de l'équipe Portail</w:delTex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delInstrText xml:space="preserve"> PAGEREF _Toc142528386 \h </w:del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delText>25</w:delText>
        </w:r>
        <w:r w:rsidR="006B0A00" w:rsidRPr="00AD7CE4">
          <w:rPr>
            <w:rFonts w:cstheme="minorHAnsi"/>
            <w:noProof/>
            <w:webHidden/>
          </w:rPr>
          <w:fldChar w:fldCharType="end"/>
        </w:r>
        <w:r>
          <w:rPr>
            <w:rFonts w:cstheme="minorHAnsi"/>
            <w:noProof/>
          </w:rPr>
          <w:fldChar w:fldCharType="end"/>
        </w:r>
      </w:del>
    </w:p>
    <w:p w14:paraId="69E30386" w14:textId="6E6A7201" w:rsidR="006B0A00" w:rsidRPr="00AD7CE4" w:rsidRDefault="00000000">
      <w:pPr>
        <w:pStyle w:val="Tabledesillustrations"/>
        <w:tabs>
          <w:tab w:val="right" w:leader="dot" w:pos="9062"/>
        </w:tabs>
        <w:rPr>
          <w:del w:id="1898" w:author="FURNON Cyril" w:date="2023-08-18T00:11:00Z"/>
          <w:rFonts w:eastAsiaTheme="minorEastAsia" w:cstheme="minorHAnsi"/>
          <w:noProof/>
          <w:kern w:val="2"/>
          <w:lang w:eastAsia="fr-FR"/>
          <w14:ligatures w14:val="standardContextual"/>
        </w:rPr>
      </w:pPr>
      <w:del w:id="1899" w:author="FURNON Cyril" w:date="2023-08-18T00:11:00Z">
        <w:r>
          <w:fldChar w:fldCharType="begin"/>
        </w:r>
        <w:r>
          <w:delInstrText>HYPERLINK "file:///C:\\Users\\AY024303\\Cyril\\Doc%20perso\\Diplome%20I5\\Dossier_prof\\FURNON_Cyril_EISI_2023.docx" \l "_Toc142528387"</w:delInstrText>
        </w:r>
        <w:r>
          <w:fldChar w:fldCharType="separate"/>
        </w:r>
        <w:r w:rsidR="006B0A00" w:rsidRPr="00AD7CE4">
          <w:rPr>
            <w:rStyle w:val="Lienhypertexte"/>
            <w:rFonts w:cstheme="minorHAnsi"/>
            <w:noProof/>
          </w:rPr>
          <w:delText>Figure 30 : Backlog de sprint de l'équipe Portail</w:delTex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delInstrText xml:space="preserve"> PAGEREF _Toc142528387 \h </w:del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delText>25</w:delText>
        </w:r>
        <w:r w:rsidR="006B0A00" w:rsidRPr="00AD7CE4">
          <w:rPr>
            <w:rFonts w:cstheme="minorHAnsi"/>
            <w:noProof/>
            <w:webHidden/>
          </w:rPr>
          <w:fldChar w:fldCharType="end"/>
        </w:r>
        <w:r>
          <w:rPr>
            <w:rFonts w:cstheme="minorHAnsi"/>
            <w:noProof/>
          </w:rPr>
          <w:fldChar w:fldCharType="end"/>
        </w:r>
      </w:del>
    </w:p>
    <w:p w14:paraId="450B2763" w14:textId="018234F1" w:rsidR="006B0A00" w:rsidRPr="00AD7CE4" w:rsidRDefault="00000000">
      <w:pPr>
        <w:pStyle w:val="Tabledesillustrations"/>
        <w:tabs>
          <w:tab w:val="right" w:leader="dot" w:pos="9062"/>
        </w:tabs>
        <w:rPr>
          <w:del w:id="1900" w:author="FURNON Cyril" w:date="2023-08-18T00:11:00Z"/>
          <w:rFonts w:eastAsiaTheme="minorEastAsia" w:cstheme="minorHAnsi"/>
          <w:noProof/>
          <w:kern w:val="2"/>
          <w:lang w:eastAsia="fr-FR"/>
          <w14:ligatures w14:val="standardContextual"/>
        </w:rPr>
      </w:pPr>
      <w:del w:id="1901" w:author="FURNON Cyril" w:date="2023-08-18T00:11:00Z">
        <w:r>
          <w:fldChar w:fldCharType="begin"/>
        </w:r>
        <w:r>
          <w:delInstrText>HYPERLINK "file:///C:\\Users\\AY024303\\Cyril\\Doc%20perso\\Diplome%20I5\\Dossier_prof\\FURNON_Cyril_EISI_2023.docx" \l "_Toc142528388"</w:delInstrText>
        </w:r>
        <w:r>
          <w:fldChar w:fldCharType="separate"/>
        </w:r>
        <w:r w:rsidR="006B0A00" w:rsidRPr="00AD7CE4">
          <w:rPr>
            <w:rStyle w:val="Lienhypertexte"/>
            <w:rFonts w:cstheme="minorHAnsi"/>
            <w:noProof/>
          </w:rPr>
          <w:delText>Figure 15 : Processus d'ajout d'une fonctionnalitéFigure 14 : Backlog de sprint de l'équipe Portail</w:delTex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delInstrText xml:space="preserve"> PAGEREF _Toc142528388 \h </w:del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delText>25</w:delText>
        </w:r>
        <w:r w:rsidR="006B0A00" w:rsidRPr="00AD7CE4">
          <w:rPr>
            <w:rFonts w:cstheme="minorHAnsi"/>
            <w:noProof/>
            <w:webHidden/>
          </w:rPr>
          <w:fldChar w:fldCharType="end"/>
        </w:r>
        <w:r>
          <w:rPr>
            <w:rFonts w:cstheme="minorHAnsi"/>
            <w:noProof/>
          </w:rPr>
          <w:fldChar w:fldCharType="end"/>
        </w:r>
      </w:del>
    </w:p>
    <w:p w14:paraId="57F2D688" w14:textId="0D74556E" w:rsidR="006B0A00" w:rsidRPr="00AD7CE4" w:rsidRDefault="00000000">
      <w:pPr>
        <w:pStyle w:val="Tabledesillustrations"/>
        <w:tabs>
          <w:tab w:val="right" w:leader="dot" w:pos="9062"/>
        </w:tabs>
        <w:rPr>
          <w:del w:id="1902" w:author="FURNON Cyril" w:date="2023-08-18T00:11:00Z"/>
          <w:rFonts w:eastAsiaTheme="minorEastAsia" w:cstheme="minorHAnsi"/>
          <w:noProof/>
          <w:kern w:val="2"/>
          <w:lang w:eastAsia="fr-FR"/>
          <w14:ligatures w14:val="standardContextual"/>
        </w:rPr>
      </w:pPr>
      <w:del w:id="1903" w:author="FURNON Cyril" w:date="2023-08-18T00:11:00Z">
        <w:r>
          <w:fldChar w:fldCharType="begin"/>
        </w:r>
        <w:r>
          <w:delInstrText>HYPERLINK "file:///C:\\Users\\AY024303\\Cyril\\Doc%20perso\\Diplome%20I5\\Dossier_prof\\FURNON_Cyril_EISI_2023.docx" \l "_Toc142528389"</w:delInstrText>
        </w:r>
        <w:r>
          <w:fldChar w:fldCharType="separate"/>
        </w:r>
        <w:r w:rsidR="006B0A00" w:rsidRPr="00AD7CE4">
          <w:rPr>
            <w:rStyle w:val="Lienhypertexte"/>
            <w:rFonts w:cstheme="minorHAnsi"/>
            <w:noProof/>
          </w:rPr>
          <w:delText>Figure 30 : Backlog de sprint de l'équipe Portail</w:delTex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delInstrText xml:space="preserve"> PAGEREF _Toc142528389 \h </w:del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delText>25</w:delText>
        </w:r>
        <w:r w:rsidR="006B0A00" w:rsidRPr="00AD7CE4">
          <w:rPr>
            <w:rFonts w:cstheme="minorHAnsi"/>
            <w:noProof/>
            <w:webHidden/>
          </w:rPr>
          <w:fldChar w:fldCharType="end"/>
        </w:r>
        <w:r>
          <w:rPr>
            <w:rFonts w:cstheme="minorHAnsi"/>
            <w:noProof/>
          </w:rPr>
          <w:fldChar w:fldCharType="end"/>
        </w:r>
      </w:del>
    </w:p>
    <w:p w14:paraId="1A1D09E2" w14:textId="500FF3C1" w:rsidR="006B0A00" w:rsidRPr="00AD7CE4" w:rsidRDefault="00000000">
      <w:pPr>
        <w:pStyle w:val="Tabledesillustrations"/>
        <w:tabs>
          <w:tab w:val="right" w:leader="dot" w:pos="9062"/>
        </w:tabs>
        <w:rPr>
          <w:del w:id="1904" w:author="FURNON Cyril" w:date="2023-08-18T00:11:00Z"/>
          <w:rFonts w:eastAsiaTheme="minorEastAsia" w:cstheme="minorHAnsi"/>
          <w:noProof/>
          <w:kern w:val="2"/>
          <w:lang w:eastAsia="fr-FR"/>
          <w14:ligatures w14:val="standardContextual"/>
        </w:rPr>
      </w:pPr>
      <w:del w:id="1905" w:author="FURNON Cyril" w:date="2023-08-18T00:11:00Z">
        <w:r>
          <w:fldChar w:fldCharType="begin"/>
        </w:r>
        <w:r>
          <w:delInstrText>HYPERLINK "file:///C:\\Users\\AY024303\\Cyril\\Doc%20perso\\Diplome%20I5\\Dossier_prof\\FURNON_Cyril_EISI_2023.docx" \l "_Toc142528390"</w:delInstrText>
        </w:r>
        <w:r>
          <w:fldChar w:fldCharType="separate"/>
        </w:r>
        <w:r w:rsidR="006B0A00" w:rsidRPr="00AD7CE4">
          <w:rPr>
            <w:rStyle w:val="Lienhypertexte"/>
            <w:rFonts w:cstheme="minorHAnsi"/>
            <w:noProof/>
          </w:rPr>
          <w:delText>Figure 15 : Processus d'ajout d'une fonctionnalité</w:delTex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delInstrText xml:space="preserve"> PAGEREF _Toc142528390 \h </w:del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delText>26</w:delText>
        </w:r>
        <w:r w:rsidR="006B0A00" w:rsidRPr="00AD7CE4">
          <w:rPr>
            <w:rFonts w:cstheme="minorHAnsi"/>
            <w:noProof/>
            <w:webHidden/>
          </w:rPr>
          <w:fldChar w:fldCharType="end"/>
        </w:r>
        <w:r>
          <w:rPr>
            <w:rFonts w:cstheme="minorHAnsi"/>
            <w:noProof/>
          </w:rPr>
          <w:fldChar w:fldCharType="end"/>
        </w:r>
      </w:del>
    </w:p>
    <w:p w14:paraId="6710DAD9" w14:textId="5F4056B1" w:rsidR="006B0A00" w:rsidRPr="00AD7CE4" w:rsidRDefault="00000000">
      <w:pPr>
        <w:pStyle w:val="Tabledesillustrations"/>
        <w:tabs>
          <w:tab w:val="right" w:leader="dot" w:pos="9062"/>
        </w:tabs>
        <w:rPr>
          <w:del w:id="1906" w:author="FURNON Cyril" w:date="2023-08-18T00:11:00Z"/>
          <w:rFonts w:eastAsiaTheme="minorEastAsia" w:cstheme="minorHAnsi"/>
          <w:noProof/>
          <w:kern w:val="2"/>
          <w:lang w:eastAsia="fr-FR"/>
          <w14:ligatures w14:val="standardContextual"/>
        </w:rPr>
      </w:pPr>
      <w:del w:id="1907" w:author="FURNON Cyril" w:date="2023-08-18T00:11:00Z">
        <w:r>
          <w:fldChar w:fldCharType="begin"/>
        </w:r>
        <w:r>
          <w:delInstrText>HYPERLINK "file:///C:\\Users\\AY024303\\Cyril\\Doc%20perso\\Diplome%20I5\\Dossier_prof\\FURNON_Cyril_EISI_2023.docx" \l "_Toc142528391"</w:delInstrText>
        </w:r>
        <w:r>
          <w:fldChar w:fldCharType="separate"/>
        </w:r>
        <w:r w:rsidR="006B0A00" w:rsidRPr="00AD7CE4">
          <w:rPr>
            <w:rStyle w:val="Lienhypertexte"/>
            <w:rFonts w:cstheme="minorHAnsi"/>
            <w:noProof/>
          </w:rPr>
          <w:delText>Figure 16 : Exemple de découpage des objets dans Azure DevOpsFigure 15 : Processus d'ajout d'une fonctionnalité</w:delTex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delInstrText xml:space="preserve"> PAGEREF _Toc142528391 \h </w:del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delText>26</w:delText>
        </w:r>
        <w:r w:rsidR="006B0A00" w:rsidRPr="00AD7CE4">
          <w:rPr>
            <w:rFonts w:cstheme="minorHAnsi"/>
            <w:noProof/>
            <w:webHidden/>
          </w:rPr>
          <w:fldChar w:fldCharType="end"/>
        </w:r>
        <w:r>
          <w:rPr>
            <w:rFonts w:cstheme="minorHAnsi"/>
            <w:noProof/>
          </w:rPr>
          <w:fldChar w:fldCharType="end"/>
        </w:r>
      </w:del>
    </w:p>
    <w:p w14:paraId="0CA89612" w14:textId="0A430A17" w:rsidR="006B0A00" w:rsidRPr="00AD7CE4" w:rsidRDefault="00000000">
      <w:pPr>
        <w:pStyle w:val="Tabledesillustrations"/>
        <w:tabs>
          <w:tab w:val="right" w:leader="dot" w:pos="9062"/>
        </w:tabs>
        <w:rPr>
          <w:del w:id="1908" w:author="FURNON Cyril" w:date="2023-08-18T00:11:00Z"/>
          <w:rFonts w:eastAsiaTheme="minorEastAsia" w:cstheme="minorHAnsi"/>
          <w:noProof/>
          <w:kern w:val="2"/>
          <w:lang w:eastAsia="fr-FR"/>
          <w14:ligatures w14:val="standardContextual"/>
        </w:rPr>
      </w:pPr>
      <w:del w:id="1909" w:author="FURNON Cyril" w:date="2023-08-18T00:11:00Z">
        <w:r>
          <w:fldChar w:fldCharType="begin"/>
        </w:r>
        <w:r>
          <w:delInstrText>HYPERLINK "file:///C:\\Users\\AY024303\\Cyril\\Doc%20perso\\Diplome%20I5\\Dossier_prof\\FURNON_Cyril_EISI_2023.docx" \l "_Toc142528392"</w:delInstrText>
        </w:r>
        <w:r>
          <w:fldChar w:fldCharType="separate"/>
        </w:r>
        <w:r w:rsidR="006B0A00" w:rsidRPr="00AD7CE4">
          <w:rPr>
            <w:rStyle w:val="Lienhypertexte"/>
            <w:rFonts w:cstheme="minorHAnsi"/>
            <w:noProof/>
          </w:rPr>
          <w:delText>Figure 16 : Exemple de découpage des objets dans Azure DevOps</w:delTex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delInstrText xml:space="preserve"> PAGEREF _Toc142528392 \h </w:del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delText>27</w:delText>
        </w:r>
        <w:r w:rsidR="006B0A00" w:rsidRPr="00AD7CE4">
          <w:rPr>
            <w:rFonts w:cstheme="minorHAnsi"/>
            <w:noProof/>
            <w:webHidden/>
          </w:rPr>
          <w:fldChar w:fldCharType="end"/>
        </w:r>
        <w:r>
          <w:rPr>
            <w:rFonts w:cstheme="minorHAnsi"/>
            <w:noProof/>
          </w:rPr>
          <w:fldChar w:fldCharType="end"/>
        </w:r>
      </w:del>
    </w:p>
    <w:p w14:paraId="3A91DED8" w14:textId="7C86C4A1" w:rsidR="006B0A00" w:rsidRPr="00AD7CE4" w:rsidRDefault="00000000">
      <w:pPr>
        <w:pStyle w:val="Tabledesillustrations"/>
        <w:tabs>
          <w:tab w:val="right" w:leader="dot" w:pos="9062"/>
        </w:tabs>
        <w:rPr>
          <w:del w:id="1910" w:author="FURNON Cyril" w:date="2023-08-18T00:11:00Z"/>
          <w:rFonts w:eastAsiaTheme="minorEastAsia" w:cstheme="minorHAnsi"/>
          <w:noProof/>
          <w:kern w:val="2"/>
          <w:lang w:eastAsia="fr-FR"/>
          <w14:ligatures w14:val="standardContextual"/>
        </w:rPr>
      </w:pPr>
      <w:del w:id="1911" w:author="FURNON Cyril" w:date="2023-08-18T00:11:00Z">
        <w:r>
          <w:fldChar w:fldCharType="begin"/>
        </w:r>
        <w:r>
          <w:delInstrText>HYPERLINK "file:///C:\\Users\\AY024303\\Cyril\\Doc%20perso\\Diplome%20I5\\Dossier_prof\\FURNON_Cyril_EISI_2023.docx" \l "_Toc142528393"</w:delInstrText>
        </w:r>
        <w:r>
          <w:fldChar w:fldCharType="separate"/>
        </w:r>
        <w:r w:rsidR="006B0A00" w:rsidRPr="00AD7CE4">
          <w:rPr>
            <w:rStyle w:val="Lienhypertexte"/>
            <w:rFonts w:cstheme="minorHAnsi"/>
            <w:noProof/>
          </w:rPr>
          <w:delText>Figure 33 : : ModelDvi du projet CRM (2)Figure 34 : Exemple de découpage des objets dans Azure DevOps</w:delTex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delInstrText xml:space="preserve"> PAGEREF _Toc142528393 \h </w:del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delText>27</w:delText>
        </w:r>
        <w:r w:rsidR="006B0A00" w:rsidRPr="00AD7CE4">
          <w:rPr>
            <w:rFonts w:cstheme="minorHAnsi"/>
            <w:noProof/>
            <w:webHidden/>
          </w:rPr>
          <w:fldChar w:fldCharType="end"/>
        </w:r>
        <w:r>
          <w:rPr>
            <w:rFonts w:cstheme="minorHAnsi"/>
            <w:noProof/>
          </w:rPr>
          <w:fldChar w:fldCharType="end"/>
        </w:r>
      </w:del>
    </w:p>
    <w:p w14:paraId="091EE80D" w14:textId="275FC6DB" w:rsidR="006B0A00" w:rsidRPr="00AD7CE4" w:rsidRDefault="00000000">
      <w:pPr>
        <w:pStyle w:val="Tabledesillustrations"/>
        <w:tabs>
          <w:tab w:val="right" w:leader="dot" w:pos="9062"/>
        </w:tabs>
        <w:rPr>
          <w:del w:id="1912" w:author="FURNON Cyril" w:date="2023-08-18T00:11:00Z"/>
          <w:rFonts w:eastAsiaTheme="minorEastAsia" w:cstheme="minorHAnsi"/>
          <w:noProof/>
          <w:kern w:val="2"/>
          <w:lang w:eastAsia="fr-FR"/>
          <w14:ligatures w14:val="standardContextual"/>
        </w:rPr>
      </w:pPr>
      <w:del w:id="1913" w:author="FURNON Cyril" w:date="2023-08-18T00:11:00Z">
        <w:r>
          <w:fldChar w:fldCharType="begin"/>
        </w:r>
        <w:r>
          <w:delInstrText>HYPERLINK "file:///C:\\Users\\AY024303\\Cyril\\Doc%20perso\\Diplome%20I5\\Dossier_prof\\FURNON_Cyril_EISI_2023.docx" \l "_Toc142528394"</w:delInstrText>
        </w:r>
        <w:r>
          <w:fldChar w:fldCharType="separate"/>
        </w:r>
        <w:r w:rsidR="006B0A00" w:rsidRPr="00AD7CE4">
          <w:rPr>
            <w:rStyle w:val="Lienhypertexte"/>
            <w:rFonts w:cstheme="minorHAnsi"/>
            <w:noProof/>
          </w:rPr>
          <w:delText>Figure 16 : Exemple de découpage des objets dans Azure DevOps</w:delTex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delInstrText xml:space="preserve"> PAGEREF _Toc142528394 \h </w:del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delText>27</w:delText>
        </w:r>
        <w:r w:rsidR="006B0A00" w:rsidRPr="00AD7CE4">
          <w:rPr>
            <w:rFonts w:cstheme="minorHAnsi"/>
            <w:noProof/>
            <w:webHidden/>
          </w:rPr>
          <w:fldChar w:fldCharType="end"/>
        </w:r>
        <w:r>
          <w:rPr>
            <w:rFonts w:cstheme="minorHAnsi"/>
            <w:noProof/>
          </w:rPr>
          <w:fldChar w:fldCharType="end"/>
        </w:r>
      </w:del>
    </w:p>
    <w:p w14:paraId="01B8FD90" w14:textId="3B319BF7" w:rsidR="006B0A00" w:rsidRPr="00AD7CE4" w:rsidRDefault="00000000">
      <w:pPr>
        <w:pStyle w:val="Tabledesillustrations"/>
        <w:tabs>
          <w:tab w:val="right" w:leader="dot" w:pos="9062"/>
        </w:tabs>
        <w:rPr>
          <w:del w:id="1914" w:author="FURNON Cyril" w:date="2023-08-18T00:11:00Z"/>
          <w:rFonts w:eastAsiaTheme="minorEastAsia" w:cstheme="minorHAnsi"/>
          <w:noProof/>
          <w:kern w:val="2"/>
          <w:lang w:eastAsia="fr-FR"/>
          <w14:ligatures w14:val="standardContextual"/>
        </w:rPr>
      </w:pPr>
      <w:del w:id="1915" w:author="FURNON Cyril" w:date="2023-08-18T00:11:00Z">
        <w:r>
          <w:fldChar w:fldCharType="begin"/>
        </w:r>
        <w:r>
          <w:delInstrText>HYPERLINK "file:///C:\\Users\\AY024303\\Cyril\\Doc%20perso\\Diplome%20I5\\Dossier_prof\\FURNON_Cyril_EISI_2023.docx" \l "_Toc142528395"</w:delInstrText>
        </w:r>
        <w:r>
          <w:fldChar w:fldCharType="separate"/>
        </w:r>
        <w:r w:rsidR="006B0A00" w:rsidRPr="00AD7CE4">
          <w:rPr>
            <w:rStyle w:val="Lienhypertexte"/>
            <w:rFonts w:cstheme="minorHAnsi"/>
            <w:noProof/>
          </w:rPr>
          <w:delText>Figure 33 : : ModelDvi du projet CRM (2)Figure 34 : Exemple de découpage des objets dans Azure DevOps</w:delTex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delInstrText xml:space="preserve"> PAGEREF _Toc142528395 \h </w:del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delText>27</w:delText>
        </w:r>
        <w:r w:rsidR="006B0A00" w:rsidRPr="00AD7CE4">
          <w:rPr>
            <w:rFonts w:cstheme="minorHAnsi"/>
            <w:noProof/>
            <w:webHidden/>
          </w:rPr>
          <w:fldChar w:fldCharType="end"/>
        </w:r>
        <w:r>
          <w:rPr>
            <w:rFonts w:cstheme="minorHAnsi"/>
            <w:noProof/>
          </w:rPr>
          <w:fldChar w:fldCharType="end"/>
        </w:r>
      </w:del>
    </w:p>
    <w:p w14:paraId="30E431B0" w14:textId="1F949381" w:rsidR="006B0A00" w:rsidRPr="00AD7CE4" w:rsidRDefault="00000000">
      <w:pPr>
        <w:pStyle w:val="Tabledesillustrations"/>
        <w:tabs>
          <w:tab w:val="right" w:leader="dot" w:pos="9062"/>
        </w:tabs>
        <w:rPr>
          <w:del w:id="1916" w:author="FURNON Cyril" w:date="2023-08-18T00:11:00Z"/>
          <w:rFonts w:eastAsiaTheme="minorEastAsia" w:cstheme="minorHAnsi"/>
          <w:noProof/>
          <w:kern w:val="2"/>
          <w:lang w:eastAsia="fr-FR"/>
          <w14:ligatures w14:val="standardContextual"/>
        </w:rPr>
      </w:pPr>
      <w:del w:id="1917" w:author="FURNON Cyril" w:date="2023-08-18T00:11:00Z">
        <w:r>
          <w:fldChar w:fldCharType="begin"/>
        </w:r>
        <w:r>
          <w:delInstrText>HYPERLINK "file:///C:\\Users\\AY024303\\Cyril\\Doc%20perso\\Diplome%20I5\\Dossier_prof\\FURNON_Cyril_EISI_2023.docx" \l "_Toc142528396"</w:delInstrText>
        </w:r>
        <w:r>
          <w:fldChar w:fldCharType="separate"/>
        </w:r>
        <w:r w:rsidR="006B0A00" w:rsidRPr="00AD7CE4">
          <w:rPr>
            <w:rStyle w:val="Lienhypertexte"/>
            <w:rFonts w:cstheme="minorHAnsi"/>
            <w:noProof/>
          </w:rPr>
          <w:delText>Figure 23 : ModelDvi du projet CRM (2)Figure 22 : ModelDvi du projet CRM (1)</w:delTex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delInstrText xml:space="preserve"> PAGEREF _Toc142528396 \h </w:del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delText>35</w:delText>
        </w:r>
        <w:r w:rsidR="006B0A00" w:rsidRPr="00AD7CE4">
          <w:rPr>
            <w:rFonts w:cstheme="minorHAnsi"/>
            <w:noProof/>
            <w:webHidden/>
          </w:rPr>
          <w:fldChar w:fldCharType="end"/>
        </w:r>
        <w:r>
          <w:rPr>
            <w:rFonts w:cstheme="minorHAnsi"/>
            <w:noProof/>
          </w:rPr>
          <w:fldChar w:fldCharType="end"/>
        </w:r>
      </w:del>
    </w:p>
    <w:p w14:paraId="3D530581" w14:textId="7C60164D" w:rsidR="006B0A00" w:rsidRPr="00AD7CE4" w:rsidRDefault="00000000">
      <w:pPr>
        <w:pStyle w:val="Tabledesillustrations"/>
        <w:tabs>
          <w:tab w:val="right" w:leader="dot" w:pos="9062"/>
        </w:tabs>
        <w:rPr>
          <w:del w:id="1918" w:author="FURNON Cyril" w:date="2023-08-18T00:11:00Z"/>
          <w:rFonts w:eastAsiaTheme="minorEastAsia" w:cstheme="minorHAnsi"/>
          <w:noProof/>
          <w:kern w:val="2"/>
          <w:lang w:eastAsia="fr-FR"/>
          <w14:ligatures w14:val="standardContextual"/>
        </w:rPr>
      </w:pPr>
      <w:del w:id="1919" w:author="FURNON Cyril" w:date="2023-08-18T00:11:00Z">
        <w:r>
          <w:fldChar w:fldCharType="begin"/>
        </w:r>
        <w:r>
          <w:delInstrText>HYPERLINK "file:///C:\\Users\\AY024303\\Cyril\\Doc%20perso\\Diplome%20I5\\Dossier_prof\\FURNON_Cyril_EISI_2023.docx" \l "_Toc142528397"</w:delInstrText>
        </w:r>
        <w:r>
          <w:fldChar w:fldCharType="separate"/>
        </w:r>
        <w:r w:rsidR="006B0A00" w:rsidRPr="00AD7CE4">
          <w:rPr>
            <w:rStyle w:val="Lienhypertexte"/>
            <w:rFonts w:cstheme="minorHAnsi"/>
            <w:noProof/>
          </w:rPr>
          <w:delText>Figure 23 : ModelDvi du projet CRM (2)</w:delTex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delInstrText xml:space="preserve"> PAGEREF _Toc142528397 \h </w:del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delText>35</w:delText>
        </w:r>
        <w:r w:rsidR="006B0A00" w:rsidRPr="00AD7CE4">
          <w:rPr>
            <w:rFonts w:cstheme="minorHAnsi"/>
            <w:noProof/>
            <w:webHidden/>
          </w:rPr>
          <w:fldChar w:fldCharType="end"/>
        </w:r>
        <w:r>
          <w:rPr>
            <w:rFonts w:cstheme="minorHAnsi"/>
            <w:noProof/>
          </w:rPr>
          <w:fldChar w:fldCharType="end"/>
        </w:r>
      </w:del>
    </w:p>
    <w:p w14:paraId="35070B2B" w14:textId="21DC6653" w:rsidR="006B0A00" w:rsidRPr="00AD7CE4" w:rsidRDefault="00000000">
      <w:pPr>
        <w:pStyle w:val="Tabledesillustrations"/>
        <w:tabs>
          <w:tab w:val="right" w:leader="dot" w:pos="9062"/>
        </w:tabs>
        <w:rPr>
          <w:del w:id="1920" w:author="FURNON Cyril" w:date="2023-08-18T00:11:00Z"/>
          <w:rFonts w:eastAsiaTheme="minorEastAsia" w:cstheme="minorHAnsi"/>
          <w:noProof/>
          <w:kern w:val="2"/>
          <w:lang w:eastAsia="fr-FR"/>
          <w14:ligatures w14:val="standardContextual"/>
        </w:rPr>
      </w:pPr>
      <w:del w:id="1921" w:author="FURNON Cyril" w:date="2023-08-18T00:11:00Z">
        <w:r>
          <w:fldChar w:fldCharType="begin"/>
        </w:r>
        <w:r>
          <w:delInstrText>HYPERLINK "file:///C:\\Users\\AY024303\\Cyril\\Doc%20perso\\Diplome%20I5\\Dossier_prof\\FURNON_Cyril_EISI_2023.docx" \l "_Toc142528398"</w:delInstrText>
        </w:r>
        <w:r>
          <w:fldChar w:fldCharType="separate"/>
        </w:r>
        <w:r w:rsidR="006B0A00" w:rsidRPr="00AD7CE4">
          <w:rPr>
            <w:rStyle w:val="Lienhypertexte"/>
            <w:rFonts w:cstheme="minorHAnsi"/>
            <w:noProof/>
          </w:rPr>
          <w:delText>Figure 23 : ModelDvi du projet CRM (2)</w:delTex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delInstrText xml:space="preserve"> PAGEREF _Toc142528398 \h </w:del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delText>35</w:delText>
        </w:r>
        <w:r w:rsidR="006B0A00" w:rsidRPr="00AD7CE4">
          <w:rPr>
            <w:rFonts w:cstheme="minorHAnsi"/>
            <w:noProof/>
            <w:webHidden/>
          </w:rPr>
          <w:fldChar w:fldCharType="end"/>
        </w:r>
        <w:r>
          <w:rPr>
            <w:rFonts w:cstheme="minorHAnsi"/>
            <w:noProof/>
          </w:rPr>
          <w:fldChar w:fldCharType="end"/>
        </w:r>
      </w:del>
    </w:p>
    <w:p w14:paraId="6A443A46" w14:textId="76C95517" w:rsidR="006B0A00" w:rsidRPr="00AD7CE4" w:rsidRDefault="00000000">
      <w:pPr>
        <w:pStyle w:val="Tabledesillustrations"/>
        <w:tabs>
          <w:tab w:val="right" w:leader="dot" w:pos="9062"/>
        </w:tabs>
        <w:rPr>
          <w:del w:id="1922" w:author="FURNON Cyril" w:date="2023-08-18T00:11:00Z"/>
          <w:rFonts w:eastAsiaTheme="minorEastAsia" w:cstheme="minorHAnsi"/>
          <w:noProof/>
          <w:kern w:val="2"/>
          <w:lang w:eastAsia="fr-FR"/>
          <w14:ligatures w14:val="standardContextual"/>
        </w:rPr>
      </w:pPr>
      <w:del w:id="1923" w:author="FURNON Cyril" w:date="2023-08-18T00:11:00Z">
        <w:r>
          <w:fldChar w:fldCharType="begin"/>
        </w:r>
        <w:r>
          <w:delInstrText>HYPERLINK "file:///C:\\Users\\AY024303\\Cyril\\Doc%20perso\\Diplome%20I5\\Dossier_prof\\FURNON_Cyril_EISI_2023.docx" \l "_Toc142528399"</w:delInstrText>
        </w:r>
        <w:r>
          <w:fldChar w:fldCharType="separate"/>
        </w:r>
        <w:r w:rsidR="006B0A00" w:rsidRPr="00AD7CE4">
          <w:rPr>
            <w:rStyle w:val="Lienhypertexte"/>
            <w:rFonts w:cstheme="minorHAnsi"/>
            <w:noProof/>
          </w:rPr>
          <w:delText>Figure 63 : Exemple de dashboard du projet OuiCarFigure 43 : Schéma des statuts des clients</w:delTex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delInstrText xml:space="preserve"> PAGEREF _Toc142528399 \h </w:del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delText>53</w:delText>
        </w:r>
        <w:r w:rsidR="006B0A00" w:rsidRPr="00AD7CE4">
          <w:rPr>
            <w:rFonts w:cstheme="minorHAnsi"/>
            <w:noProof/>
            <w:webHidden/>
          </w:rPr>
          <w:fldChar w:fldCharType="end"/>
        </w:r>
        <w:r>
          <w:rPr>
            <w:rFonts w:cstheme="minorHAnsi"/>
            <w:noProof/>
          </w:rPr>
          <w:fldChar w:fldCharType="end"/>
        </w:r>
      </w:del>
    </w:p>
    <w:p w14:paraId="567C7E79" w14:textId="3DE62C93" w:rsidR="006B0A00" w:rsidRPr="00AD7CE4" w:rsidRDefault="00000000">
      <w:pPr>
        <w:pStyle w:val="Tabledesillustrations"/>
        <w:tabs>
          <w:tab w:val="right" w:leader="dot" w:pos="9062"/>
        </w:tabs>
        <w:rPr>
          <w:del w:id="1924" w:author="FURNON Cyril" w:date="2023-08-18T00:11:00Z"/>
          <w:rFonts w:eastAsiaTheme="minorEastAsia" w:cstheme="minorHAnsi"/>
          <w:noProof/>
          <w:kern w:val="2"/>
          <w:lang w:eastAsia="fr-FR"/>
          <w14:ligatures w14:val="standardContextual"/>
        </w:rPr>
      </w:pPr>
      <w:del w:id="1925" w:author="FURNON Cyril" w:date="2023-08-18T00:11:00Z">
        <w:r>
          <w:fldChar w:fldCharType="begin"/>
        </w:r>
        <w:r>
          <w:delInstrText>HYPERLINK "file:///C:\\Users\\AY024303\\Cyril\\Doc%20perso\\Diplome%20I5\\Dossier_prof\\FURNON_Cyril_EISI_2023.docx" \l "_Toc142528400"</w:delInstrText>
        </w:r>
        <w:r>
          <w:fldChar w:fldCharType="separate"/>
        </w:r>
        <w:r w:rsidR="006B0A00" w:rsidRPr="00AD7CE4">
          <w:rPr>
            <w:rStyle w:val="Lienhypertexte"/>
            <w:rFonts w:cstheme="minorHAnsi"/>
            <w:noProof/>
          </w:rPr>
          <w:delText>Figure 44 : Descriptif des données du projet OuiCar</w:delTex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delInstrText xml:space="preserve"> PAGEREF _Toc142528400 \h </w:del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delText>54</w:delText>
        </w:r>
        <w:r w:rsidR="006B0A00" w:rsidRPr="00AD7CE4">
          <w:rPr>
            <w:rFonts w:cstheme="minorHAnsi"/>
            <w:noProof/>
            <w:webHidden/>
          </w:rPr>
          <w:fldChar w:fldCharType="end"/>
        </w:r>
        <w:r>
          <w:rPr>
            <w:rFonts w:cstheme="minorHAnsi"/>
            <w:noProof/>
          </w:rPr>
          <w:fldChar w:fldCharType="end"/>
        </w:r>
      </w:del>
    </w:p>
    <w:p w14:paraId="010CC925" w14:textId="6F3EA307" w:rsidR="006B0A00" w:rsidRPr="00AD7CE4" w:rsidRDefault="00000000">
      <w:pPr>
        <w:pStyle w:val="Tabledesillustrations"/>
        <w:tabs>
          <w:tab w:val="right" w:leader="dot" w:pos="9062"/>
        </w:tabs>
        <w:rPr>
          <w:del w:id="1926" w:author="FURNON Cyril" w:date="2023-08-18T00:11:00Z"/>
          <w:rFonts w:eastAsiaTheme="minorEastAsia" w:cstheme="minorHAnsi"/>
          <w:noProof/>
          <w:kern w:val="2"/>
          <w:lang w:eastAsia="fr-FR"/>
          <w14:ligatures w14:val="standardContextual"/>
        </w:rPr>
      </w:pPr>
      <w:del w:id="1927" w:author="FURNON Cyril" w:date="2023-08-18T00:11:00Z">
        <w:r>
          <w:fldChar w:fldCharType="begin"/>
        </w:r>
        <w:r>
          <w:delInstrText>HYPERLINK "file:///C:\\Users\\AY024303\\Cyril\\Doc%20perso\\Diplome%20I5\\Dossier_prof\\FURNON_Cyril_EISI_2023.docx" \l "_Toc142528401"</w:delInstrText>
        </w:r>
        <w:r>
          <w:fldChar w:fldCharType="separate"/>
        </w:r>
        <w:r w:rsidR="006B0A00" w:rsidRPr="00AD7CE4">
          <w:rPr>
            <w:rStyle w:val="Lienhypertexte"/>
            <w:rFonts w:cstheme="minorHAnsi"/>
            <w:noProof/>
          </w:rPr>
          <w:delText>Figure 45 : Diagramme de classes du projet OuiCar</w:delTex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delInstrText xml:space="preserve"> PAGEREF _Toc142528401 \h </w:del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delText>55</w:delText>
        </w:r>
        <w:r w:rsidR="006B0A00" w:rsidRPr="00AD7CE4">
          <w:rPr>
            <w:rFonts w:cstheme="minorHAnsi"/>
            <w:noProof/>
            <w:webHidden/>
          </w:rPr>
          <w:fldChar w:fldCharType="end"/>
        </w:r>
        <w:r>
          <w:rPr>
            <w:rFonts w:cstheme="minorHAnsi"/>
            <w:noProof/>
          </w:rPr>
          <w:fldChar w:fldCharType="end"/>
        </w:r>
      </w:del>
    </w:p>
    <w:p w14:paraId="628D341B" w14:textId="1A988C86" w:rsidR="006B0A00" w:rsidRPr="00AD7CE4" w:rsidRDefault="00000000">
      <w:pPr>
        <w:pStyle w:val="Tabledesillustrations"/>
        <w:tabs>
          <w:tab w:val="right" w:leader="dot" w:pos="9062"/>
        </w:tabs>
        <w:rPr>
          <w:del w:id="1928" w:author="FURNON Cyril" w:date="2023-08-18T00:11:00Z"/>
          <w:rFonts w:eastAsiaTheme="minorEastAsia" w:cstheme="minorHAnsi"/>
          <w:noProof/>
          <w:kern w:val="2"/>
          <w:lang w:eastAsia="fr-FR"/>
          <w14:ligatures w14:val="standardContextual"/>
        </w:rPr>
      </w:pPr>
      <w:del w:id="1929" w:author="FURNON Cyril" w:date="2023-08-18T00:11:00Z">
        <w:r>
          <w:fldChar w:fldCharType="begin"/>
        </w:r>
        <w:r>
          <w:delInstrText>HYPERLINK "file:///C:\\Users\\AY024303\\Cyril\\Doc%20perso\\Diplome%20I5\\Dossier_prof\\FURNON_Cyril_EISI_2023.docx" \l "_Toc142528402"</w:delInstrText>
        </w:r>
        <w:r>
          <w:fldChar w:fldCharType="separate"/>
        </w:r>
        <w:r w:rsidR="006B0A00" w:rsidRPr="00AD7CE4">
          <w:rPr>
            <w:rStyle w:val="Lienhypertexte"/>
            <w:rFonts w:cstheme="minorHAnsi"/>
            <w:noProof/>
          </w:rPr>
          <w:delText>Figure 44 : Descriptif des données du projet OuiCarFigure 45 : Diagramme de classes du projet OuiCar</w:delTex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delInstrText xml:space="preserve"> PAGEREF _Toc142528402 \h </w:del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delText>55</w:delText>
        </w:r>
        <w:r w:rsidR="006B0A00" w:rsidRPr="00AD7CE4">
          <w:rPr>
            <w:rFonts w:cstheme="minorHAnsi"/>
            <w:noProof/>
            <w:webHidden/>
          </w:rPr>
          <w:fldChar w:fldCharType="end"/>
        </w:r>
        <w:r>
          <w:rPr>
            <w:rFonts w:cstheme="minorHAnsi"/>
            <w:noProof/>
          </w:rPr>
          <w:fldChar w:fldCharType="end"/>
        </w:r>
      </w:del>
    </w:p>
    <w:p w14:paraId="5E14DB55" w14:textId="5740F9AF" w:rsidR="006B0A00" w:rsidRPr="00AD7CE4" w:rsidRDefault="00000000">
      <w:pPr>
        <w:pStyle w:val="Tabledesillustrations"/>
        <w:tabs>
          <w:tab w:val="right" w:leader="dot" w:pos="9062"/>
        </w:tabs>
        <w:rPr>
          <w:del w:id="1930" w:author="FURNON Cyril" w:date="2023-08-18T00:11:00Z"/>
          <w:rFonts w:eastAsiaTheme="minorEastAsia" w:cstheme="minorHAnsi"/>
          <w:noProof/>
          <w:kern w:val="2"/>
          <w:lang w:eastAsia="fr-FR"/>
          <w14:ligatures w14:val="standardContextual"/>
        </w:rPr>
      </w:pPr>
      <w:del w:id="1931" w:author="FURNON Cyril" w:date="2023-08-18T00:11:00Z">
        <w:r>
          <w:fldChar w:fldCharType="begin"/>
        </w:r>
        <w:r>
          <w:delInstrText>HYPERLINK "file:///C:\\Users\\AY024303\\Cyril\\Doc%20perso\\Diplome%20I5\\Dossier_prof\\FURNON_Cyril_EISI_2023.docx" \l "_Toc142528403"</w:delInstrText>
        </w:r>
        <w:r>
          <w:fldChar w:fldCharType="separate"/>
        </w:r>
        <w:r w:rsidR="006B0A00" w:rsidRPr="00AD7CE4">
          <w:rPr>
            <w:rStyle w:val="Lienhypertexte"/>
            <w:rFonts w:cstheme="minorHAnsi"/>
            <w:noProof/>
          </w:rPr>
          <w:delText>Figure 63 : Exemple de dashboard du projet OuiCar</w:delTex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delInstrText xml:space="preserve"> PAGEREF _Toc142528403 \h </w:del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delText>55</w:delText>
        </w:r>
        <w:r w:rsidR="006B0A00" w:rsidRPr="00AD7CE4">
          <w:rPr>
            <w:rFonts w:cstheme="minorHAnsi"/>
            <w:noProof/>
            <w:webHidden/>
          </w:rPr>
          <w:fldChar w:fldCharType="end"/>
        </w:r>
        <w:r>
          <w:rPr>
            <w:rFonts w:cstheme="minorHAnsi"/>
            <w:noProof/>
          </w:rPr>
          <w:fldChar w:fldCharType="end"/>
        </w:r>
      </w:del>
    </w:p>
    <w:p w14:paraId="612F23EB" w14:textId="33760369" w:rsidR="006B0A00" w:rsidRPr="00AD7CE4" w:rsidRDefault="00000000">
      <w:pPr>
        <w:pStyle w:val="Tabledesillustrations"/>
        <w:tabs>
          <w:tab w:val="right" w:leader="dot" w:pos="9062"/>
        </w:tabs>
        <w:rPr>
          <w:del w:id="1932" w:author="FURNON Cyril" w:date="2023-08-18T00:11:00Z"/>
          <w:rFonts w:eastAsiaTheme="minorEastAsia" w:cstheme="minorHAnsi"/>
          <w:noProof/>
          <w:kern w:val="2"/>
          <w:lang w:eastAsia="fr-FR"/>
          <w14:ligatures w14:val="standardContextual"/>
        </w:rPr>
      </w:pPr>
      <w:del w:id="1933" w:author="FURNON Cyril" w:date="2023-08-18T00:11:00Z">
        <w:r>
          <w:fldChar w:fldCharType="begin"/>
        </w:r>
        <w:r>
          <w:delInstrText>HYPERLINK "file:///C:\\Users\\AY024303\\Cyril\\Doc%20perso\\Diplome%20I5\\Dossier_prof\\FURNON_Cyril_EISI_2023.docx" \l "_Toc142528404"</w:delInstrText>
        </w:r>
        <w:r>
          <w:fldChar w:fldCharType="separate"/>
        </w:r>
        <w:r w:rsidR="006B0A00" w:rsidRPr="00AD7CE4">
          <w:rPr>
            <w:rStyle w:val="Lienhypertexte"/>
            <w:rFonts w:cstheme="minorHAnsi"/>
            <w:noProof/>
          </w:rPr>
          <w:delText>Figure 45 : Diagramme de classes du projet OuiCarFigure 63 : Exemple de dashboard du projet OuiCar</w:delText>
        </w:r>
        <w:r w:rsidR="006B0A00" w:rsidRPr="00AD7CE4">
          <w:rPr>
            <w:rFonts w:cstheme="minorHAnsi"/>
            <w:noProof/>
            <w:webHidden/>
          </w:rPr>
          <w:tab/>
        </w:r>
        <w:r w:rsidR="006B0A00" w:rsidRPr="00AD7CE4">
          <w:rPr>
            <w:rFonts w:cstheme="minorHAnsi"/>
            <w:noProof/>
            <w:webHidden/>
          </w:rPr>
          <w:fldChar w:fldCharType="begin"/>
        </w:r>
        <w:r w:rsidR="006B0A00" w:rsidRPr="00AD7CE4">
          <w:rPr>
            <w:rFonts w:cstheme="minorHAnsi"/>
            <w:noProof/>
            <w:webHidden/>
          </w:rPr>
          <w:delInstrText xml:space="preserve"> PAGEREF _Toc142528404 \h </w:delInstrText>
        </w:r>
        <w:r w:rsidR="006B0A00" w:rsidRPr="00AD7CE4">
          <w:rPr>
            <w:rFonts w:cstheme="minorHAnsi"/>
            <w:noProof/>
            <w:webHidden/>
          </w:rPr>
        </w:r>
        <w:r w:rsidR="006B0A00" w:rsidRPr="00AD7CE4">
          <w:rPr>
            <w:rFonts w:cstheme="minorHAnsi"/>
            <w:noProof/>
            <w:webHidden/>
          </w:rPr>
          <w:fldChar w:fldCharType="separate"/>
        </w:r>
        <w:r w:rsidR="006B0A00" w:rsidRPr="00AD7CE4">
          <w:rPr>
            <w:rFonts w:cstheme="minorHAnsi"/>
            <w:noProof/>
            <w:webHidden/>
          </w:rPr>
          <w:delText>55</w:delText>
        </w:r>
        <w:r w:rsidR="006B0A00" w:rsidRPr="00AD7CE4">
          <w:rPr>
            <w:rFonts w:cstheme="minorHAnsi"/>
            <w:noProof/>
            <w:webHidden/>
          </w:rPr>
          <w:fldChar w:fldCharType="end"/>
        </w:r>
        <w:r>
          <w:rPr>
            <w:rFonts w:cstheme="minorHAnsi"/>
            <w:noProof/>
          </w:rPr>
          <w:fldChar w:fldCharType="end"/>
        </w:r>
      </w:del>
    </w:p>
    <w:p w14:paraId="1D715E61" w14:textId="6881D89E" w:rsidR="00835DE3" w:rsidRPr="00AD7CE4" w:rsidRDefault="004A2686" w:rsidP="00E13097">
      <w:pPr>
        <w:rPr>
          <w:del w:id="1934" w:author="FURNON Cyril" w:date="2023-08-18T00:11:00Z"/>
          <w:rFonts w:cstheme="minorHAnsi"/>
        </w:rPr>
      </w:pPr>
      <w:del w:id="1935" w:author="FURNON Cyril" w:date="2023-08-18T00:11:00Z">
        <w:r w:rsidRPr="00AD7CE4">
          <w:rPr>
            <w:rFonts w:cstheme="minorHAnsi"/>
          </w:rPr>
          <w:fldChar w:fldCharType="end"/>
        </w:r>
      </w:del>
    </w:p>
    <w:p w14:paraId="4066200D" w14:textId="23C64755" w:rsidR="00D5700A" w:rsidRDefault="00D5700A" w:rsidP="00B7482E">
      <w:pPr>
        <w:pStyle w:val="Titre1"/>
        <w:rPr>
          <w:rPrChange w:id="1936" w:author="FURNON Cyril" w:date="2023-08-18T00:11:00Z">
            <w:rPr>
              <w:rFonts w:asciiTheme="minorHAnsi" w:hAnsiTheme="minorHAnsi" w:cstheme="minorHAnsi"/>
            </w:rPr>
          </w:rPrChange>
        </w:rPr>
      </w:pPr>
      <w:bookmarkStart w:id="1937" w:name="_Toc143202707"/>
      <w:bookmarkStart w:id="1938" w:name="_Toc142561282"/>
      <w:r>
        <w:rPr>
          <w:rPrChange w:id="1939" w:author="FURNON Cyril" w:date="2023-08-18T00:11:00Z">
            <w:rPr>
              <w:rFonts w:asciiTheme="minorHAnsi" w:hAnsiTheme="minorHAnsi" w:cstheme="minorHAnsi"/>
            </w:rPr>
          </w:rPrChange>
        </w:rPr>
        <w:t>Webographie</w:t>
      </w:r>
      <w:bookmarkEnd w:id="1937"/>
      <w:bookmarkEnd w:id="1938"/>
    </w:p>
    <w:p w14:paraId="08533A47" w14:textId="77777777" w:rsidR="002B77B1" w:rsidRPr="00AD7CE4" w:rsidRDefault="002B77B1" w:rsidP="00D5700A">
      <w:pPr>
        <w:rPr>
          <w:rFonts w:cstheme="minorHAnsi"/>
        </w:rPr>
      </w:pPr>
    </w:p>
    <w:p w14:paraId="7FF3A47D" w14:textId="3F76DC14" w:rsidR="002B77B1" w:rsidRPr="00AD7CE4" w:rsidRDefault="00000000" w:rsidP="00D5700A">
      <w:pPr>
        <w:rPr>
          <w:rFonts w:cstheme="minorHAnsi"/>
          <w:sz w:val="20"/>
          <w:szCs w:val="20"/>
        </w:rPr>
      </w:pPr>
      <w:hyperlink r:id="rId85" w:history="1">
        <w:r w:rsidR="002B77B1" w:rsidRPr="00AD7CE4">
          <w:rPr>
            <w:rStyle w:val="Lienhypertexte"/>
            <w:rFonts w:cstheme="minorHAnsi"/>
            <w:sz w:val="20"/>
            <w:szCs w:val="20"/>
          </w:rPr>
          <w:t>https://www.lesechos.fr/idees-debats/leadership-management/trois-piliers-du-changement-agile-1246961</w:t>
        </w:r>
      </w:hyperlink>
    </w:p>
    <w:p w14:paraId="466905B2" w14:textId="196601EB" w:rsidR="002B77B1" w:rsidRPr="00AD7CE4" w:rsidRDefault="00000000" w:rsidP="00D5700A">
      <w:pPr>
        <w:rPr>
          <w:rFonts w:cstheme="minorHAnsi"/>
          <w:sz w:val="20"/>
          <w:szCs w:val="20"/>
        </w:rPr>
      </w:pPr>
      <w:hyperlink r:id="rId86" w:history="1">
        <w:r w:rsidR="002B77B1" w:rsidRPr="00AD7CE4">
          <w:rPr>
            <w:rStyle w:val="Lienhypertexte"/>
            <w:rFonts w:cstheme="minorHAnsi"/>
            <w:sz w:val="20"/>
            <w:szCs w:val="20"/>
          </w:rPr>
          <w:t>https://www.cegos.fr/solutions/formation-sur-mesure/sur-mesure-projet/infographie-projet-changement-agile</w:t>
        </w:r>
      </w:hyperlink>
    </w:p>
    <w:p w14:paraId="25F4E447" w14:textId="3934EF92" w:rsidR="002B77B1" w:rsidRPr="00AD7CE4" w:rsidRDefault="00000000" w:rsidP="00D5700A">
      <w:pPr>
        <w:rPr>
          <w:rFonts w:cstheme="minorHAnsi"/>
          <w:sz w:val="20"/>
          <w:szCs w:val="20"/>
        </w:rPr>
      </w:pPr>
      <w:hyperlink r:id="rId87" w:history="1">
        <w:r w:rsidR="002B77B1" w:rsidRPr="00AD7CE4">
          <w:rPr>
            <w:rStyle w:val="Lienhypertexte"/>
            <w:rFonts w:cstheme="minorHAnsi"/>
            <w:sz w:val="20"/>
            <w:szCs w:val="20"/>
          </w:rPr>
          <w:t>http://agile-grenoble.org/agile-grenoble-2021-supports-et-videos/</w:t>
        </w:r>
      </w:hyperlink>
    </w:p>
    <w:p w14:paraId="10D62C50" w14:textId="6F10517D" w:rsidR="002B77B1" w:rsidRPr="00AD7CE4" w:rsidRDefault="00000000" w:rsidP="00D5700A">
      <w:pPr>
        <w:rPr>
          <w:rFonts w:cstheme="minorHAnsi"/>
          <w:sz w:val="20"/>
          <w:szCs w:val="20"/>
        </w:rPr>
      </w:pPr>
      <w:hyperlink r:id="rId88" w:history="1">
        <w:r w:rsidR="002B77B1" w:rsidRPr="00AD7CE4">
          <w:rPr>
            <w:rStyle w:val="Lienhypertexte"/>
            <w:rFonts w:cstheme="minorHAnsi"/>
            <w:sz w:val="20"/>
            <w:szCs w:val="20"/>
          </w:rPr>
          <w:t>https://all-it-network.com/methode-agile/</w:t>
        </w:r>
      </w:hyperlink>
    </w:p>
    <w:p w14:paraId="6A28CF2E" w14:textId="0B8779E1" w:rsidR="002B77B1" w:rsidRPr="00AD7CE4" w:rsidRDefault="00000000" w:rsidP="00D5700A">
      <w:pPr>
        <w:rPr>
          <w:rFonts w:cstheme="minorHAnsi"/>
          <w:color w:val="000000" w:themeColor="text1"/>
          <w:sz w:val="20"/>
          <w:szCs w:val="20"/>
        </w:rPr>
      </w:pPr>
      <w:hyperlink r:id="rId89" w:history="1">
        <w:r w:rsidR="002B77B1" w:rsidRPr="00AD7CE4">
          <w:rPr>
            <w:rStyle w:val="Lienhypertexte"/>
            <w:rFonts w:cstheme="minorHAnsi"/>
            <w:sz w:val="20"/>
            <w:szCs w:val="20"/>
          </w:rPr>
          <w:t>https://fr.wikipedia.org/wiki/Oracle_Database</w:t>
        </w:r>
      </w:hyperlink>
      <w:r w:rsidR="002B77B1" w:rsidRPr="00AD7CE4">
        <w:rPr>
          <w:rFonts w:cstheme="minorHAnsi"/>
          <w:sz w:val="20"/>
          <w:szCs w:val="20"/>
        </w:rPr>
        <w:t xml:space="preserve"> </w:t>
      </w:r>
      <w:r w:rsidR="002B77B1" w:rsidRPr="00AD7CE4">
        <w:rPr>
          <w:rFonts w:cstheme="minorHAnsi"/>
          <w:color w:val="000000" w:themeColor="text1"/>
          <w:sz w:val="20"/>
          <w:szCs w:val="20"/>
        </w:rPr>
        <w:t xml:space="preserve">pour ne citer qu’une page du site </w:t>
      </w:r>
      <w:hyperlink r:id="rId90" w:history="1">
        <w:r w:rsidR="002B77B1" w:rsidRPr="00AD7CE4">
          <w:rPr>
            <w:rStyle w:val="Lienhypertexte"/>
            <w:rFonts w:cstheme="minorHAnsi"/>
            <w:sz w:val="20"/>
            <w:szCs w:val="20"/>
          </w:rPr>
          <w:t>https://fr.wikipedia.org/</w:t>
        </w:r>
      </w:hyperlink>
      <w:r w:rsidR="002B77B1" w:rsidRPr="00AD7CE4">
        <w:rPr>
          <w:rFonts w:cstheme="minorHAnsi"/>
          <w:color w:val="000000" w:themeColor="text1"/>
          <w:sz w:val="20"/>
          <w:szCs w:val="20"/>
        </w:rPr>
        <w:t xml:space="preserve"> </w:t>
      </w:r>
    </w:p>
    <w:p w14:paraId="27C1702D" w14:textId="55C83F20" w:rsidR="002B77B1" w:rsidRPr="00AD7CE4" w:rsidRDefault="00000000" w:rsidP="00D5700A">
      <w:pPr>
        <w:rPr>
          <w:rFonts w:cstheme="minorHAnsi"/>
          <w:color w:val="000000" w:themeColor="text1"/>
          <w:sz w:val="20"/>
          <w:szCs w:val="20"/>
        </w:rPr>
      </w:pPr>
      <w:hyperlink r:id="rId91" w:history="1">
        <w:r w:rsidR="002B77B1" w:rsidRPr="00AD7CE4">
          <w:rPr>
            <w:rStyle w:val="Lienhypertexte"/>
            <w:rFonts w:cstheme="minorHAnsi"/>
            <w:sz w:val="20"/>
            <w:szCs w:val="20"/>
          </w:rPr>
          <w:t>https://stackoverflow.com/questions/53690172/why-and-where-all-do-we-need-bundle-js</w:t>
        </w:r>
      </w:hyperlink>
      <w:r w:rsidR="002B77B1" w:rsidRPr="00AD7CE4">
        <w:rPr>
          <w:rFonts w:cstheme="minorHAnsi"/>
          <w:sz w:val="20"/>
          <w:szCs w:val="20"/>
        </w:rPr>
        <w:t xml:space="preserve"> </w:t>
      </w:r>
      <w:r w:rsidR="002B77B1" w:rsidRPr="00AD7CE4">
        <w:rPr>
          <w:rFonts w:cstheme="minorHAnsi"/>
          <w:color w:val="000000" w:themeColor="text1"/>
          <w:sz w:val="20"/>
          <w:szCs w:val="20"/>
        </w:rPr>
        <w:t xml:space="preserve">pour ne citer qu’une page du site </w:t>
      </w:r>
      <w:hyperlink r:id="rId92" w:history="1">
        <w:r w:rsidR="002B77B1" w:rsidRPr="00AD7CE4">
          <w:rPr>
            <w:rStyle w:val="Lienhypertexte"/>
            <w:rFonts w:cstheme="minorHAnsi"/>
            <w:sz w:val="20"/>
            <w:szCs w:val="20"/>
          </w:rPr>
          <w:t>https://stackoverflow.com/</w:t>
        </w:r>
      </w:hyperlink>
    </w:p>
    <w:p w14:paraId="1A003BF6" w14:textId="16091606" w:rsidR="002B77B1" w:rsidRPr="00AD7CE4" w:rsidRDefault="00000000" w:rsidP="00D5700A">
      <w:pPr>
        <w:rPr>
          <w:rFonts w:cstheme="minorHAnsi"/>
          <w:sz w:val="20"/>
          <w:szCs w:val="20"/>
        </w:rPr>
      </w:pPr>
      <w:hyperlink r:id="rId93" w:history="1">
        <w:r w:rsidR="002B77B1" w:rsidRPr="00AD7CE4">
          <w:rPr>
            <w:rStyle w:val="Lienhypertexte"/>
            <w:rFonts w:cstheme="minorHAnsi"/>
            <w:sz w:val="20"/>
            <w:szCs w:val="20"/>
          </w:rPr>
          <w:t>https://www.microsoft.com/fr-fr/download/details.aspx?id=17851</w:t>
        </w:r>
      </w:hyperlink>
    </w:p>
    <w:p w14:paraId="0D98FB23" w14:textId="49306283" w:rsidR="002B77B1" w:rsidRPr="00AD7CE4" w:rsidRDefault="00000000" w:rsidP="00D5700A">
      <w:pPr>
        <w:rPr>
          <w:rFonts w:cstheme="minorHAnsi"/>
          <w:sz w:val="20"/>
          <w:szCs w:val="20"/>
        </w:rPr>
      </w:pPr>
      <w:hyperlink r:id="rId94" w:history="1">
        <w:r w:rsidR="002B77B1" w:rsidRPr="00AD7CE4">
          <w:rPr>
            <w:rStyle w:val="Lienhypertexte"/>
            <w:rFonts w:cstheme="minorHAnsi"/>
            <w:sz w:val="20"/>
            <w:szCs w:val="20"/>
          </w:rPr>
          <w:t>https://learn.microsoft.com/fr-fr/azure/active-directory/develop/msal-migration</w:t>
        </w:r>
      </w:hyperlink>
      <w:r w:rsidR="002B77B1" w:rsidRPr="00AD7CE4">
        <w:rPr>
          <w:rFonts w:cstheme="minorHAnsi"/>
          <w:sz w:val="20"/>
          <w:szCs w:val="20"/>
        </w:rPr>
        <w:br/>
      </w:r>
      <w:hyperlink r:id="rId95" w:history="1">
        <w:r w:rsidR="002B77B1" w:rsidRPr="00AD7CE4">
          <w:rPr>
            <w:rStyle w:val="Lienhypertexte"/>
            <w:rFonts w:cstheme="minorHAnsi"/>
            <w:sz w:val="20"/>
            <w:szCs w:val="20"/>
          </w:rPr>
          <w:t>https://learn.microsoft.com/fr-fr/dotnet/framework/data/adonet/entity-data-model</w:t>
        </w:r>
      </w:hyperlink>
      <w:r w:rsidR="002B77B1" w:rsidRPr="00AD7CE4">
        <w:rPr>
          <w:rFonts w:cstheme="minorHAnsi"/>
          <w:sz w:val="20"/>
          <w:szCs w:val="20"/>
        </w:rPr>
        <w:t xml:space="preserve"> </w:t>
      </w:r>
      <w:hyperlink r:id="rId96" w:history="1">
        <w:r w:rsidR="002B77B1" w:rsidRPr="00AD7CE4">
          <w:rPr>
            <w:rStyle w:val="Lienhypertexte"/>
            <w:rFonts w:cstheme="minorHAnsi"/>
            <w:sz w:val="20"/>
            <w:szCs w:val="20"/>
          </w:rPr>
          <w:t>https://learn.microsoft.com/fr-fr/skypeforbusiness/plan-your-deployment/modern-authentication/plan-adal</w:t>
        </w:r>
      </w:hyperlink>
      <w:r w:rsidR="002B77B1" w:rsidRPr="00AD7CE4">
        <w:rPr>
          <w:rFonts w:cstheme="minorHAnsi"/>
          <w:sz w:val="20"/>
          <w:szCs w:val="20"/>
        </w:rPr>
        <w:t xml:space="preserve"> pour ne citer que ces pages du site </w:t>
      </w:r>
      <w:hyperlink r:id="rId97" w:history="1">
        <w:r w:rsidR="002B77B1" w:rsidRPr="00AD7CE4">
          <w:rPr>
            <w:rStyle w:val="Lienhypertexte"/>
            <w:rFonts w:cstheme="minorHAnsi"/>
            <w:sz w:val="20"/>
            <w:szCs w:val="20"/>
          </w:rPr>
          <w:t>https://learn.microsoft.com</w:t>
        </w:r>
      </w:hyperlink>
    </w:p>
    <w:p w14:paraId="1E6A8943" w14:textId="23EE16F9" w:rsidR="002B77B1" w:rsidRPr="00AD7CE4" w:rsidRDefault="00000000" w:rsidP="00D5700A">
      <w:pPr>
        <w:rPr>
          <w:rFonts w:cstheme="minorHAnsi"/>
          <w:sz w:val="20"/>
          <w:szCs w:val="20"/>
        </w:rPr>
      </w:pPr>
      <w:hyperlink r:id="rId98" w:history="1">
        <w:r w:rsidR="002B77B1" w:rsidRPr="00AD7CE4">
          <w:rPr>
            <w:rStyle w:val="Lienhypertexte"/>
            <w:rFonts w:cstheme="minorHAnsi"/>
            <w:sz w:val="20"/>
            <w:szCs w:val="20"/>
          </w:rPr>
          <w:t>https://grafikart.fr/tutoriels/module-bundler-979</w:t>
        </w:r>
      </w:hyperlink>
    </w:p>
    <w:p w14:paraId="52CB0A65" w14:textId="2324092B" w:rsidR="002B77B1" w:rsidRPr="00AD7CE4" w:rsidRDefault="00000000" w:rsidP="00D5700A">
      <w:pPr>
        <w:rPr>
          <w:rFonts w:cstheme="minorHAnsi"/>
          <w:sz w:val="20"/>
          <w:szCs w:val="20"/>
        </w:rPr>
      </w:pPr>
      <w:hyperlink r:id="rId99" w:history="1">
        <w:r w:rsidR="002B77B1" w:rsidRPr="00AD7CE4">
          <w:rPr>
            <w:rStyle w:val="Lienhypertexte"/>
            <w:rFonts w:cstheme="minorHAnsi"/>
            <w:sz w:val="20"/>
            <w:szCs w:val="20"/>
          </w:rPr>
          <w:t>https://medium.com/point-js/webpack-un-bundler-pour-les-gouverner-tous-1-3-c13cd8205f45</w:t>
        </w:r>
      </w:hyperlink>
    </w:p>
    <w:p w14:paraId="28B7AC51" w14:textId="79DE03BD" w:rsidR="002B77B1" w:rsidRPr="00AD7CE4" w:rsidRDefault="00000000" w:rsidP="00D5700A">
      <w:pPr>
        <w:rPr>
          <w:rFonts w:cstheme="minorHAnsi"/>
          <w:sz w:val="20"/>
          <w:szCs w:val="20"/>
        </w:rPr>
      </w:pPr>
      <w:hyperlink r:id="rId100" w:history="1">
        <w:r w:rsidR="00B7482E" w:rsidRPr="00AD7CE4">
          <w:rPr>
            <w:rStyle w:val="Lienhypertexte"/>
            <w:rFonts w:cstheme="minorHAnsi"/>
          </w:rPr>
          <w:t>https://learn.microsoft.com/fr-fr/aspnet/mvc/overview/performance/bundling-and-minification</w:t>
        </w:r>
      </w:hyperlink>
      <w:r w:rsidR="00B7482E" w:rsidRPr="00AD7CE4">
        <w:rPr>
          <w:rFonts w:cstheme="minorHAnsi"/>
        </w:rPr>
        <w:t xml:space="preserve">  </w:t>
      </w:r>
    </w:p>
    <w:p w14:paraId="7651AB06" w14:textId="77777777" w:rsidR="002B77B1" w:rsidRPr="00AD7CE4" w:rsidRDefault="002B77B1" w:rsidP="00D5700A">
      <w:pPr>
        <w:rPr>
          <w:rFonts w:cstheme="minorHAnsi"/>
          <w:sz w:val="20"/>
          <w:szCs w:val="20"/>
        </w:rPr>
      </w:pPr>
    </w:p>
    <w:p w14:paraId="248833C4" w14:textId="0EECE972" w:rsidR="00D5700A" w:rsidRPr="00AD7CE4" w:rsidRDefault="00D5700A" w:rsidP="00D5700A">
      <w:pPr>
        <w:rPr>
          <w:rFonts w:cstheme="minorHAnsi"/>
          <w:sz w:val="20"/>
          <w:szCs w:val="28"/>
        </w:rPr>
      </w:pPr>
      <w:r w:rsidRPr="00AD7CE4">
        <w:rPr>
          <w:rFonts w:cstheme="minorHAnsi"/>
          <w:sz w:val="20"/>
          <w:szCs w:val="20"/>
        </w:rPr>
        <w:br w:type="page"/>
      </w:r>
    </w:p>
    <w:p w14:paraId="716397E4" w14:textId="72B43DF1" w:rsidR="00486682" w:rsidRDefault="004A2686" w:rsidP="00E13097">
      <w:pPr>
        <w:pStyle w:val="Titre1"/>
        <w:jc w:val="both"/>
        <w:rPr>
          <w:rPrChange w:id="1940" w:author="FURNON Cyril" w:date="2023-08-18T00:11:00Z">
            <w:rPr>
              <w:rFonts w:asciiTheme="minorHAnsi" w:hAnsiTheme="minorHAnsi" w:cstheme="minorHAnsi"/>
            </w:rPr>
          </w:rPrChange>
        </w:rPr>
        <w:pPrChange w:id="1941" w:author="FURNON Cyril" w:date="2023-08-18T00:11:00Z">
          <w:pPr>
            <w:pStyle w:val="Titre1"/>
          </w:pPr>
        </w:pPrChange>
      </w:pPr>
      <w:bookmarkStart w:id="1942" w:name="_Toc143202708"/>
      <w:bookmarkStart w:id="1943" w:name="_Toc142561283"/>
      <w:r>
        <w:rPr>
          <w:rPrChange w:id="1944" w:author="FURNON Cyril" w:date="2023-08-18T00:11:00Z">
            <w:rPr>
              <w:rFonts w:asciiTheme="minorHAnsi" w:hAnsiTheme="minorHAnsi" w:cstheme="minorHAnsi"/>
            </w:rPr>
          </w:rPrChange>
        </w:rPr>
        <w:t>Annexes</w:t>
      </w:r>
      <w:bookmarkEnd w:id="1942"/>
      <w:ins w:id="1945" w:author="FURNON Cyril" w:date="2023-08-18T00:11:00Z">
        <w:r>
          <w:t> :</w:t>
        </w:r>
      </w:ins>
      <w:bookmarkEnd w:id="1943"/>
    </w:p>
    <w:p w14:paraId="3A210A72" w14:textId="1A5DBFD6" w:rsidR="00497322" w:rsidRPr="00AD7CE4" w:rsidRDefault="00497322" w:rsidP="00E13097">
      <w:pPr>
        <w:jc w:val="both"/>
        <w:rPr>
          <w:rStyle w:val="Accentuationintense"/>
          <w:rFonts w:cstheme="minorHAnsi"/>
        </w:rPr>
        <w:pPrChange w:id="1946" w:author="FURNON Cyril" w:date="2023-08-18T00:11:00Z">
          <w:pPr/>
        </w:pPrChange>
      </w:pPr>
      <w:r w:rsidRPr="00AD7CE4">
        <w:rPr>
          <w:rStyle w:val="Accentuationintense"/>
          <w:rFonts w:cstheme="minorHAnsi"/>
        </w:rPr>
        <w:t>Annexe 1 : 2022-2023_Annexe4_AttestationNonPlagiat</w:t>
      </w:r>
    </w:p>
    <w:p w14:paraId="1F1C059C" w14:textId="07B93B71" w:rsidR="00486682" w:rsidRDefault="00497322" w:rsidP="00E13097">
      <w:pPr>
        <w:jc w:val="both"/>
        <w:rPr>
          <w:rFonts w:asciiTheme="majorHAnsi" w:hAnsiTheme="majorHAnsi"/>
          <w:b/>
          <w:color w:val="4472C4" w:themeColor="accent1"/>
          <w:sz w:val="32"/>
          <w:rPrChange w:id="1947" w:author="FURNON Cyril" w:date="2023-08-18T00:11:00Z">
            <w:rPr>
              <w:rFonts w:eastAsiaTheme="majorEastAsia" w:cstheme="minorHAnsi"/>
              <w:b/>
              <w:color w:val="2F5496" w:themeColor="accent1" w:themeShade="BF"/>
              <w:sz w:val="32"/>
              <w:szCs w:val="32"/>
            </w:rPr>
          </w:rPrChange>
        </w:rPr>
        <w:pPrChange w:id="1948" w:author="FURNON Cyril" w:date="2023-08-18T00:11:00Z">
          <w:pPr/>
        </w:pPrChange>
      </w:pPr>
      <w:ins w:id="1949" w:author="FURNON Cyril" w:date="2023-08-18T00:11:00Z">
        <w:r>
          <w:rPr>
            <w:noProof/>
          </w:rPr>
          <w:drawing>
            <wp:anchor distT="0" distB="0" distL="114300" distR="114300" simplePos="0" relativeHeight="251952640" behindDoc="0" locked="0" layoutInCell="1" allowOverlap="1" wp14:anchorId="682A1F50" wp14:editId="330021EC">
              <wp:simplePos x="0" y="0"/>
              <wp:positionH relativeFrom="column">
                <wp:posOffset>14605</wp:posOffset>
              </wp:positionH>
              <wp:positionV relativeFrom="paragraph">
                <wp:posOffset>25400</wp:posOffset>
              </wp:positionV>
              <wp:extent cx="5623560" cy="7940040"/>
              <wp:effectExtent l="19050" t="19050" r="0" b="3810"/>
              <wp:wrapNone/>
              <wp:docPr id="834264673" name="Image 834264673"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02906" name="Image 1" descr="Une image contenant texte, capture d’écran, nombre, Police&#10;&#10;Description générée automatiquement"/>
                      <pic:cNvPicPr/>
                    </pic:nvPicPr>
                    <pic:blipFill rotWithShape="1">
                      <a:blip r:embed="rId101">
                        <a:extLst>
                          <a:ext uri="{28A0092B-C50C-407E-A947-70E740481C1C}">
                            <a14:useLocalDpi xmlns:a14="http://schemas.microsoft.com/office/drawing/2010/main" val="0"/>
                          </a:ext>
                        </a:extLst>
                      </a:blip>
                      <a:srcRect l="931" t="944" r="931" b="723"/>
                      <a:stretch/>
                    </pic:blipFill>
                    <pic:spPr bwMode="auto">
                      <a:xfrm>
                        <a:off x="0" y="0"/>
                        <a:ext cx="5623560" cy="79400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del w:id="1950" w:author="FURNON Cyril" w:date="2023-08-18T00:11:00Z">
        <w:r w:rsidRPr="00AD7CE4">
          <w:rPr>
            <w:rFonts w:cstheme="minorHAnsi"/>
            <w:noProof/>
          </w:rPr>
          <w:drawing>
            <wp:anchor distT="0" distB="0" distL="114300" distR="114300" simplePos="0" relativeHeight="251644928" behindDoc="0" locked="0" layoutInCell="1" allowOverlap="1" wp14:anchorId="627745ED" wp14:editId="1AC815D1">
              <wp:simplePos x="0" y="0"/>
              <wp:positionH relativeFrom="column">
                <wp:posOffset>14605</wp:posOffset>
              </wp:positionH>
              <wp:positionV relativeFrom="paragraph">
                <wp:posOffset>25400</wp:posOffset>
              </wp:positionV>
              <wp:extent cx="5623560" cy="7940040"/>
              <wp:effectExtent l="19050" t="19050" r="0" b="3810"/>
              <wp:wrapNone/>
              <wp:docPr id="358202906" name="Image 358202906"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02906" name="Image 1" descr="Une image contenant texte, capture d’écran, nombre, Police&#10;&#10;Description générée automatiquement"/>
                      <pic:cNvPicPr/>
                    </pic:nvPicPr>
                    <pic:blipFill rotWithShape="1">
                      <a:blip r:embed="rId101">
                        <a:extLst>
                          <a:ext uri="{28A0092B-C50C-407E-A947-70E740481C1C}">
                            <a14:useLocalDpi xmlns:a14="http://schemas.microsoft.com/office/drawing/2010/main" val="0"/>
                          </a:ext>
                        </a:extLst>
                      </a:blip>
                      <a:srcRect l="931" t="944" r="931" b="723"/>
                      <a:stretch/>
                    </pic:blipFill>
                    <pic:spPr bwMode="auto">
                      <a:xfrm>
                        <a:off x="0" y="0"/>
                        <a:ext cx="5623560" cy="79400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r w:rsidR="00486682" w:rsidRPr="00AD7CE4">
        <w:rPr>
          <w:rFonts w:cstheme="minorHAnsi"/>
        </w:rPr>
        <w:br w:type="page"/>
      </w:r>
    </w:p>
    <w:p w14:paraId="18908BC9" w14:textId="2D0B2906" w:rsidR="007D1490" w:rsidRPr="00AD7CE4" w:rsidRDefault="007D1490" w:rsidP="00AF01EC">
      <w:pPr>
        <w:jc w:val="both"/>
        <w:rPr>
          <w:rStyle w:val="Accentuationintense"/>
          <w:rFonts w:cstheme="minorHAnsi"/>
        </w:rPr>
        <w:pPrChange w:id="1951" w:author="FURNON Cyril" w:date="2023-08-18T00:11:00Z">
          <w:pPr/>
        </w:pPrChange>
      </w:pPr>
      <w:bookmarkStart w:id="1952" w:name="_Hlk142142693"/>
      <w:r w:rsidRPr="00AD7CE4">
        <w:rPr>
          <w:rStyle w:val="Accentuationintense"/>
          <w:rFonts w:cstheme="minorHAnsi"/>
        </w:rPr>
        <w:t>Annexe 2 : Historique Ausy </w:t>
      </w:r>
      <w:r w:rsidRPr="00AD7CE4">
        <w:rPr>
          <w:rStyle w:val="Accentuationintense"/>
          <w:rFonts w:cstheme="minorHAnsi"/>
        </w:rPr>
        <w:tab/>
        <w:t xml:space="preserve">Source : </w:t>
      </w:r>
      <w:r w:rsidR="00000000">
        <w:fldChar w:fldCharType="begin"/>
      </w:r>
      <w:r w:rsidR="00000000">
        <w:instrText>HYPERLINK "https://www.ausy.fr/fr/a-propos-d-ausy/notre-histoire/"</w:instrText>
      </w:r>
      <w:r w:rsidR="00000000">
        <w:fldChar w:fldCharType="separate"/>
      </w:r>
      <w:r w:rsidRPr="00AD7CE4">
        <w:rPr>
          <w:rStyle w:val="Lienhypertexte"/>
          <w:rFonts w:cstheme="minorHAnsi"/>
        </w:rPr>
        <w:t>https://www.ausy.fr/fr/a-propos-d-ausy/notre-histoire/</w:t>
      </w:r>
      <w:r w:rsidR="00000000">
        <w:rPr>
          <w:rStyle w:val="Lienhypertexte"/>
          <w:rFonts w:cstheme="minorHAnsi"/>
        </w:rPr>
        <w:fldChar w:fldCharType="end"/>
      </w:r>
      <w:r w:rsidRPr="00AD7CE4">
        <w:rPr>
          <w:rStyle w:val="Accentuationintense"/>
          <w:rFonts w:cstheme="minorHAnsi"/>
        </w:rPr>
        <w:t xml:space="preserve"> </w:t>
      </w:r>
    </w:p>
    <w:p w14:paraId="0A974B12" w14:textId="57B65CCC" w:rsidR="007D1490" w:rsidRPr="00AD7CE4" w:rsidRDefault="007D1490">
      <w:pPr>
        <w:rPr>
          <w:rStyle w:val="Accentuationintense"/>
          <w:rFonts w:cstheme="minorHAnsi"/>
        </w:rPr>
      </w:pPr>
      <w:r w:rsidRPr="00AD7CE4">
        <w:rPr>
          <w:rFonts w:cstheme="minorHAnsi"/>
          <w:noProof/>
        </w:rPr>
        <w:drawing>
          <wp:inline distT="0" distB="0" distL="0" distR="0" wp14:anchorId="2FA72B04" wp14:editId="1C90B7F0">
            <wp:extent cx="5760720" cy="7105015"/>
            <wp:effectExtent l="0" t="0" r="0" b="635"/>
            <wp:docPr id="10" name="Image 10" descr="Une image contenant texte, capture d’écran, conception, affich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conception, affiche&#10;&#10;Description générée automatiquement"/>
                    <pic:cNvPicPr/>
                  </pic:nvPicPr>
                  <pic:blipFill>
                    <a:blip r:embed="rId102"/>
                    <a:stretch>
                      <a:fillRect/>
                    </a:stretch>
                  </pic:blipFill>
                  <pic:spPr>
                    <a:xfrm>
                      <a:off x="0" y="0"/>
                      <a:ext cx="5760720" cy="7105015"/>
                    </a:xfrm>
                    <a:prstGeom prst="rect">
                      <a:avLst/>
                    </a:prstGeom>
                  </pic:spPr>
                </pic:pic>
              </a:graphicData>
            </a:graphic>
          </wp:inline>
        </w:drawing>
      </w:r>
      <w:r w:rsidRPr="00AD7CE4">
        <w:rPr>
          <w:rStyle w:val="Accentuationintense"/>
          <w:rFonts w:cstheme="minorHAnsi"/>
        </w:rPr>
        <w:t xml:space="preserve"> </w:t>
      </w:r>
      <w:r w:rsidRPr="00AD7CE4">
        <w:rPr>
          <w:rStyle w:val="Accentuationintense"/>
          <w:rFonts w:cstheme="minorHAnsi"/>
        </w:rPr>
        <w:br w:type="page"/>
      </w:r>
    </w:p>
    <w:p w14:paraId="0A35EDC3" w14:textId="7C4F55B0" w:rsidR="00AF01EC" w:rsidRPr="00AD7CE4" w:rsidRDefault="000802EF" w:rsidP="00AF01EC">
      <w:pPr>
        <w:jc w:val="both"/>
        <w:rPr>
          <w:rStyle w:val="Accentuationintense"/>
          <w:rFonts w:cstheme="minorHAnsi"/>
        </w:rPr>
        <w:pPrChange w:id="1953" w:author="FURNON Cyril" w:date="2023-08-18T00:11:00Z">
          <w:pPr/>
        </w:pPrChange>
      </w:pPr>
      <w:r w:rsidRPr="00AD7CE4">
        <w:rPr>
          <w:rStyle w:val="Accentuationintense"/>
          <w:rFonts w:cstheme="minorHAnsi"/>
        </w:rPr>
        <w:t xml:space="preserve">Annexe </w:t>
      </w:r>
      <w:r w:rsidR="007D1490" w:rsidRPr="00AD7CE4">
        <w:rPr>
          <w:rStyle w:val="Accentuationintense"/>
          <w:rFonts w:cstheme="minorHAnsi"/>
        </w:rPr>
        <w:t>3</w:t>
      </w:r>
      <w:r w:rsidRPr="00AD7CE4">
        <w:rPr>
          <w:rStyle w:val="Accentuationintense"/>
          <w:rFonts w:cstheme="minorHAnsi"/>
        </w:rPr>
        <w:t xml:space="preserve"> : </w:t>
      </w:r>
      <w:r w:rsidR="00007E22" w:rsidRPr="00AD7CE4">
        <w:rPr>
          <w:rStyle w:val="Accentuationintense"/>
          <w:rFonts w:cstheme="minorHAnsi"/>
        </w:rPr>
        <w:t>Chantier Ergonomique</w:t>
      </w:r>
      <w:r w:rsidR="00C53343" w:rsidRPr="00AD7CE4">
        <w:rPr>
          <w:rStyle w:val="Accentuationintense"/>
          <w:rFonts w:cstheme="minorHAnsi"/>
        </w:rPr>
        <w:t xml:space="preserve"> CRM</w:t>
      </w:r>
      <w:bookmarkEnd w:id="1952"/>
    </w:p>
    <w:p w14:paraId="15FD2D17" w14:textId="3828A45A" w:rsidR="00007E22" w:rsidRPr="00AF01EC" w:rsidRDefault="00007E22" w:rsidP="00AF01EC">
      <w:pPr>
        <w:jc w:val="both"/>
        <w:rPr>
          <w:rStyle w:val="lev"/>
          <w:rFonts w:asciiTheme="majorHAnsi" w:hAnsiTheme="majorHAnsi"/>
          <w:b w:val="0"/>
          <w:color w:val="4472C4" w:themeColor="accent1"/>
          <w:sz w:val="48"/>
          <w:rPrChange w:id="1954" w:author="FURNON Cyril" w:date="2023-08-18T00:11:00Z">
            <w:rPr>
              <w:rStyle w:val="lev"/>
              <w:rFonts w:eastAsiaTheme="majorEastAsia" w:cstheme="minorHAnsi"/>
              <w:b w:val="0"/>
              <w:bCs w:val="0"/>
              <w:color w:val="4472C4" w:themeColor="accent1"/>
              <w:sz w:val="48"/>
              <w:szCs w:val="48"/>
            </w:rPr>
          </w:rPrChange>
        </w:rPr>
        <w:pPrChange w:id="1955" w:author="FURNON Cyril" w:date="2023-08-18T00:11:00Z">
          <w:pPr/>
        </w:pPrChange>
      </w:pPr>
      <w:r w:rsidRPr="00AD7CE4">
        <w:rPr>
          <w:rStyle w:val="lev"/>
          <w:rFonts w:cstheme="minorHAnsi"/>
          <w:b w:val="0"/>
          <w:bCs w:val="0"/>
          <w:color w:val="4472C4" w:themeColor="accent1"/>
          <w:sz w:val="36"/>
          <w:szCs w:val="36"/>
        </w:rPr>
        <w:t>La création</w:t>
      </w:r>
    </w:p>
    <w:p w14:paraId="2CB78FB1" w14:textId="77777777" w:rsidR="00007E22" w:rsidRPr="00AD7CE4" w:rsidRDefault="00007E22">
      <w:pPr>
        <w:pStyle w:val="Paragraphedeliste"/>
        <w:numPr>
          <w:ilvl w:val="0"/>
          <w:numId w:val="10"/>
        </w:numPr>
        <w:spacing w:after="0" w:line="240" w:lineRule="auto"/>
        <w:contextualSpacing w:val="0"/>
        <w:rPr>
          <w:rFonts w:cstheme="minorHAnsi"/>
          <w:b/>
          <w:bCs/>
        </w:rPr>
        <w:pPrChange w:id="1956" w:author="FURNON Cyril" w:date="2023-08-18T00:11:00Z">
          <w:pPr>
            <w:pStyle w:val="Paragraphedeliste"/>
            <w:numPr>
              <w:numId w:val="10"/>
            </w:numPr>
            <w:spacing w:after="0"/>
            <w:ind w:hanging="360"/>
            <w:contextualSpacing w:val="0"/>
          </w:pPr>
        </w:pPrChange>
      </w:pPr>
      <w:r w:rsidRPr="00AD7CE4">
        <w:rPr>
          <w:rFonts w:cstheme="minorHAnsi"/>
          <w:b/>
          <w:bCs/>
        </w:rPr>
        <w:t xml:space="preserve">Le bandeau : </w:t>
      </w:r>
    </w:p>
    <w:p w14:paraId="191045F5" w14:textId="77777777" w:rsidR="00007E22" w:rsidRPr="00AD7CE4" w:rsidRDefault="00007E22">
      <w:pPr>
        <w:pStyle w:val="Paragraphedeliste"/>
        <w:numPr>
          <w:ilvl w:val="1"/>
          <w:numId w:val="10"/>
        </w:numPr>
        <w:spacing w:after="0" w:line="240" w:lineRule="auto"/>
        <w:contextualSpacing w:val="0"/>
        <w:rPr>
          <w:rFonts w:cstheme="minorHAnsi"/>
        </w:rPr>
        <w:pPrChange w:id="1957" w:author="FURNON Cyril" w:date="2023-08-18T00:11:00Z">
          <w:pPr>
            <w:pStyle w:val="Paragraphedeliste"/>
            <w:numPr>
              <w:ilvl w:val="1"/>
              <w:numId w:val="10"/>
            </w:numPr>
            <w:spacing w:after="0"/>
            <w:ind w:left="1440" w:hanging="360"/>
            <w:contextualSpacing w:val="0"/>
          </w:pPr>
        </w:pPrChange>
      </w:pPr>
      <w:r w:rsidRPr="00AD7CE4">
        <w:rPr>
          <w:rFonts w:cstheme="minorHAnsi"/>
        </w:rPr>
        <w:t>Revoir le cartouche :</w:t>
      </w:r>
    </w:p>
    <w:p w14:paraId="20587483" w14:textId="77777777" w:rsidR="00007E22" w:rsidRPr="00AD7CE4" w:rsidRDefault="00007E22">
      <w:pPr>
        <w:pStyle w:val="Paragraphedeliste"/>
        <w:numPr>
          <w:ilvl w:val="2"/>
          <w:numId w:val="10"/>
        </w:numPr>
        <w:spacing w:after="0" w:line="240" w:lineRule="auto"/>
        <w:contextualSpacing w:val="0"/>
        <w:rPr>
          <w:rFonts w:cstheme="minorHAnsi"/>
        </w:rPr>
        <w:pPrChange w:id="1958" w:author="FURNON Cyril" w:date="2023-08-18T00:11:00Z">
          <w:pPr>
            <w:pStyle w:val="Paragraphedeliste"/>
            <w:numPr>
              <w:ilvl w:val="2"/>
              <w:numId w:val="10"/>
            </w:numPr>
            <w:spacing w:after="0"/>
            <w:ind w:left="2160" w:hanging="360"/>
            <w:contextualSpacing w:val="0"/>
          </w:pPr>
        </w:pPrChange>
      </w:pPr>
      <w:r w:rsidRPr="00AD7CE4">
        <w:rPr>
          <w:rFonts w:cstheme="minorHAnsi"/>
        </w:rPr>
        <w:t>Déplacer le cartouche à gauche</w:t>
      </w:r>
    </w:p>
    <w:p w14:paraId="7C7A9B61" w14:textId="77777777" w:rsidR="00007E22" w:rsidRPr="00AD7CE4" w:rsidRDefault="00007E22">
      <w:pPr>
        <w:pStyle w:val="Paragraphedeliste"/>
        <w:numPr>
          <w:ilvl w:val="2"/>
          <w:numId w:val="10"/>
        </w:numPr>
        <w:spacing w:after="0" w:line="240" w:lineRule="auto"/>
        <w:contextualSpacing w:val="0"/>
        <w:rPr>
          <w:rFonts w:cstheme="minorHAnsi"/>
        </w:rPr>
        <w:pPrChange w:id="1959" w:author="FURNON Cyril" w:date="2023-08-18T00:11:00Z">
          <w:pPr>
            <w:pStyle w:val="Paragraphedeliste"/>
            <w:numPr>
              <w:ilvl w:val="2"/>
              <w:numId w:val="10"/>
            </w:numPr>
            <w:spacing w:after="0"/>
            <w:ind w:left="2160" w:hanging="360"/>
            <w:contextualSpacing w:val="0"/>
          </w:pPr>
        </w:pPrChange>
      </w:pPr>
      <w:r w:rsidRPr="00AD7CE4">
        <w:rPr>
          <w:rFonts w:cstheme="minorHAnsi"/>
        </w:rPr>
        <w:t>Le redisposer et aligner les informations</w:t>
      </w:r>
    </w:p>
    <w:p w14:paraId="06A7D79F" w14:textId="77777777" w:rsidR="00007E22" w:rsidRPr="00AD7CE4" w:rsidRDefault="00007E22">
      <w:pPr>
        <w:pStyle w:val="Paragraphedeliste"/>
        <w:numPr>
          <w:ilvl w:val="2"/>
          <w:numId w:val="10"/>
        </w:numPr>
        <w:spacing w:after="0" w:line="240" w:lineRule="auto"/>
        <w:contextualSpacing w:val="0"/>
        <w:rPr>
          <w:rFonts w:cstheme="minorHAnsi"/>
        </w:rPr>
        <w:pPrChange w:id="1960" w:author="FURNON Cyril" w:date="2023-08-18T00:11:00Z">
          <w:pPr>
            <w:pStyle w:val="Paragraphedeliste"/>
            <w:numPr>
              <w:ilvl w:val="2"/>
              <w:numId w:val="10"/>
            </w:numPr>
            <w:spacing w:after="0"/>
            <w:ind w:left="2160" w:hanging="360"/>
            <w:contextualSpacing w:val="0"/>
          </w:pPr>
        </w:pPrChange>
      </w:pPr>
      <w:r w:rsidRPr="00AD7CE4">
        <w:rPr>
          <w:rFonts w:cstheme="minorHAnsi"/>
        </w:rPr>
        <w:t>Distinguer les informations du Prospects (sur 2 lignes) et celles de l’Interlocuteur (sur 3 lignes) dans le cartouche pour que ce soit bien compréhensible</w:t>
      </w:r>
    </w:p>
    <w:p w14:paraId="70079A25" w14:textId="77777777" w:rsidR="00007E22" w:rsidRPr="00AD7CE4" w:rsidRDefault="00007E22">
      <w:pPr>
        <w:pStyle w:val="Paragraphedeliste"/>
        <w:numPr>
          <w:ilvl w:val="2"/>
          <w:numId w:val="10"/>
        </w:numPr>
        <w:spacing w:after="0" w:line="240" w:lineRule="auto"/>
        <w:contextualSpacing w:val="0"/>
        <w:rPr>
          <w:rFonts w:cstheme="minorHAnsi"/>
        </w:rPr>
        <w:pPrChange w:id="1961" w:author="FURNON Cyril" w:date="2023-08-18T00:11:00Z">
          <w:pPr>
            <w:pStyle w:val="Paragraphedeliste"/>
            <w:numPr>
              <w:ilvl w:val="2"/>
              <w:numId w:val="10"/>
            </w:numPr>
            <w:spacing w:after="0"/>
            <w:ind w:left="2160" w:hanging="360"/>
            <w:contextualSpacing w:val="0"/>
          </w:pPr>
        </w:pPrChange>
      </w:pPr>
      <w:r w:rsidRPr="00AD7CE4">
        <w:rPr>
          <w:rFonts w:cstheme="minorHAnsi"/>
        </w:rPr>
        <w:t>Mauvais comportement du bandeau en mode responsive</w:t>
      </w:r>
    </w:p>
    <w:p w14:paraId="6EB15DCC" w14:textId="77777777" w:rsidR="00007E22" w:rsidRPr="00AD7CE4" w:rsidRDefault="00007E22">
      <w:pPr>
        <w:pStyle w:val="Paragraphedeliste"/>
        <w:numPr>
          <w:ilvl w:val="1"/>
          <w:numId w:val="10"/>
        </w:numPr>
        <w:spacing w:after="0" w:line="240" w:lineRule="auto"/>
        <w:contextualSpacing w:val="0"/>
        <w:rPr>
          <w:rFonts w:cstheme="minorHAnsi"/>
        </w:rPr>
        <w:pPrChange w:id="1962" w:author="FURNON Cyril" w:date="2023-08-18T00:11:00Z">
          <w:pPr>
            <w:pStyle w:val="Paragraphedeliste"/>
            <w:numPr>
              <w:ilvl w:val="1"/>
              <w:numId w:val="10"/>
            </w:numPr>
            <w:spacing w:after="0"/>
            <w:ind w:left="1440" w:hanging="360"/>
            <w:contextualSpacing w:val="0"/>
          </w:pPr>
        </w:pPrChange>
      </w:pPr>
      <w:r w:rsidRPr="00AD7CE4">
        <w:rPr>
          <w:rFonts w:cstheme="minorHAnsi"/>
        </w:rPr>
        <w:t xml:space="preserve">Le Workflow : </w:t>
      </w:r>
    </w:p>
    <w:p w14:paraId="25684BBB" w14:textId="77777777" w:rsidR="00007E22" w:rsidRPr="00AD7CE4" w:rsidRDefault="00007E22">
      <w:pPr>
        <w:pStyle w:val="Paragraphedeliste"/>
        <w:numPr>
          <w:ilvl w:val="2"/>
          <w:numId w:val="10"/>
        </w:numPr>
        <w:spacing w:after="0" w:line="240" w:lineRule="auto"/>
        <w:contextualSpacing w:val="0"/>
        <w:rPr>
          <w:rFonts w:cstheme="minorHAnsi"/>
        </w:rPr>
        <w:pPrChange w:id="1963" w:author="FURNON Cyril" w:date="2023-08-18T00:11:00Z">
          <w:pPr>
            <w:pStyle w:val="Paragraphedeliste"/>
            <w:numPr>
              <w:ilvl w:val="2"/>
              <w:numId w:val="10"/>
            </w:numPr>
            <w:spacing w:after="0"/>
            <w:ind w:left="2160" w:hanging="360"/>
            <w:contextualSpacing w:val="0"/>
          </w:pPr>
        </w:pPrChange>
      </w:pPr>
      <w:r w:rsidRPr="00AD7CE4">
        <w:rPr>
          <w:rFonts w:cstheme="minorHAnsi"/>
        </w:rPr>
        <w:t>A intégrer dans le cartouche</w:t>
      </w:r>
    </w:p>
    <w:p w14:paraId="2D2DF8B6" w14:textId="77777777" w:rsidR="00007E22" w:rsidRPr="00AD7CE4" w:rsidRDefault="00007E22" w:rsidP="00007E22">
      <w:pPr>
        <w:rPr>
          <w:rFonts w:cstheme="minorHAnsi"/>
        </w:rPr>
      </w:pPr>
      <w:r w:rsidRPr="00AD7CE4">
        <w:rPr>
          <w:rFonts w:cstheme="minorHAnsi"/>
          <w:noProof/>
        </w:rPr>
        <w:drawing>
          <wp:inline distT="0" distB="0" distL="0" distR="0" wp14:anchorId="17679D12" wp14:editId="7D016F89">
            <wp:extent cx="3165475" cy="791210"/>
            <wp:effectExtent l="0" t="0" r="0" b="8890"/>
            <wp:docPr id="7" name="Image 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capture d’écran, Police, logiciel&#10;&#10;Description générée automatiquemen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65475" cy="791210"/>
                    </a:xfrm>
                    <a:prstGeom prst="rect">
                      <a:avLst/>
                    </a:prstGeom>
                    <a:noFill/>
                    <a:ln>
                      <a:noFill/>
                    </a:ln>
                  </pic:spPr>
                </pic:pic>
              </a:graphicData>
            </a:graphic>
          </wp:inline>
        </w:drawing>
      </w:r>
    </w:p>
    <w:p w14:paraId="57AB254C" w14:textId="77777777" w:rsidR="00007E22" w:rsidRPr="00AD7CE4" w:rsidRDefault="00007E22">
      <w:pPr>
        <w:pStyle w:val="Paragraphedeliste"/>
        <w:numPr>
          <w:ilvl w:val="0"/>
          <w:numId w:val="11"/>
        </w:numPr>
        <w:spacing w:after="0" w:line="240" w:lineRule="auto"/>
        <w:contextualSpacing w:val="0"/>
        <w:rPr>
          <w:rFonts w:cstheme="minorHAnsi"/>
        </w:rPr>
        <w:pPrChange w:id="1964" w:author="FURNON Cyril" w:date="2023-08-18T00:11:00Z">
          <w:pPr>
            <w:pStyle w:val="Paragraphedeliste"/>
            <w:numPr>
              <w:numId w:val="11"/>
            </w:numPr>
            <w:spacing w:after="0"/>
            <w:ind w:left="2484" w:hanging="360"/>
            <w:contextualSpacing w:val="0"/>
          </w:pPr>
        </w:pPrChange>
      </w:pPr>
      <w:r w:rsidRPr="00AD7CE4">
        <w:rPr>
          <w:rFonts w:cstheme="minorHAnsi"/>
        </w:rPr>
        <w:t>Passer uniquement les icônes sur une ligne qui sera intégrée en bas à gauche du cartouche</w:t>
      </w:r>
    </w:p>
    <w:p w14:paraId="5BC2C3E0" w14:textId="77777777" w:rsidR="00007E22" w:rsidRPr="00AD7CE4" w:rsidRDefault="00007E22">
      <w:pPr>
        <w:pStyle w:val="Paragraphedeliste"/>
        <w:numPr>
          <w:ilvl w:val="0"/>
          <w:numId w:val="11"/>
        </w:numPr>
        <w:spacing w:after="0" w:line="240" w:lineRule="auto"/>
        <w:contextualSpacing w:val="0"/>
        <w:rPr>
          <w:rFonts w:cstheme="minorHAnsi"/>
        </w:rPr>
        <w:pPrChange w:id="1965" w:author="FURNON Cyril" w:date="2023-08-18T00:11:00Z">
          <w:pPr>
            <w:pStyle w:val="Paragraphedeliste"/>
            <w:numPr>
              <w:numId w:val="11"/>
            </w:numPr>
            <w:spacing w:after="0"/>
            <w:ind w:left="2484" w:hanging="360"/>
            <w:contextualSpacing w:val="0"/>
          </w:pPr>
        </w:pPrChange>
      </w:pPr>
      <w:r w:rsidRPr="00AD7CE4">
        <w:rPr>
          <w:rFonts w:cstheme="minorHAnsi"/>
        </w:rPr>
        <w:t xml:space="preserve">Donner une signalétique sur les couleurs : par ex une couleurs « grisée » pour inactive, une couleur pour « actif » dans la résidence, une couleur pour « actif ailleurs »… Affichage d’un tooltips quand on passe dessus avec information de la résidence (factoriser, remplacement du « I » qui semble inutile. A voir pour le trait. </w:t>
      </w:r>
    </w:p>
    <w:p w14:paraId="59E15E76" w14:textId="77777777" w:rsidR="00007E22" w:rsidRPr="00AD7CE4" w:rsidRDefault="00007E22">
      <w:pPr>
        <w:pStyle w:val="Paragraphedeliste"/>
        <w:numPr>
          <w:ilvl w:val="1"/>
          <w:numId w:val="10"/>
        </w:numPr>
        <w:spacing w:after="0" w:line="240" w:lineRule="auto"/>
        <w:contextualSpacing w:val="0"/>
        <w:rPr>
          <w:rFonts w:cstheme="minorHAnsi"/>
        </w:rPr>
        <w:pPrChange w:id="1966" w:author="FURNON Cyril" w:date="2023-08-18T00:11:00Z">
          <w:pPr>
            <w:pStyle w:val="Paragraphedeliste"/>
            <w:numPr>
              <w:ilvl w:val="1"/>
              <w:numId w:val="10"/>
            </w:numPr>
            <w:spacing w:after="0"/>
            <w:ind w:left="1440" w:hanging="360"/>
            <w:contextualSpacing w:val="0"/>
          </w:pPr>
        </w:pPrChange>
      </w:pPr>
      <w:r w:rsidRPr="00AD7CE4">
        <w:rPr>
          <w:rFonts w:cstheme="minorHAnsi"/>
        </w:rPr>
        <w:t xml:space="preserve">Mode Création : afficher le bandeau au fur et à mesure de la saisie </w:t>
      </w:r>
    </w:p>
    <w:p w14:paraId="35F1B8E6" w14:textId="77777777" w:rsidR="00007E22" w:rsidRPr="00AD7CE4" w:rsidRDefault="00007E22">
      <w:pPr>
        <w:pStyle w:val="Paragraphedeliste"/>
        <w:numPr>
          <w:ilvl w:val="0"/>
          <w:numId w:val="10"/>
        </w:numPr>
        <w:spacing w:after="0" w:line="240" w:lineRule="auto"/>
        <w:contextualSpacing w:val="0"/>
        <w:rPr>
          <w:rFonts w:cstheme="minorHAnsi"/>
        </w:rPr>
        <w:pPrChange w:id="1967" w:author="FURNON Cyril" w:date="2023-08-18T00:11:00Z">
          <w:pPr>
            <w:pStyle w:val="Paragraphedeliste"/>
            <w:numPr>
              <w:numId w:val="10"/>
            </w:numPr>
            <w:spacing w:after="0"/>
            <w:ind w:hanging="360"/>
            <w:contextualSpacing w:val="0"/>
          </w:pPr>
        </w:pPrChange>
      </w:pPr>
      <w:r w:rsidRPr="00AD7CE4">
        <w:rPr>
          <w:rFonts w:cstheme="minorHAnsi"/>
          <w:b/>
          <w:bCs/>
        </w:rPr>
        <w:t>Les catégories</w:t>
      </w:r>
      <w:r w:rsidRPr="00AD7CE4">
        <w:rPr>
          <w:rFonts w:cstheme="minorHAnsi"/>
        </w:rPr>
        <w:t> :  séparateurs de paragraphe (ex PROSPECTS / INTERLOCUTEURS… :</w:t>
      </w:r>
    </w:p>
    <w:p w14:paraId="154F15D7" w14:textId="77777777" w:rsidR="00007E22" w:rsidRPr="00AD7CE4" w:rsidRDefault="00007E22">
      <w:pPr>
        <w:pStyle w:val="Paragraphedeliste"/>
        <w:numPr>
          <w:ilvl w:val="1"/>
          <w:numId w:val="10"/>
        </w:numPr>
        <w:spacing w:after="0" w:line="240" w:lineRule="auto"/>
        <w:contextualSpacing w:val="0"/>
        <w:rPr>
          <w:rFonts w:cstheme="minorHAnsi"/>
        </w:rPr>
        <w:pPrChange w:id="1968" w:author="FURNON Cyril" w:date="2023-08-18T00:11:00Z">
          <w:pPr>
            <w:pStyle w:val="Paragraphedeliste"/>
            <w:numPr>
              <w:ilvl w:val="1"/>
              <w:numId w:val="10"/>
            </w:numPr>
            <w:spacing w:after="0"/>
            <w:ind w:left="1440" w:hanging="360"/>
            <w:contextualSpacing w:val="0"/>
          </w:pPr>
        </w:pPrChange>
      </w:pPr>
      <w:r w:rsidRPr="00AD7CE4">
        <w:rPr>
          <w:rFonts w:cstheme="minorHAnsi"/>
        </w:rPr>
        <w:t xml:space="preserve">Uniformiser les présentations des catégories : revoir la forme et couleur par ex </w:t>
      </w:r>
    </w:p>
    <w:p w14:paraId="16059B1F" w14:textId="77777777" w:rsidR="00007E22" w:rsidRPr="00AD7CE4" w:rsidRDefault="00007E22" w:rsidP="00007E22">
      <w:pPr>
        <w:rPr>
          <w:rFonts w:cstheme="minorHAnsi"/>
        </w:rPr>
      </w:pPr>
      <w:r w:rsidRPr="00AD7CE4">
        <w:rPr>
          <w:rFonts w:cstheme="minorHAnsi"/>
          <w:noProof/>
        </w:rPr>
        <w:drawing>
          <wp:inline distT="0" distB="0" distL="0" distR="0" wp14:anchorId="3B20DD38" wp14:editId="76D39052">
            <wp:extent cx="4742180" cy="1518285"/>
            <wp:effectExtent l="0" t="0" r="1270" b="5715"/>
            <wp:docPr id="8"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capture d’écran, Police&#10;&#10;Description générée automatiquemen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42180" cy="1518285"/>
                    </a:xfrm>
                    <a:prstGeom prst="rect">
                      <a:avLst/>
                    </a:prstGeom>
                    <a:noFill/>
                    <a:ln>
                      <a:noFill/>
                    </a:ln>
                  </pic:spPr>
                </pic:pic>
              </a:graphicData>
            </a:graphic>
          </wp:inline>
        </w:drawing>
      </w:r>
    </w:p>
    <w:p w14:paraId="701CA8B5" w14:textId="77777777" w:rsidR="00007E22" w:rsidRPr="00AD7CE4" w:rsidRDefault="00007E22" w:rsidP="00007E22">
      <w:pPr>
        <w:rPr>
          <w:rFonts w:cstheme="minorHAnsi"/>
        </w:rPr>
      </w:pPr>
    </w:p>
    <w:p w14:paraId="16812DA7" w14:textId="77777777" w:rsidR="00007E22" w:rsidRPr="00AD7CE4" w:rsidRDefault="00007E22">
      <w:pPr>
        <w:pStyle w:val="Paragraphedeliste"/>
        <w:numPr>
          <w:ilvl w:val="0"/>
          <w:numId w:val="10"/>
        </w:numPr>
        <w:spacing w:after="0" w:line="240" w:lineRule="auto"/>
        <w:contextualSpacing w:val="0"/>
        <w:rPr>
          <w:rFonts w:cstheme="minorHAnsi"/>
        </w:rPr>
        <w:pPrChange w:id="1969" w:author="FURNON Cyril" w:date="2023-08-18T00:11:00Z">
          <w:pPr>
            <w:pStyle w:val="Paragraphedeliste"/>
            <w:numPr>
              <w:numId w:val="10"/>
            </w:numPr>
            <w:spacing w:after="0"/>
            <w:ind w:hanging="360"/>
            <w:contextualSpacing w:val="0"/>
          </w:pPr>
        </w:pPrChange>
      </w:pPr>
      <w:r w:rsidRPr="00AD7CE4">
        <w:rPr>
          <w:rFonts w:cstheme="minorHAnsi"/>
          <w:b/>
          <w:bCs/>
        </w:rPr>
        <w:t>Prospect</w:t>
      </w:r>
      <w:r w:rsidRPr="00AD7CE4">
        <w:rPr>
          <w:rFonts w:cstheme="minorHAnsi"/>
        </w:rPr>
        <w:t> : revoir la disposition des informations :</w:t>
      </w:r>
    </w:p>
    <w:p w14:paraId="74C129EB" w14:textId="77777777" w:rsidR="00007E22" w:rsidRPr="00AD7CE4" w:rsidRDefault="00007E22">
      <w:pPr>
        <w:pStyle w:val="Paragraphedeliste"/>
        <w:numPr>
          <w:ilvl w:val="1"/>
          <w:numId w:val="10"/>
        </w:numPr>
        <w:spacing w:after="0" w:line="240" w:lineRule="auto"/>
        <w:contextualSpacing w:val="0"/>
        <w:rPr>
          <w:rFonts w:cstheme="minorHAnsi"/>
        </w:rPr>
        <w:pPrChange w:id="1970" w:author="FURNON Cyril" w:date="2023-08-18T00:11:00Z">
          <w:pPr>
            <w:pStyle w:val="Paragraphedeliste"/>
            <w:numPr>
              <w:ilvl w:val="1"/>
              <w:numId w:val="10"/>
            </w:numPr>
            <w:spacing w:after="0"/>
            <w:ind w:left="1440" w:hanging="360"/>
            <w:contextualSpacing w:val="0"/>
          </w:pPr>
        </w:pPrChange>
      </w:pPr>
      <w:r w:rsidRPr="00AD7CE4">
        <w:rPr>
          <w:rFonts w:cstheme="minorHAnsi"/>
        </w:rPr>
        <w:t xml:space="preserve">Regrouper les informations obligatoires sur la gauche : civilité, nom, prénom, département et les 2 téléphones et l’email (cas où la coche « Lui-même » est cochée) </w:t>
      </w:r>
    </w:p>
    <w:p w14:paraId="31721CCD" w14:textId="77777777" w:rsidR="00007E22" w:rsidRPr="00AD7CE4" w:rsidRDefault="00007E22">
      <w:pPr>
        <w:pStyle w:val="Paragraphedeliste"/>
        <w:numPr>
          <w:ilvl w:val="1"/>
          <w:numId w:val="10"/>
        </w:numPr>
        <w:spacing w:after="0" w:line="240" w:lineRule="auto"/>
        <w:contextualSpacing w:val="0"/>
        <w:rPr>
          <w:rFonts w:cstheme="minorHAnsi"/>
        </w:rPr>
        <w:pPrChange w:id="1971" w:author="FURNON Cyril" w:date="2023-08-18T00:11:00Z">
          <w:pPr>
            <w:pStyle w:val="Paragraphedeliste"/>
            <w:numPr>
              <w:ilvl w:val="1"/>
              <w:numId w:val="10"/>
            </w:numPr>
            <w:spacing w:after="0"/>
            <w:ind w:left="1440" w:hanging="360"/>
            <w:contextualSpacing w:val="0"/>
          </w:pPr>
        </w:pPrChange>
      </w:pPr>
      <w:r w:rsidRPr="00AD7CE4">
        <w:rPr>
          <w:rFonts w:cstheme="minorHAnsi"/>
        </w:rPr>
        <w:t>Tabulation : de haut en bas : toute la colonne gauche puis la droite</w:t>
      </w:r>
    </w:p>
    <w:p w14:paraId="01C7A4D7" w14:textId="77777777" w:rsidR="00007E22" w:rsidRPr="00D61926" w:rsidRDefault="00007E22">
      <w:pPr>
        <w:pStyle w:val="Paragraphedeliste"/>
        <w:numPr>
          <w:ilvl w:val="1"/>
          <w:numId w:val="10"/>
        </w:numPr>
        <w:spacing w:after="0" w:line="240" w:lineRule="auto"/>
        <w:contextualSpacing w:val="0"/>
        <w:rPr>
          <w:rPrChange w:id="1972" w:author="FURNON Cyril" w:date="2023-08-18T00:11:00Z">
            <w:rPr>
              <w:rFonts w:cstheme="minorHAnsi"/>
              <w:highlight w:val="yellow"/>
            </w:rPr>
          </w:rPrChange>
        </w:rPr>
        <w:pPrChange w:id="1973" w:author="FURNON Cyril" w:date="2023-08-18T00:11:00Z">
          <w:pPr>
            <w:pStyle w:val="Paragraphedeliste"/>
            <w:numPr>
              <w:ilvl w:val="1"/>
              <w:numId w:val="10"/>
            </w:numPr>
            <w:spacing w:after="0"/>
            <w:ind w:left="1440" w:hanging="360"/>
            <w:contextualSpacing w:val="0"/>
          </w:pPr>
        </w:pPrChange>
      </w:pPr>
      <w:r w:rsidRPr="00D61926">
        <w:rPr>
          <w:rPrChange w:id="1974" w:author="FURNON Cyril" w:date="2023-08-18T00:11:00Z">
            <w:rPr>
              <w:rFonts w:cstheme="minorHAnsi"/>
              <w:highlight w:val="yellow"/>
            </w:rPr>
          </w:rPrChange>
        </w:rPr>
        <w:t>Modifier le libellé « lui-même » par « la recherche est pour lui-même » (écran de création, dans l’écran de l’édition il n’y a pas cette coche)</w:t>
      </w:r>
    </w:p>
    <w:p w14:paraId="630B80B4" w14:textId="77777777" w:rsidR="00007E22" w:rsidRPr="00AD7CE4" w:rsidRDefault="00007E22" w:rsidP="00007E22">
      <w:pPr>
        <w:rPr>
          <w:rFonts w:cstheme="minorHAnsi"/>
        </w:rPr>
      </w:pPr>
    </w:p>
    <w:p w14:paraId="4B5566DD" w14:textId="77777777" w:rsidR="00007E22" w:rsidRPr="00AD7CE4" w:rsidRDefault="00007E22">
      <w:pPr>
        <w:pStyle w:val="Paragraphedeliste"/>
        <w:numPr>
          <w:ilvl w:val="0"/>
          <w:numId w:val="10"/>
        </w:numPr>
        <w:spacing w:after="0" w:line="240" w:lineRule="auto"/>
        <w:contextualSpacing w:val="0"/>
        <w:rPr>
          <w:rFonts w:cstheme="minorHAnsi"/>
        </w:rPr>
        <w:pPrChange w:id="1975" w:author="FURNON Cyril" w:date="2023-08-18T00:11:00Z">
          <w:pPr>
            <w:pStyle w:val="Paragraphedeliste"/>
            <w:numPr>
              <w:numId w:val="10"/>
            </w:numPr>
            <w:spacing w:after="0"/>
            <w:ind w:hanging="360"/>
            <w:contextualSpacing w:val="0"/>
          </w:pPr>
        </w:pPrChange>
      </w:pPr>
      <w:r w:rsidRPr="00AD7CE4">
        <w:rPr>
          <w:rFonts w:cstheme="minorHAnsi"/>
          <w:b/>
          <w:bCs/>
        </w:rPr>
        <w:t>Les listes déroulantes</w:t>
      </w:r>
      <w:r w:rsidRPr="00AD7CE4">
        <w:rPr>
          <w:rFonts w:cstheme="minorHAnsi"/>
        </w:rPr>
        <w:t> :</w:t>
      </w:r>
    </w:p>
    <w:p w14:paraId="2658053A" w14:textId="77777777" w:rsidR="00007E22" w:rsidRPr="00AD7CE4" w:rsidRDefault="00007E22">
      <w:pPr>
        <w:pStyle w:val="Paragraphedeliste"/>
        <w:numPr>
          <w:ilvl w:val="1"/>
          <w:numId w:val="10"/>
        </w:numPr>
        <w:spacing w:after="0" w:line="240" w:lineRule="auto"/>
        <w:contextualSpacing w:val="0"/>
        <w:rPr>
          <w:rFonts w:cstheme="minorHAnsi"/>
        </w:rPr>
        <w:pPrChange w:id="1976" w:author="FURNON Cyril" w:date="2023-08-18T00:11:00Z">
          <w:pPr>
            <w:pStyle w:val="Paragraphedeliste"/>
            <w:numPr>
              <w:ilvl w:val="1"/>
              <w:numId w:val="10"/>
            </w:numPr>
            <w:spacing w:after="0"/>
            <w:ind w:left="1440" w:hanging="360"/>
            <w:contextualSpacing w:val="0"/>
          </w:pPr>
        </w:pPrChange>
      </w:pPr>
      <w:r w:rsidRPr="00AD7CE4">
        <w:rPr>
          <w:rFonts w:cstheme="minorHAnsi"/>
        </w:rPr>
        <w:t>Pb de couleur pour les champs obligatoires :</w:t>
      </w:r>
    </w:p>
    <w:p w14:paraId="19CD4CDA" w14:textId="77777777" w:rsidR="00007E22" w:rsidRPr="00AD7CE4" w:rsidRDefault="00007E22">
      <w:pPr>
        <w:pStyle w:val="Paragraphedeliste"/>
        <w:numPr>
          <w:ilvl w:val="1"/>
          <w:numId w:val="10"/>
        </w:numPr>
        <w:spacing w:after="0" w:line="240" w:lineRule="auto"/>
        <w:contextualSpacing w:val="0"/>
        <w:rPr>
          <w:rFonts w:cstheme="minorHAnsi"/>
        </w:rPr>
        <w:pPrChange w:id="1977" w:author="FURNON Cyril" w:date="2023-08-18T00:11:00Z">
          <w:pPr>
            <w:pStyle w:val="Paragraphedeliste"/>
            <w:numPr>
              <w:ilvl w:val="1"/>
              <w:numId w:val="10"/>
            </w:numPr>
            <w:spacing w:after="0"/>
            <w:ind w:left="1440" w:hanging="360"/>
            <w:contextualSpacing w:val="0"/>
          </w:pPr>
        </w:pPrChange>
      </w:pPr>
      <w:r w:rsidRPr="00AD7CE4">
        <w:rPr>
          <w:rFonts w:cstheme="minorHAnsi"/>
        </w:rPr>
        <w:t>Pb d’encadrés : uniformiser avec les autres données -&gt; passer à encadrés pour les listes déroulantes</w:t>
      </w:r>
    </w:p>
    <w:p w14:paraId="740A054F" w14:textId="77777777" w:rsidR="00007E22" w:rsidRPr="00AD7CE4" w:rsidRDefault="00007E22">
      <w:pPr>
        <w:pStyle w:val="Paragraphedeliste"/>
        <w:numPr>
          <w:ilvl w:val="1"/>
          <w:numId w:val="10"/>
        </w:numPr>
        <w:spacing w:after="0" w:line="240" w:lineRule="auto"/>
        <w:contextualSpacing w:val="0"/>
        <w:rPr>
          <w:rFonts w:cstheme="minorHAnsi"/>
        </w:rPr>
        <w:pPrChange w:id="1978" w:author="FURNON Cyril" w:date="2023-08-18T00:11:00Z">
          <w:pPr>
            <w:pStyle w:val="Paragraphedeliste"/>
            <w:numPr>
              <w:ilvl w:val="1"/>
              <w:numId w:val="10"/>
            </w:numPr>
            <w:spacing w:after="0"/>
            <w:ind w:left="1440" w:hanging="360"/>
            <w:contextualSpacing w:val="0"/>
          </w:pPr>
        </w:pPrChange>
      </w:pPr>
      <w:r w:rsidRPr="00AD7CE4">
        <w:rPr>
          <w:rFonts w:cstheme="minorHAnsi"/>
        </w:rPr>
        <w:t>Pb de dimension pour le département :</w:t>
      </w:r>
    </w:p>
    <w:p w14:paraId="3F7A97CB" w14:textId="77777777" w:rsidR="00007E22" w:rsidRPr="00AD7CE4" w:rsidRDefault="00007E22">
      <w:pPr>
        <w:pStyle w:val="Paragraphedeliste"/>
        <w:numPr>
          <w:ilvl w:val="1"/>
          <w:numId w:val="10"/>
        </w:numPr>
        <w:spacing w:after="0" w:line="240" w:lineRule="auto"/>
        <w:contextualSpacing w:val="0"/>
        <w:rPr>
          <w:rFonts w:cstheme="minorHAnsi"/>
        </w:rPr>
        <w:pPrChange w:id="1979" w:author="FURNON Cyril" w:date="2023-08-18T00:11:00Z">
          <w:pPr>
            <w:pStyle w:val="Paragraphedeliste"/>
            <w:numPr>
              <w:ilvl w:val="1"/>
              <w:numId w:val="10"/>
            </w:numPr>
            <w:spacing w:after="0"/>
            <w:ind w:left="1440" w:hanging="360"/>
            <w:contextualSpacing w:val="0"/>
          </w:pPr>
        </w:pPrChange>
      </w:pPr>
      <w:r w:rsidRPr="00AD7CE4">
        <w:rPr>
          <w:rFonts w:cstheme="minorHAnsi"/>
        </w:rPr>
        <w:t>Pb de couleur lorsque l’information est obligatoire, ne respecte pas la rose</w:t>
      </w:r>
    </w:p>
    <w:p w14:paraId="5D1E1665" w14:textId="77777777" w:rsidR="00007E22" w:rsidRPr="00AD7CE4" w:rsidRDefault="00007E22" w:rsidP="00007E22">
      <w:pPr>
        <w:rPr>
          <w:rFonts w:cstheme="minorHAnsi"/>
        </w:rPr>
      </w:pPr>
      <w:r w:rsidRPr="00AD7CE4">
        <w:rPr>
          <w:rFonts w:cstheme="minorHAnsi"/>
          <w:noProof/>
        </w:rPr>
        <w:drawing>
          <wp:inline distT="0" distB="0" distL="0" distR="0" wp14:anchorId="2D5497F8" wp14:editId="2156DA70">
            <wp:extent cx="3065780" cy="1078230"/>
            <wp:effectExtent l="0" t="0" r="1270" b="7620"/>
            <wp:docPr id="1150258324" name="Image 1150258324" descr="Une image contenant texte, lign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58324" name="Image 1150258324" descr="Une image contenant texte, ligne, Police, capture d’écran&#10;&#10;Description générée automatiquemen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65780" cy="1078230"/>
                    </a:xfrm>
                    <a:prstGeom prst="rect">
                      <a:avLst/>
                    </a:prstGeom>
                    <a:noFill/>
                    <a:ln>
                      <a:noFill/>
                    </a:ln>
                  </pic:spPr>
                </pic:pic>
              </a:graphicData>
            </a:graphic>
          </wp:inline>
        </w:drawing>
      </w:r>
    </w:p>
    <w:p w14:paraId="664DFDC0" w14:textId="77777777" w:rsidR="00007E22" w:rsidRPr="00AD7CE4" w:rsidRDefault="00007E22" w:rsidP="00007E22">
      <w:pPr>
        <w:rPr>
          <w:rFonts w:cstheme="minorHAnsi"/>
        </w:rPr>
      </w:pPr>
    </w:p>
    <w:p w14:paraId="590C9F84" w14:textId="77777777" w:rsidR="00007E22" w:rsidRPr="00AD7CE4" w:rsidRDefault="00007E22">
      <w:pPr>
        <w:pStyle w:val="Paragraphedeliste"/>
        <w:numPr>
          <w:ilvl w:val="0"/>
          <w:numId w:val="10"/>
        </w:numPr>
        <w:spacing w:after="0" w:line="240" w:lineRule="auto"/>
        <w:contextualSpacing w:val="0"/>
        <w:rPr>
          <w:rFonts w:cstheme="minorHAnsi"/>
        </w:rPr>
        <w:pPrChange w:id="1980" w:author="FURNON Cyril" w:date="2023-08-18T00:11:00Z">
          <w:pPr>
            <w:pStyle w:val="Paragraphedeliste"/>
            <w:numPr>
              <w:numId w:val="10"/>
            </w:numPr>
            <w:spacing w:after="0"/>
            <w:ind w:hanging="360"/>
            <w:contextualSpacing w:val="0"/>
          </w:pPr>
        </w:pPrChange>
      </w:pPr>
      <w:r w:rsidRPr="00AD7CE4">
        <w:rPr>
          <w:rFonts w:cstheme="minorHAnsi"/>
          <w:b/>
          <w:bCs/>
        </w:rPr>
        <w:t>Date de naissance</w:t>
      </w:r>
      <w:r w:rsidRPr="00AD7CE4">
        <w:rPr>
          <w:rFonts w:cstheme="minorHAnsi"/>
        </w:rPr>
        <w:t> : revoir le format de la date à l’identique de celui de l’admission</w:t>
      </w:r>
    </w:p>
    <w:p w14:paraId="545072F4" w14:textId="77777777" w:rsidR="00007E22" w:rsidRPr="00AD7CE4" w:rsidRDefault="00007E22">
      <w:pPr>
        <w:pStyle w:val="Paragraphedeliste"/>
        <w:numPr>
          <w:ilvl w:val="0"/>
          <w:numId w:val="10"/>
        </w:numPr>
        <w:spacing w:after="0" w:line="240" w:lineRule="auto"/>
        <w:contextualSpacing w:val="0"/>
        <w:rPr>
          <w:rFonts w:cstheme="minorHAnsi"/>
        </w:rPr>
        <w:pPrChange w:id="1981" w:author="FURNON Cyril" w:date="2023-08-18T00:11:00Z">
          <w:pPr>
            <w:pStyle w:val="Paragraphedeliste"/>
            <w:numPr>
              <w:numId w:val="10"/>
            </w:numPr>
            <w:spacing w:after="0"/>
            <w:ind w:hanging="360"/>
            <w:contextualSpacing w:val="0"/>
          </w:pPr>
        </w:pPrChange>
      </w:pPr>
      <w:r w:rsidRPr="00AD7CE4">
        <w:rPr>
          <w:rFonts w:cstheme="minorHAnsi"/>
          <w:b/>
          <w:bCs/>
        </w:rPr>
        <w:t>INTERLOCUTEURS</w:t>
      </w:r>
      <w:r w:rsidRPr="00AD7CE4">
        <w:rPr>
          <w:rFonts w:cstheme="minorHAnsi"/>
        </w:rPr>
        <w:t> :</w:t>
      </w:r>
    </w:p>
    <w:p w14:paraId="2D56D8FA" w14:textId="77777777" w:rsidR="00007E22" w:rsidRPr="00AD7CE4" w:rsidRDefault="00007E22" w:rsidP="00007E22">
      <w:pPr>
        <w:rPr>
          <w:rFonts w:cstheme="minorHAnsi"/>
        </w:rPr>
      </w:pPr>
      <w:r w:rsidRPr="00AD7CE4">
        <w:rPr>
          <w:rFonts w:cstheme="minorHAnsi"/>
          <w:noProof/>
        </w:rPr>
        <w:drawing>
          <wp:inline distT="0" distB="0" distL="0" distR="0" wp14:anchorId="1C06D042" wp14:editId="4C703816">
            <wp:extent cx="5760720" cy="2146300"/>
            <wp:effectExtent l="0" t="0" r="0" b="6350"/>
            <wp:docPr id="939399449" name="Image 939399449" descr="Une image contenant texte, capture d’écran,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99449" name="Image 939399449" descr="Une image contenant texte, capture d’écran, nombre, ligne&#10;&#10;Description générée automatiquement"/>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60720" cy="2146300"/>
                    </a:xfrm>
                    <a:prstGeom prst="rect">
                      <a:avLst/>
                    </a:prstGeom>
                    <a:noFill/>
                    <a:ln>
                      <a:noFill/>
                    </a:ln>
                  </pic:spPr>
                </pic:pic>
              </a:graphicData>
            </a:graphic>
          </wp:inline>
        </w:drawing>
      </w:r>
    </w:p>
    <w:p w14:paraId="77CEBC98" w14:textId="77777777" w:rsidR="00007E22" w:rsidRPr="00AD7CE4" w:rsidRDefault="00007E22">
      <w:pPr>
        <w:pStyle w:val="Paragraphedeliste"/>
        <w:numPr>
          <w:ilvl w:val="0"/>
          <w:numId w:val="12"/>
        </w:numPr>
        <w:spacing w:after="0" w:line="240" w:lineRule="auto"/>
        <w:contextualSpacing w:val="0"/>
        <w:rPr>
          <w:rFonts w:cstheme="minorHAnsi"/>
        </w:rPr>
        <w:pPrChange w:id="1982" w:author="FURNON Cyril" w:date="2023-08-18T00:11:00Z">
          <w:pPr>
            <w:pStyle w:val="Paragraphedeliste"/>
            <w:numPr>
              <w:numId w:val="12"/>
            </w:numPr>
            <w:spacing w:after="0"/>
            <w:ind w:left="1440" w:hanging="360"/>
            <w:contextualSpacing w:val="0"/>
          </w:pPr>
        </w:pPrChange>
      </w:pPr>
      <w:r w:rsidRPr="00AD7CE4">
        <w:rPr>
          <w:rFonts w:cstheme="minorHAnsi"/>
        </w:rPr>
        <w:t>Pb d’alignement de la grille : à aligner sur les libellés des champs du prospect,</w:t>
      </w:r>
    </w:p>
    <w:p w14:paraId="512601E3" w14:textId="77777777" w:rsidR="00007E22" w:rsidRPr="00AD7CE4" w:rsidRDefault="00007E22">
      <w:pPr>
        <w:pStyle w:val="Paragraphedeliste"/>
        <w:numPr>
          <w:ilvl w:val="1"/>
          <w:numId w:val="10"/>
        </w:numPr>
        <w:spacing w:after="0" w:line="240" w:lineRule="auto"/>
        <w:contextualSpacing w:val="0"/>
        <w:rPr>
          <w:rFonts w:cstheme="minorHAnsi"/>
        </w:rPr>
        <w:pPrChange w:id="1983" w:author="FURNON Cyril" w:date="2023-08-18T00:11:00Z">
          <w:pPr>
            <w:pStyle w:val="Paragraphedeliste"/>
            <w:numPr>
              <w:ilvl w:val="1"/>
              <w:numId w:val="10"/>
            </w:numPr>
            <w:spacing w:after="0"/>
            <w:ind w:left="1440" w:hanging="360"/>
            <w:contextualSpacing w:val="0"/>
          </w:pPr>
        </w:pPrChange>
      </w:pPr>
      <w:r w:rsidRPr="00AD7CE4">
        <w:rPr>
          <w:rFonts w:cstheme="minorHAnsi"/>
        </w:rPr>
        <w:t>Pb pagination de la grille des interlocuteurs</w:t>
      </w:r>
    </w:p>
    <w:p w14:paraId="3A23463E" w14:textId="77777777" w:rsidR="00007E22" w:rsidRPr="00AD7CE4" w:rsidRDefault="00007E22">
      <w:pPr>
        <w:pStyle w:val="Paragraphedeliste"/>
        <w:numPr>
          <w:ilvl w:val="1"/>
          <w:numId w:val="10"/>
        </w:numPr>
        <w:spacing w:after="0" w:line="240" w:lineRule="auto"/>
        <w:contextualSpacing w:val="0"/>
        <w:rPr>
          <w:rFonts w:cstheme="minorHAnsi"/>
        </w:rPr>
        <w:pPrChange w:id="1984" w:author="FURNON Cyril" w:date="2023-08-18T00:11:00Z">
          <w:pPr>
            <w:pStyle w:val="Paragraphedeliste"/>
            <w:numPr>
              <w:ilvl w:val="1"/>
              <w:numId w:val="10"/>
            </w:numPr>
            <w:spacing w:after="0"/>
            <w:ind w:left="1440" w:hanging="360"/>
            <w:contextualSpacing w:val="0"/>
          </w:pPr>
        </w:pPrChange>
      </w:pPr>
      <w:r w:rsidRPr="00AD7CE4">
        <w:rPr>
          <w:rFonts w:cstheme="minorHAnsi"/>
        </w:rPr>
        <w:t>Ne pas afficher le téléphone et le mail s’il n’y a pas d’information.</w:t>
      </w:r>
    </w:p>
    <w:p w14:paraId="764A9E20" w14:textId="77777777" w:rsidR="00007E22" w:rsidRPr="00AD7CE4" w:rsidRDefault="00007E22">
      <w:pPr>
        <w:pStyle w:val="Paragraphedeliste"/>
        <w:numPr>
          <w:ilvl w:val="1"/>
          <w:numId w:val="10"/>
        </w:numPr>
        <w:spacing w:after="0" w:line="240" w:lineRule="auto"/>
        <w:contextualSpacing w:val="0"/>
        <w:rPr>
          <w:rFonts w:cstheme="minorHAnsi"/>
        </w:rPr>
        <w:pPrChange w:id="1985" w:author="FURNON Cyril" w:date="2023-08-18T00:11:00Z">
          <w:pPr>
            <w:pStyle w:val="Paragraphedeliste"/>
            <w:numPr>
              <w:ilvl w:val="1"/>
              <w:numId w:val="10"/>
            </w:numPr>
            <w:spacing w:after="0"/>
            <w:ind w:left="1440" w:hanging="360"/>
            <w:contextualSpacing w:val="0"/>
          </w:pPr>
        </w:pPrChange>
      </w:pPr>
      <w:r w:rsidRPr="00AD7CE4">
        <w:rPr>
          <w:rFonts w:cstheme="minorHAnsi"/>
        </w:rPr>
        <w:t>Reporter les mêmes principes sur la pop-up « Ajouter » interlocuteur : les listes, les couleurs, l’ordre avec les champs obligatoires à gauche et la tabulation sur les champs de gauche</w:t>
      </w:r>
    </w:p>
    <w:p w14:paraId="27A11728" w14:textId="77777777" w:rsidR="00007E22" w:rsidRPr="00AD7CE4" w:rsidRDefault="00007E22" w:rsidP="00007E22">
      <w:pPr>
        <w:rPr>
          <w:rFonts w:cstheme="minorHAnsi"/>
        </w:rPr>
      </w:pPr>
      <w:r w:rsidRPr="00AD7CE4">
        <w:rPr>
          <w:rFonts w:cstheme="minorHAnsi"/>
          <w:noProof/>
        </w:rPr>
        <w:drawing>
          <wp:inline distT="0" distB="0" distL="0" distR="0" wp14:anchorId="0824821B" wp14:editId="7B9FFEAD">
            <wp:extent cx="3399790" cy="1887220"/>
            <wp:effectExtent l="0" t="0" r="0" b="0"/>
            <wp:docPr id="3" name="Image 3" descr="Une image contenant texte, capture d’écran, nombr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nombre, diagramme&#10;&#10;Description générée automatiquement"/>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399790" cy="1887220"/>
                    </a:xfrm>
                    <a:prstGeom prst="rect">
                      <a:avLst/>
                    </a:prstGeom>
                    <a:noFill/>
                    <a:ln>
                      <a:noFill/>
                    </a:ln>
                  </pic:spPr>
                </pic:pic>
              </a:graphicData>
            </a:graphic>
          </wp:inline>
        </w:drawing>
      </w:r>
    </w:p>
    <w:p w14:paraId="6A0211CD" w14:textId="77777777" w:rsidR="00007E22" w:rsidRPr="00AD7CE4" w:rsidRDefault="00007E22">
      <w:pPr>
        <w:pStyle w:val="Paragraphedeliste"/>
        <w:numPr>
          <w:ilvl w:val="0"/>
          <w:numId w:val="13"/>
        </w:numPr>
        <w:spacing w:after="0" w:line="240" w:lineRule="auto"/>
        <w:contextualSpacing w:val="0"/>
        <w:rPr>
          <w:rFonts w:cstheme="minorHAnsi"/>
        </w:rPr>
        <w:pPrChange w:id="1986" w:author="FURNON Cyril" w:date="2023-08-18T00:11:00Z">
          <w:pPr>
            <w:pStyle w:val="Paragraphedeliste"/>
            <w:numPr>
              <w:numId w:val="13"/>
            </w:numPr>
            <w:spacing w:after="0"/>
            <w:ind w:left="1776" w:hanging="360"/>
            <w:contextualSpacing w:val="0"/>
          </w:pPr>
        </w:pPrChange>
      </w:pPr>
      <w:r w:rsidRPr="00AD7CE4">
        <w:rPr>
          <w:rFonts w:cstheme="minorHAnsi"/>
        </w:rPr>
        <w:t>Revoir les marges : recentrer car à droite c’est pas beau !</w:t>
      </w:r>
    </w:p>
    <w:p w14:paraId="6C71CF1F" w14:textId="77777777" w:rsidR="00007E22" w:rsidRPr="00AD7CE4" w:rsidRDefault="00007E22">
      <w:pPr>
        <w:pStyle w:val="Paragraphedeliste"/>
        <w:numPr>
          <w:ilvl w:val="0"/>
          <w:numId w:val="13"/>
        </w:numPr>
        <w:spacing w:after="0" w:line="240" w:lineRule="auto"/>
        <w:contextualSpacing w:val="0"/>
        <w:rPr>
          <w:rFonts w:cstheme="minorHAnsi"/>
        </w:rPr>
        <w:pPrChange w:id="1987" w:author="FURNON Cyril" w:date="2023-08-18T00:11:00Z">
          <w:pPr>
            <w:pStyle w:val="Paragraphedeliste"/>
            <w:numPr>
              <w:numId w:val="13"/>
            </w:numPr>
            <w:spacing w:after="0"/>
            <w:ind w:left="1776" w:hanging="360"/>
            <w:contextualSpacing w:val="0"/>
          </w:pPr>
        </w:pPrChange>
      </w:pPr>
      <w:r w:rsidRPr="00AD7CE4">
        <w:rPr>
          <w:rFonts w:cstheme="minorHAnsi"/>
        </w:rPr>
        <w:t>Revoir le titre des POP-UP : gras, framboise écrasée. A voir si en majuscule ou pas.</w:t>
      </w:r>
    </w:p>
    <w:p w14:paraId="6523B672" w14:textId="77777777" w:rsidR="00007E22" w:rsidRPr="00AD7CE4" w:rsidRDefault="00007E22" w:rsidP="00007E22">
      <w:pPr>
        <w:rPr>
          <w:rFonts w:cstheme="minorHAnsi"/>
        </w:rPr>
      </w:pPr>
    </w:p>
    <w:p w14:paraId="261B19B1" w14:textId="77777777" w:rsidR="00007E22" w:rsidRPr="00AD7CE4" w:rsidRDefault="00007E22">
      <w:pPr>
        <w:pStyle w:val="Paragraphedeliste"/>
        <w:numPr>
          <w:ilvl w:val="0"/>
          <w:numId w:val="10"/>
        </w:numPr>
        <w:spacing w:after="0" w:line="240" w:lineRule="auto"/>
        <w:contextualSpacing w:val="0"/>
        <w:rPr>
          <w:rFonts w:cstheme="minorHAnsi"/>
        </w:rPr>
        <w:pPrChange w:id="1988" w:author="FURNON Cyril" w:date="2023-08-18T00:11:00Z">
          <w:pPr>
            <w:pStyle w:val="Paragraphedeliste"/>
            <w:numPr>
              <w:numId w:val="10"/>
            </w:numPr>
            <w:spacing w:after="0"/>
            <w:ind w:hanging="360"/>
            <w:contextualSpacing w:val="0"/>
          </w:pPr>
        </w:pPrChange>
      </w:pPr>
      <w:r w:rsidRPr="00AD7CE4">
        <w:rPr>
          <w:rFonts w:cstheme="minorHAnsi"/>
          <w:b/>
          <w:bCs/>
        </w:rPr>
        <w:t>ORIGINE</w:t>
      </w:r>
      <w:r w:rsidRPr="00AD7CE4">
        <w:rPr>
          <w:rFonts w:cstheme="minorHAnsi"/>
        </w:rPr>
        <w:t> :</w:t>
      </w:r>
    </w:p>
    <w:p w14:paraId="78B572D0" w14:textId="77777777" w:rsidR="00007E22" w:rsidRPr="00AD7CE4" w:rsidRDefault="00007E22">
      <w:pPr>
        <w:pStyle w:val="Paragraphedeliste"/>
        <w:numPr>
          <w:ilvl w:val="1"/>
          <w:numId w:val="10"/>
        </w:numPr>
        <w:spacing w:after="0" w:line="240" w:lineRule="auto"/>
        <w:contextualSpacing w:val="0"/>
        <w:rPr>
          <w:rFonts w:cstheme="minorHAnsi"/>
        </w:rPr>
        <w:pPrChange w:id="1989" w:author="FURNON Cyril" w:date="2023-08-18T00:11:00Z">
          <w:pPr>
            <w:pStyle w:val="Paragraphedeliste"/>
            <w:numPr>
              <w:ilvl w:val="1"/>
              <w:numId w:val="10"/>
            </w:numPr>
            <w:spacing w:after="0"/>
            <w:ind w:left="1440" w:hanging="360"/>
            <w:contextualSpacing w:val="0"/>
          </w:pPr>
        </w:pPrChange>
      </w:pPr>
      <w:r w:rsidRPr="00AD7CE4">
        <w:rPr>
          <w:rFonts w:cstheme="minorHAnsi"/>
        </w:rPr>
        <w:t xml:space="preserve">Idems les autres catégories : </w:t>
      </w:r>
    </w:p>
    <w:p w14:paraId="64029BC2" w14:textId="77777777" w:rsidR="00007E22" w:rsidRPr="00AD7CE4" w:rsidRDefault="00007E22">
      <w:pPr>
        <w:pStyle w:val="Paragraphedeliste"/>
        <w:numPr>
          <w:ilvl w:val="2"/>
          <w:numId w:val="10"/>
        </w:numPr>
        <w:spacing w:after="0" w:line="240" w:lineRule="auto"/>
        <w:contextualSpacing w:val="0"/>
        <w:rPr>
          <w:rFonts w:cstheme="minorHAnsi"/>
        </w:rPr>
        <w:pPrChange w:id="1990" w:author="FURNON Cyril" w:date="2023-08-18T00:11:00Z">
          <w:pPr>
            <w:pStyle w:val="Paragraphedeliste"/>
            <w:numPr>
              <w:ilvl w:val="2"/>
              <w:numId w:val="10"/>
            </w:numPr>
            <w:spacing w:after="0"/>
            <w:ind w:left="2160" w:hanging="360"/>
            <w:contextualSpacing w:val="0"/>
          </w:pPr>
        </w:pPrChange>
      </w:pPr>
      <w:r w:rsidRPr="00AD7CE4">
        <w:rPr>
          <w:rFonts w:cstheme="minorHAnsi"/>
        </w:rPr>
        <w:t xml:space="preserve">Titre à revoir, </w:t>
      </w:r>
    </w:p>
    <w:p w14:paraId="531E479A" w14:textId="77777777" w:rsidR="00007E22" w:rsidRPr="00AD7CE4" w:rsidRDefault="00007E22">
      <w:pPr>
        <w:pStyle w:val="Paragraphedeliste"/>
        <w:numPr>
          <w:ilvl w:val="2"/>
          <w:numId w:val="10"/>
        </w:numPr>
        <w:spacing w:after="0" w:line="240" w:lineRule="auto"/>
        <w:contextualSpacing w:val="0"/>
        <w:rPr>
          <w:rFonts w:cstheme="minorHAnsi"/>
        </w:rPr>
        <w:pPrChange w:id="1991" w:author="FURNON Cyril" w:date="2023-08-18T00:11:00Z">
          <w:pPr>
            <w:pStyle w:val="Paragraphedeliste"/>
            <w:numPr>
              <w:ilvl w:val="2"/>
              <w:numId w:val="10"/>
            </w:numPr>
            <w:spacing w:after="0"/>
            <w:ind w:left="2160" w:hanging="360"/>
            <w:contextualSpacing w:val="0"/>
          </w:pPr>
        </w:pPrChange>
      </w:pPr>
      <w:r w:rsidRPr="00AD7CE4">
        <w:rPr>
          <w:rFonts w:cstheme="minorHAnsi"/>
        </w:rPr>
        <w:t>Données obligatoires en rose</w:t>
      </w:r>
    </w:p>
    <w:p w14:paraId="4BADCEE3" w14:textId="77777777" w:rsidR="00007E22" w:rsidRPr="00AD7CE4" w:rsidRDefault="00007E22">
      <w:pPr>
        <w:pStyle w:val="Paragraphedeliste"/>
        <w:numPr>
          <w:ilvl w:val="2"/>
          <w:numId w:val="10"/>
        </w:numPr>
        <w:spacing w:after="0" w:line="240" w:lineRule="auto"/>
        <w:contextualSpacing w:val="0"/>
        <w:rPr>
          <w:rFonts w:cstheme="minorHAnsi"/>
        </w:rPr>
        <w:pPrChange w:id="1992" w:author="FURNON Cyril" w:date="2023-08-18T00:11:00Z">
          <w:pPr>
            <w:pStyle w:val="Paragraphedeliste"/>
            <w:numPr>
              <w:ilvl w:val="2"/>
              <w:numId w:val="10"/>
            </w:numPr>
            <w:spacing w:after="0"/>
            <w:ind w:left="2160" w:hanging="360"/>
            <w:contextualSpacing w:val="0"/>
          </w:pPr>
        </w:pPrChange>
      </w:pPr>
      <w:r w:rsidRPr="00AD7CE4">
        <w:rPr>
          <w:rFonts w:cstheme="minorHAnsi"/>
        </w:rPr>
        <w:t>Liste déroulantes</w:t>
      </w:r>
    </w:p>
    <w:p w14:paraId="65E6C28A" w14:textId="77777777" w:rsidR="00007E22" w:rsidRPr="00AD7CE4" w:rsidRDefault="00007E22">
      <w:pPr>
        <w:pStyle w:val="Paragraphedeliste"/>
        <w:numPr>
          <w:ilvl w:val="0"/>
          <w:numId w:val="10"/>
        </w:numPr>
        <w:spacing w:after="0" w:line="240" w:lineRule="auto"/>
        <w:contextualSpacing w:val="0"/>
        <w:rPr>
          <w:rFonts w:cstheme="minorHAnsi"/>
        </w:rPr>
        <w:pPrChange w:id="1993" w:author="FURNON Cyril" w:date="2023-08-18T00:11:00Z">
          <w:pPr>
            <w:pStyle w:val="Paragraphedeliste"/>
            <w:numPr>
              <w:numId w:val="10"/>
            </w:numPr>
            <w:spacing w:after="0"/>
            <w:ind w:hanging="360"/>
            <w:contextualSpacing w:val="0"/>
          </w:pPr>
        </w:pPrChange>
      </w:pPr>
      <w:r w:rsidRPr="00AD7CE4">
        <w:rPr>
          <w:rFonts w:cstheme="minorHAnsi"/>
          <w:b/>
          <w:bCs/>
        </w:rPr>
        <w:t>ACTION en « création »</w:t>
      </w:r>
      <w:r w:rsidRPr="00AD7CE4">
        <w:rPr>
          <w:rFonts w:cstheme="minorHAnsi"/>
        </w:rPr>
        <w:t xml:space="preserve">  :</w:t>
      </w:r>
    </w:p>
    <w:p w14:paraId="60C20D6F" w14:textId="77777777" w:rsidR="00007E22" w:rsidRPr="00AD7CE4" w:rsidRDefault="00007E22">
      <w:pPr>
        <w:pStyle w:val="Paragraphedeliste"/>
        <w:numPr>
          <w:ilvl w:val="1"/>
          <w:numId w:val="10"/>
        </w:numPr>
        <w:spacing w:after="0" w:line="240" w:lineRule="auto"/>
        <w:contextualSpacing w:val="0"/>
        <w:rPr>
          <w:rFonts w:cstheme="minorHAnsi"/>
        </w:rPr>
        <w:pPrChange w:id="1994" w:author="FURNON Cyril" w:date="2023-08-18T00:11:00Z">
          <w:pPr>
            <w:pStyle w:val="Paragraphedeliste"/>
            <w:numPr>
              <w:ilvl w:val="1"/>
              <w:numId w:val="10"/>
            </w:numPr>
            <w:spacing w:after="0"/>
            <w:ind w:left="1440" w:hanging="360"/>
            <w:contextualSpacing w:val="0"/>
          </w:pPr>
        </w:pPrChange>
      </w:pPr>
      <w:r w:rsidRPr="00AD7CE4">
        <w:rPr>
          <w:rFonts w:cstheme="minorHAnsi"/>
        </w:rPr>
        <w:t xml:space="preserve">Manque la catégorie « Action » </w:t>
      </w:r>
    </w:p>
    <w:p w14:paraId="0F8A4B58" w14:textId="77777777" w:rsidR="00007E22" w:rsidRPr="00AD7CE4" w:rsidRDefault="00007E22">
      <w:pPr>
        <w:pStyle w:val="Paragraphedeliste"/>
        <w:numPr>
          <w:ilvl w:val="1"/>
          <w:numId w:val="10"/>
        </w:numPr>
        <w:spacing w:after="0" w:line="240" w:lineRule="auto"/>
        <w:contextualSpacing w:val="0"/>
        <w:rPr>
          <w:rFonts w:cstheme="minorHAnsi"/>
        </w:rPr>
        <w:pPrChange w:id="1995" w:author="FURNON Cyril" w:date="2023-08-18T00:11:00Z">
          <w:pPr>
            <w:pStyle w:val="Paragraphedeliste"/>
            <w:numPr>
              <w:ilvl w:val="1"/>
              <w:numId w:val="10"/>
            </w:numPr>
            <w:spacing w:after="0"/>
            <w:ind w:left="1440" w:hanging="360"/>
            <w:contextualSpacing w:val="0"/>
          </w:pPr>
        </w:pPrChange>
      </w:pPr>
      <w:r w:rsidRPr="00AD7CE4">
        <w:rPr>
          <w:rFonts w:cstheme="minorHAnsi"/>
        </w:rPr>
        <w:t>Mêmes remarques :</w:t>
      </w:r>
    </w:p>
    <w:p w14:paraId="477937A6" w14:textId="77777777" w:rsidR="00007E22" w:rsidRPr="00AD7CE4" w:rsidRDefault="00007E22">
      <w:pPr>
        <w:pStyle w:val="Paragraphedeliste"/>
        <w:numPr>
          <w:ilvl w:val="2"/>
          <w:numId w:val="10"/>
        </w:numPr>
        <w:spacing w:after="0" w:line="240" w:lineRule="auto"/>
        <w:contextualSpacing w:val="0"/>
        <w:rPr>
          <w:rFonts w:cstheme="minorHAnsi"/>
        </w:rPr>
        <w:pPrChange w:id="1996" w:author="FURNON Cyril" w:date="2023-08-18T00:11:00Z">
          <w:pPr>
            <w:pStyle w:val="Paragraphedeliste"/>
            <w:numPr>
              <w:ilvl w:val="2"/>
              <w:numId w:val="10"/>
            </w:numPr>
            <w:spacing w:after="0"/>
            <w:ind w:left="2160" w:hanging="360"/>
            <w:contextualSpacing w:val="0"/>
          </w:pPr>
        </w:pPrChange>
      </w:pPr>
      <w:r w:rsidRPr="00AD7CE4">
        <w:rPr>
          <w:rFonts w:cstheme="minorHAnsi"/>
        </w:rPr>
        <w:t xml:space="preserve">Titre à revoir, </w:t>
      </w:r>
    </w:p>
    <w:p w14:paraId="1058BC7D" w14:textId="77777777" w:rsidR="00007E22" w:rsidRPr="00AD7CE4" w:rsidRDefault="00007E22">
      <w:pPr>
        <w:pStyle w:val="Paragraphedeliste"/>
        <w:numPr>
          <w:ilvl w:val="2"/>
          <w:numId w:val="10"/>
        </w:numPr>
        <w:spacing w:after="0" w:line="240" w:lineRule="auto"/>
        <w:contextualSpacing w:val="0"/>
        <w:rPr>
          <w:rFonts w:cstheme="minorHAnsi"/>
        </w:rPr>
        <w:pPrChange w:id="1997" w:author="FURNON Cyril" w:date="2023-08-18T00:11:00Z">
          <w:pPr>
            <w:pStyle w:val="Paragraphedeliste"/>
            <w:numPr>
              <w:ilvl w:val="2"/>
              <w:numId w:val="10"/>
            </w:numPr>
            <w:spacing w:after="0"/>
            <w:ind w:left="2160" w:hanging="360"/>
            <w:contextualSpacing w:val="0"/>
          </w:pPr>
        </w:pPrChange>
      </w:pPr>
      <w:r w:rsidRPr="00AD7CE4">
        <w:rPr>
          <w:rFonts w:cstheme="minorHAnsi"/>
        </w:rPr>
        <w:t>Données obligatoires en rose</w:t>
      </w:r>
    </w:p>
    <w:p w14:paraId="3743D171" w14:textId="77777777" w:rsidR="00007E22" w:rsidRPr="00AD7CE4" w:rsidRDefault="00007E22">
      <w:pPr>
        <w:pStyle w:val="Paragraphedeliste"/>
        <w:numPr>
          <w:ilvl w:val="2"/>
          <w:numId w:val="10"/>
        </w:numPr>
        <w:spacing w:after="0" w:line="240" w:lineRule="auto"/>
        <w:contextualSpacing w:val="0"/>
        <w:rPr>
          <w:rFonts w:cstheme="minorHAnsi"/>
        </w:rPr>
        <w:pPrChange w:id="1998" w:author="FURNON Cyril" w:date="2023-08-18T00:11:00Z">
          <w:pPr>
            <w:pStyle w:val="Paragraphedeliste"/>
            <w:numPr>
              <w:ilvl w:val="2"/>
              <w:numId w:val="10"/>
            </w:numPr>
            <w:spacing w:after="0"/>
            <w:ind w:left="2160" w:hanging="360"/>
            <w:contextualSpacing w:val="0"/>
          </w:pPr>
        </w:pPrChange>
      </w:pPr>
      <w:r w:rsidRPr="00AD7CE4">
        <w:rPr>
          <w:rFonts w:cstheme="minorHAnsi"/>
        </w:rPr>
        <w:t>Liste déroulantes</w:t>
      </w:r>
    </w:p>
    <w:p w14:paraId="3FC6A136" w14:textId="77777777" w:rsidR="00007E22" w:rsidRPr="00AD7CE4" w:rsidRDefault="00007E22">
      <w:pPr>
        <w:pStyle w:val="Paragraphedeliste"/>
        <w:numPr>
          <w:ilvl w:val="2"/>
          <w:numId w:val="10"/>
        </w:numPr>
        <w:spacing w:after="0" w:line="240" w:lineRule="auto"/>
        <w:contextualSpacing w:val="0"/>
        <w:rPr>
          <w:rFonts w:cstheme="minorHAnsi"/>
        </w:rPr>
        <w:pPrChange w:id="1999" w:author="FURNON Cyril" w:date="2023-08-18T00:11:00Z">
          <w:pPr>
            <w:pStyle w:val="Paragraphedeliste"/>
            <w:numPr>
              <w:ilvl w:val="2"/>
              <w:numId w:val="10"/>
            </w:numPr>
            <w:spacing w:after="0"/>
            <w:ind w:left="2160" w:hanging="360"/>
            <w:contextualSpacing w:val="0"/>
          </w:pPr>
        </w:pPrChange>
      </w:pPr>
      <w:r w:rsidRPr="00AD7CE4">
        <w:rPr>
          <w:rFonts w:cstheme="minorHAnsi"/>
        </w:rPr>
        <w:t>Dates en rose + reprendre le format de l’admission</w:t>
      </w:r>
    </w:p>
    <w:p w14:paraId="42236132" w14:textId="77777777" w:rsidR="00007E22" w:rsidRPr="00AD7CE4" w:rsidRDefault="00007E22">
      <w:pPr>
        <w:pStyle w:val="Paragraphedeliste"/>
        <w:numPr>
          <w:ilvl w:val="2"/>
          <w:numId w:val="10"/>
        </w:numPr>
        <w:spacing w:after="0" w:line="240" w:lineRule="auto"/>
        <w:contextualSpacing w:val="0"/>
        <w:rPr>
          <w:rFonts w:cstheme="minorHAnsi"/>
        </w:rPr>
        <w:pPrChange w:id="2000" w:author="FURNON Cyril" w:date="2023-08-18T00:11:00Z">
          <w:pPr>
            <w:pStyle w:val="Paragraphedeliste"/>
            <w:numPr>
              <w:ilvl w:val="2"/>
              <w:numId w:val="10"/>
            </w:numPr>
            <w:spacing w:after="0"/>
            <w:ind w:left="2160" w:hanging="360"/>
            <w:contextualSpacing w:val="0"/>
          </w:pPr>
        </w:pPrChange>
      </w:pPr>
      <w:r w:rsidRPr="00AD7CE4">
        <w:rPr>
          <w:rFonts w:cstheme="minorHAnsi"/>
        </w:rPr>
        <w:t>Modifier le libellé « Action » en « Action de relance »</w:t>
      </w:r>
    </w:p>
    <w:p w14:paraId="62548711" w14:textId="77777777" w:rsidR="00007E22" w:rsidRPr="00AD7CE4" w:rsidRDefault="00007E22" w:rsidP="00007E22">
      <w:pPr>
        <w:rPr>
          <w:rFonts w:cstheme="minorHAnsi"/>
        </w:rPr>
      </w:pPr>
      <w:r w:rsidRPr="00AD7CE4">
        <w:rPr>
          <w:rFonts w:cstheme="minorHAnsi"/>
          <w:noProof/>
        </w:rPr>
        <w:drawing>
          <wp:inline distT="0" distB="0" distL="0" distR="0" wp14:anchorId="43FA2DE1" wp14:editId="6FBEF477">
            <wp:extent cx="4665980" cy="1283970"/>
            <wp:effectExtent l="0" t="0" r="1270" b="0"/>
            <wp:docPr id="2" name="Image 2" descr="Une image contenant capture d’écran, texte, lign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capture d’écran, texte, ligne, logiciel&#10;&#10;Description générée automatiquement"/>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665980" cy="1283970"/>
                    </a:xfrm>
                    <a:prstGeom prst="rect">
                      <a:avLst/>
                    </a:prstGeom>
                    <a:noFill/>
                    <a:ln>
                      <a:noFill/>
                    </a:ln>
                  </pic:spPr>
                </pic:pic>
              </a:graphicData>
            </a:graphic>
          </wp:inline>
        </w:drawing>
      </w:r>
    </w:p>
    <w:p w14:paraId="5FCE7117" w14:textId="77777777" w:rsidR="00007E22" w:rsidRPr="00AD7CE4" w:rsidRDefault="00007E22" w:rsidP="00007E22">
      <w:pPr>
        <w:rPr>
          <w:rFonts w:cstheme="minorHAnsi"/>
        </w:rPr>
      </w:pPr>
    </w:p>
    <w:p w14:paraId="0DD55800" w14:textId="77777777" w:rsidR="00007E22" w:rsidRPr="00AD7CE4" w:rsidRDefault="00007E22" w:rsidP="00007E22">
      <w:pPr>
        <w:ind w:left="360"/>
        <w:rPr>
          <w:rFonts w:cstheme="minorHAnsi"/>
          <w:b/>
          <w:bCs/>
        </w:rPr>
      </w:pPr>
      <w:r w:rsidRPr="00AD7CE4">
        <w:rPr>
          <w:rFonts w:cstheme="minorHAnsi"/>
          <w:b/>
          <w:bCs/>
        </w:rPr>
        <w:t>Il faudrait, quand on a fini de saisir un prospect, après l’enregistrement, aller directement sur le motif sans passer par l’édition.</w:t>
      </w:r>
    </w:p>
    <w:p w14:paraId="4C9DA6E8" w14:textId="77777777" w:rsidR="00007E22" w:rsidRPr="00AD7CE4" w:rsidRDefault="00007E22">
      <w:pPr>
        <w:pStyle w:val="Paragraphedeliste"/>
        <w:numPr>
          <w:ilvl w:val="0"/>
          <w:numId w:val="14"/>
        </w:numPr>
        <w:spacing w:after="0" w:line="240" w:lineRule="auto"/>
        <w:contextualSpacing w:val="0"/>
        <w:rPr>
          <w:rFonts w:cstheme="minorHAnsi"/>
          <w:b/>
          <w:bCs/>
        </w:rPr>
        <w:pPrChange w:id="2001" w:author="FURNON Cyril" w:date="2023-08-18T00:11:00Z">
          <w:pPr>
            <w:pStyle w:val="Paragraphedeliste"/>
            <w:numPr>
              <w:numId w:val="14"/>
            </w:numPr>
            <w:spacing w:after="0"/>
            <w:ind w:hanging="360"/>
            <w:contextualSpacing w:val="0"/>
          </w:pPr>
        </w:pPrChange>
      </w:pPr>
      <w:r w:rsidRPr="00AD7CE4">
        <w:rPr>
          <w:rFonts w:cstheme="minorHAnsi"/>
          <w:b/>
          <w:bCs/>
        </w:rPr>
        <w:t>Piloter la section sur laquelle on veut arriver</w:t>
      </w:r>
    </w:p>
    <w:p w14:paraId="5718E0E1" w14:textId="77777777" w:rsidR="00007E22" w:rsidRPr="00AD7CE4" w:rsidRDefault="00007E22" w:rsidP="00007E22">
      <w:pPr>
        <w:rPr>
          <w:rFonts w:cstheme="minorHAnsi"/>
          <w:b/>
          <w:bCs/>
        </w:rPr>
      </w:pPr>
      <w:r w:rsidRPr="00AD7CE4">
        <w:rPr>
          <w:rFonts w:cstheme="minorHAnsi"/>
          <w:b/>
          <w:noProof/>
        </w:rPr>
        <w:drawing>
          <wp:inline distT="0" distB="0" distL="0" distR="0" wp14:anchorId="0BB5705F" wp14:editId="4AA498CB">
            <wp:extent cx="4765675" cy="1781810"/>
            <wp:effectExtent l="0" t="0" r="0" b="8890"/>
            <wp:docPr id="1164367426" name="Image 116436742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67426" name="Image 1164367426" descr="Une image contenant texte, capture d’écran, logiciel, Page web&#10;&#10;Description générée automatiquemen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65675" cy="1781810"/>
                    </a:xfrm>
                    <a:prstGeom prst="rect">
                      <a:avLst/>
                    </a:prstGeom>
                    <a:noFill/>
                    <a:ln>
                      <a:noFill/>
                    </a:ln>
                  </pic:spPr>
                </pic:pic>
              </a:graphicData>
            </a:graphic>
          </wp:inline>
        </w:drawing>
      </w:r>
    </w:p>
    <w:p w14:paraId="70780654" w14:textId="77777777" w:rsidR="00007E22" w:rsidRPr="00AD7CE4" w:rsidRDefault="00007E22" w:rsidP="00007E22">
      <w:pPr>
        <w:rPr>
          <w:rFonts w:cstheme="minorHAnsi"/>
          <w:b/>
          <w:bCs/>
        </w:rPr>
      </w:pPr>
    </w:p>
    <w:p w14:paraId="4797C89D" w14:textId="77777777" w:rsidR="00007E22" w:rsidRPr="00AD7CE4" w:rsidRDefault="00007E22">
      <w:pPr>
        <w:pStyle w:val="Paragraphedeliste"/>
        <w:numPr>
          <w:ilvl w:val="0"/>
          <w:numId w:val="15"/>
        </w:numPr>
        <w:spacing w:after="0" w:line="240" w:lineRule="auto"/>
        <w:contextualSpacing w:val="0"/>
        <w:rPr>
          <w:rFonts w:cstheme="minorHAnsi"/>
        </w:rPr>
        <w:pPrChange w:id="2002" w:author="FURNON Cyril" w:date="2023-08-18T00:11:00Z">
          <w:pPr>
            <w:pStyle w:val="Paragraphedeliste"/>
            <w:numPr>
              <w:numId w:val="15"/>
            </w:numPr>
            <w:spacing w:after="0"/>
            <w:ind w:hanging="360"/>
            <w:contextualSpacing w:val="0"/>
          </w:pPr>
        </w:pPrChange>
      </w:pPr>
      <w:r w:rsidRPr="00AD7CE4">
        <w:rPr>
          <w:rFonts w:cstheme="minorHAnsi"/>
          <w:b/>
          <w:bCs/>
        </w:rPr>
        <w:t>MOTIF</w:t>
      </w:r>
      <w:r w:rsidRPr="00AD7CE4">
        <w:rPr>
          <w:rFonts w:cstheme="minorHAnsi"/>
        </w:rPr>
        <w:t> :</w:t>
      </w:r>
    </w:p>
    <w:p w14:paraId="24F811DE" w14:textId="77777777" w:rsidR="00007E22" w:rsidRPr="00AD7CE4" w:rsidRDefault="00007E22">
      <w:pPr>
        <w:pStyle w:val="Paragraphedeliste"/>
        <w:numPr>
          <w:ilvl w:val="1"/>
          <w:numId w:val="15"/>
        </w:numPr>
        <w:spacing w:after="0" w:line="240" w:lineRule="auto"/>
        <w:contextualSpacing w:val="0"/>
        <w:rPr>
          <w:rFonts w:cstheme="minorHAnsi"/>
        </w:rPr>
        <w:pPrChange w:id="2003" w:author="FURNON Cyril" w:date="2023-08-18T00:11:00Z">
          <w:pPr>
            <w:pStyle w:val="Paragraphedeliste"/>
            <w:numPr>
              <w:ilvl w:val="1"/>
              <w:numId w:val="15"/>
            </w:numPr>
            <w:spacing w:after="0"/>
            <w:ind w:left="1440" w:hanging="360"/>
            <w:contextualSpacing w:val="0"/>
          </w:pPr>
        </w:pPrChange>
      </w:pPr>
      <w:r w:rsidRPr="00AD7CE4">
        <w:rPr>
          <w:rFonts w:cstheme="minorHAnsi"/>
        </w:rPr>
        <w:t>Appliquer les principes d’affichage : les sections, framboise écrasés, encadrés….</w:t>
      </w:r>
    </w:p>
    <w:p w14:paraId="5BD23B87" w14:textId="77777777" w:rsidR="00007E22" w:rsidRPr="00AD7CE4" w:rsidRDefault="00007E22">
      <w:pPr>
        <w:pStyle w:val="Paragraphedeliste"/>
        <w:numPr>
          <w:ilvl w:val="1"/>
          <w:numId w:val="15"/>
        </w:numPr>
        <w:spacing w:after="0" w:line="240" w:lineRule="auto"/>
        <w:contextualSpacing w:val="0"/>
        <w:rPr>
          <w:rFonts w:cstheme="minorHAnsi"/>
        </w:rPr>
        <w:pPrChange w:id="2004" w:author="FURNON Cyril" w:date="2023-08-18T00:11:00Z">
          <w:pPr>
            <w:pStyle w:val="Paragraphedeliste"/>
            <w:numPr>
              <w:ilvl w:val="1"/>
              <w:numId w:val="15"/>
            </w:numPr>
            <w:spacing w:after="0"/>
            <w:ind w:left="1440" w:hanging="360"/>
            <w:contextualSpacing w:val="0"/>
          </w:pPr>
        </w:pPrChange>
      </w:pPr>
      <w:r w:rsidRPr="00AD7CE4">
        <w:rPr>
          <w:rFonts w:cstheme="minorHAnsi"/>
        </w:rPr>
        <w:t>Ajouter un bouton « SUIVANT » pour passer, lorsqu’on est en mode édition, au « bilan des ressources ».</w:t>
      </w:r>
    </w:p>
    <w:p w14:paraId="2B4287A1" w14:textId="77777777" w:rsidR="00007E22" w:rsidRPr="00AD7CE4" w:rsidRDefault="00007E22" w:rsidP="00007E22">
      <w:pPr>
        <w:rPr>
          <w:rFonts w:cstheme="minorHAnsi"/>
        </w:rPr>
      </w:pPr>
    </w:p>
    <w:p w14:paraId="325A004F" w14:textId="77777777" w:rsidR="00007E22" w:rsidRPr="00AD7CE4" w:rsidRDefault="00007E22">
      <w:pPr>
        <w:pStyle w:val="Paragraphedeliste"/>
        <w:numPr>
          <w:ilvl w:val="0"/>
          <w:numId w:val="15"/>
        </w:numPr>
        <w:spacing w:after="0" w:line="240" w:lineRule="auto"/>
        <w:contextualSpacing w:val="0"/>
        <w:rPr>
          <w:rFonts w:cstheme="minorHAnsi"/>
          <w:b/>
          <w:bCs/>
        </w:rPr>
        <w:pPrChange w:id="2005" w:author="FURNON Cyril" w:date="2023-08-18T00:11:00Z">
          <w:pPr>
            <w:pStyle w:val="Paragraphedeliste"/>
            <w:numPr>
              <w:numId w:val="15"/>
            </w:numPr>
            <w:spacing w:after="0"/>
            <w:ind w:hanging="360"/>
            <w:contextualSpacing w:val="0"/>
          </w:pPr>
        </w:pPrChange>
      </w:pPr>
      <w:r w:rsidRPr="00AD7CE4">
        <w:rPr>
          <w:rFonts w:cstheme="minorHAnsi"/>
          <w:b/>
          <w:bCs/>
        </w:rPr>
        <w:t>Fonctionnement des boutons ANNULER / ENREGISTRER :</w:t>
      </w:r>
    </w:p>
    <w:p w14:paraId="41CAA1DA" w14:textId="77777777" w:rsidR="00007E22" w:rsidRPr="00AD7CE4" w:rsidRDefault="00007E22">
      <w:pPr>
        <w:pStyle w:val="Paragraphedeliste"/>
        <w:numPr>
          <w:ilvl w:val="1"/>
          <w:numId w:val="15"/>
        </w:numPr>
        <w:spacing w:after="0" w:line="240" w:lineRule="auto"/>
        <w:contextualSpacing w:val="0"/>
        <w:rPr>
          <w:rFonts w:cstheme="minorHAnsi"/>
        </w:rPr>
        <w:pPrChange w:id="2006" w:author="FURNON Cyril" w:date="2023-08-18T00:11:00Z">
          <w:pPr>
            <w:pStyle w:val="Paragraphedeliste"/>
            <w:numPr>
              <w:ilvl w:val="1"/>
              <w:numId w:val="15"/>
            </w:numPr>
            <w:spacing w:after="0"/>
            <w:ind w:left="1440" w:hanging="360"/>
            <w:contextualSpacing w:val="0"/>
          </w:pPr>
        </w:pPrChange>
      </w:pPr>
      <w:r w:rsidRPr="00AD7CE4">
        <w:rPr>
          <w:rFonts w:cstheme="minorHAnsi"/>
        </w:rPr>
        <w:t>« griser les boutons » tant qu’il n’y a pas de saisie</w:t>
      </w:r>
    </w:p>
    <w:p w14:paraId="15B00928" w14:textId="77777777" w:rsidR="00007E22" w:rsidRPr="00AD7CE4" w:rsidRDefault="00007E22">
      <w:pPr>
        <w:pStyle w:val="Paragraphedeliste"/>
        <w:numPr>
          <w:ilvl w:val="1"/>
          <w:numId w:val="15"/>
        </w:numPr>
        <w:spacing w:after="0" w:line="240" w:lineRule="auto"/>
        <w:contextualSpacing w:val="0"/>
        <w:rPr>
          <w:rFonts w:cstheme="minorHAnsi"/>
        </w:rPr>
        <w:pPrChange w:id="2007" w:author="FURNON Cyril" w:date="2023-08-18T00:11:00Z">
          <w:pPr>
            <w:pStyle w:val="Paragraphedeliste"/>
            <w:numPr>
              <w:ilvl w:val="1"/>
              <w:numId w:val="15"/>
            </w:numPr>
            <w:spacing w:after="0"/>
            <w:ind w:left="1440" w:hanging="360"/>
            <w:contextualSpacing w:val="0"/>
          </w:pPr>
        </w:pPrChange>
      </w:pPr>
      <w:r w:rsidRPr="00AD7CE4">
        <w:rPr>
          <w:rFonts w:cstheme="minorHAnsi"/>
        </w:rPr>
        <w:t>La saisie d’une donnée provoque l’activation des boutons.</w:t>
      </w:r>
    </w:p>
    <w:p w14:paraId="16F1110B" w14:textId="07D8B69B" w:rsidR="00007E22" w:rsidRPr="00AD7CE4" w:rsidRDefault="00007E22">
      <w:pPr>
        <w:pStyle w:val="Paragraphedeliste"/>
        <w:numPr>
          <w:ilvl w:val="1"/>
          <w:numId w:val="15"/>
        </w:numPr>
        <w:spacing w:after="0" w:line="240" w:lineRule="auto"/>
        <w:contextualSpacing w:val="0"/>
        <w:rPr>
          <w:rFonts w:cstheme="minorHAnsi"/>
        </w:rPr>
        <w:pPrChange w:id="2008" w:author="FURNON Cyril" w:date="2023-08-18T00:11:00Z">
          <w:pPr>
            <w:pStyle w:val="Paragraphedeliste"/>
            <w:numPr>
              <w:ilvl w:val="1"/>
              <w:numId w:val="15"/>
            </w:numPr>
            <w:spacing w:after="0"/>
            <w:ind w:left="1440" w:hanging="360"/>
            <w:contextualSpacing w:val="0"/>
          </w:pPr>
        </w:pPrChange>
      </w:pPr>
      <w:r w:rsidRPr="00AD7CE4">
        <w:rPr>
          <w:rFonts w:cstheme="minorHAnsi"/>
        </w:rPr>
        <w:t>Ajouter un bouton « SUIVANT », activable uniquement dans certains cas (Motif)</w:t>
      </w:r>
    </w:p>
    <w:p w14:paraId="3D191922" w14:textId="77777777" w:rsidR="00AF01EC" w:rsidRPr="00AD7CE4" w:rsidRDefault="00AF01EC" w:rsidP="00AF01EC">
      <w:pPr>
        <w:jc w:val="both"/>
        <w:rPr>
          <w:rStyle w:val="lev"/>
          <w:rFonts w:cstheme="minorHAnsi"/>
          <w:i/>
          <w:iCs/>
          <w:color w:val="4472C4" w:themeColor="accent1"/>
          <w:sz w:val="36"/>
          <w:szCs w:val="36"/>
        </w:rPr>
        <w:pPrChange w:id="2009" w:author="FURNON Cyril" w:date="2023-08-18T00:11:00Z">
          <w:pPr/>
        </w:pPrChange>
      </w:pPr>
    </w:p>
    <w:p w14:paraId="3927832D" w14:textId="1FE20651" w:rsidR="00007E22" w:rsidRPr="00AD7CE4" w:rsidRDefault="00007E22" w:rsidP="00AF01EC">
      <w:pPr>
        <w:jc w:val="both"/>
        <w:rPr>
          <w:rStyle w:val="lev"/>
          <w:rFonts w:cstheme="minorHAnsi"/>
          <w:i/>
          <w:iCs/>
          <w:color w:val="4472C4" w:themeColor="accent1"/>
          <w:sz w:val="36"/>
          <w:szCs w:val="36"/>
        </w:rPr>
        <w:pPrChange w:id="2010" w:author="FURNON Cyril" w:date="2023-08-18T00:11:00Z">
          <w:pPr/>
        </w:pPrChange>
      </w:pPr>
      <w:r w:rsidRPr="00AD7CE4">
        <w:rPr>
          <w:rStyle w:val="lev"/>
          <w:rFonts w:cstheme="minorHAnsi"/>
          <w:i/>
          <w:iCs/>
          <w:color w:val="4472C4" w:themeColor="accent1"/>
          <w:sz w:val="36"/>
          <w:szCs w:val="36"/>
        </w:rPr>
        <w:t>Le mode édition</w:t>
      </w:r>
    </w:p>
    <w:p w14:paraId="3BE02752" w14:textId="77777777" w:rsidR="00007E22" w:rsidRPr="00AD7CE4" w:rsidRDefault="00007E22" w:rsidP="00007E22">
      <w:pPr>
        <w:ind w:left="360"/>
        <w:rPr>
          <w:rFonts w:cstheme="minorHAnsi"/>
        </w:rPr>
      </w:pPr>
      <w:r w:rsidRPr="00AD7CE4">
        <w:rPr>
          <w:rFonts w:cstheme="minorHAnsi"/>
        </w:rPr>
        <w:t>Appliquer les principes du mode création sur les titres, les affichages, les encadrés,…</w:t>
      </w:r>
    </w:p>
    <w:p w14:paraId="215143B1" w14:textId="77777777" w:rsidR="00007E22" w:rsidRPr="00AD7CE4" w:rsidRDefault="00007E22">
      <w:pPr>
        <w:pStyle w:val="Paragraphedeliste"/>
        <w:numPr>
          <w:ilvl w:val="0"/>
          <w:numId w:val="15"/>
        </w:numPr>
        <w:spacing w:after="0" w:line="240" w:lineRule="auto"/>
        <w:contextualSpacing w:val="0"/>
        <w:rPr>
          <w:rFonts w:cstheme="minorHAnsi"/>
        </w:rPr>
        <w:pPrChange w:id="2011" w:author="FURNON Cyril" w:date="2023-08-18T00:11:00Z">
          <w:pPr>
            <w:pStyle w:val="Paragraphedeliste"/>
            <w:numPr>
              <w:numId w:val="15"/>
            </w:numPr>
            <w:spacing w:after="0"/>
            <w:ind w:hanging="360"/>
            <w:contextualSpacing w:val="0"/>
          </w:pPr>
        </w:pPrChange>
      </w:pPr>
      <w:r w:rsidRPr="00AD7CE4">
        <w:rPr>
          <w:rFonts w:cstheme="minorHAnsi"/>
          <w:b/>
          <w:bCs/>
        </w:rPr>
        <w:t>LE PROSPECT</w:t>
      </w:r>
      <w:r w:rsidRPr="00AD7CE4">
        <w:rPr>
          <w:rFonts w:cstheme="minorHAnsi"/>
        </w:rPr>
        <w:t> :</w:t>
      </w:r>
    </w:p>
    <w:p w14:paraId="459E9B0B" w14:textId="77777777" w:rsidR="00007E22" w:rsidRPr="00AD7CE4" w:rsidRDefault="00007E22">
      <w:pPr>
        <w:pStyle w:val="Paragraphedeliste"/>
        <w:numPr>
          <w:ilvl w:val="1"/>
          <w:numId w:val="15"/>
        </w:numPr>
        <w:spacing w:after="0" w:line="240" w:lineRule="auto"/>
        <w:contextualSpacing w:val="0"/>
        <w:rPr>
          <w:rFonts w:cstheme="minorHAnsi"/>
        </w:rPr>
        <w:pPrChange w:id="2012" w:author="FURNON Cyril" w:date="2023-08-18T00:11:00Z">
          <w:pPr>
            <w:pStyle w:val="Paragraphedeliste"/>
            <w:numPr>
              <w:ilvl w:val="1"/>
              <w:numId w:val="15"/>
            </w:numPr>
            <w:spacing w:after="0"/>
            <w:ind w:left="1440" w:hanging="360"/>
            <w:contextualSpacing w:val="0"/>
          </w:pPr>
        </w:pPrChange>
      </w:pPr>
      <w:r w:rsidRPr="00AD7CE4">
        <w:rPr>
          <w:rFonts w:cstheme="minorHAnsi"/>
        </w:rPr>
        <w:t>Il manque le titre « Détail du prospect », à l’identique des sections MOTIF, ORIENTATION…</w:t>
      </w:r>
    </w:p>
    <w:p w14:paraId="70AEC23F" w14:textId="77777777" w:rsidR="00007E22" w:rsidRPr="00AD7CE4" w:rsidRDefault="00007E22">
      <w:pPr>
        <w:pStyle w:val="Paragraphedeliste"/>
        <w:numPr>
          <w:ilvl w:val="0"/>
          <w:numId w:val="15"/>
        </w:numPr>
        <w:spacing w:after="0" w:line="240" w:lineRule="auto"/>
        <w:contextualSpacing w:val="0"/>
        <w:rPr>
          <w:rFonts w:cstheme="minorHAnsi"/>
        </w:rPr>
        <w:pPrChange w:id="2013" w:author="FURNON Cyril" w:date="2023-08-18T00:11:00Z">
          <w:pPr>
            <w:pStyle w:val="Paragraphedeliste"/>
            <w:numPr>
              <w:numId w:val="15"/>
            </w:numPr>
            <w:spacing w:after="0"/>
            <w:ind w:hanging="360"/>
            <w:contextualSpacing w:val="0"/>
          </w:pPr>
        </w:pPrChange>
      </w:pPr>
      <w:r w:rsidRPr="00AD7CE4">
        <w:rPr>
          <w:rFonts w:cstheme="minorHAnsi"/>
          <w:b/>
          <w:bCs/>
        </w:rPr>
        <w:t>Les actions commerciales</w:t>
      </w:r>
      <w:r w:rsidRPr="00AD7CE4">
        <w:rPr>
          <w:rFonts w:cstheme="minorHAnsi"/>
        </w:rPr>
        <w:t> :</w:t>
      </w:r>
    </w:p>
    <w:p w14:paraId="7B5ECF23" w14:textId="77777777" w:rsidR="00007E22" w:rsidRPr="00AD7CE4" w:rsidRDefault="00007E22">
      <w:pPr>
        <w:pStyle w:val="Paragraphedeliste"/>
        <w:numPr>
          <w:ilvl w:val="1"/>
          <w:numId w:val="15"/>
        </w:numPr>
        <w:spacing w:after="0" w:line="240" w:lineRule="auto"/>
        <w:contextualSpacing w:val="0"/>
        <w:rPr>
          <w:rFonts w:cstheme="minorHAnsi"/>
        </w:rPr>
        <w:pPrChange w:id="2014" w:author="FURNON Cyril" w:date="2023-08-18T00:11:00Z">
          <w:pPr>
            <w:pStyle w:val="Paragraphedeliste"/>
            <w:numPr>
              <w:ilvl w:val="1"/>
              <w:numId w:val="15"/>
            </w:numPr>
            <w:spacing w:after="0"/>
            <w:ind w:left="1440" w:hanging="360"/>
            <w:contextualSpacing w:val="0"/>
          </w:pPr>
        </w:pPrChange>
      </w:pPr>
      <w:r w:rsidRPr="00AD7CE4">
        <w:rPr>
          <w:rFonts w:cstheme="minorHAnsi"/>
        </w:rPr>
        <w:t xml:space="preserve">Ajouter un menu « Actions commerciales » qui permet d’arriver directement sur la saisie des actions </w:t>
      </w:r>
    </w:p>
    <w:p w14:paraId="7F3D736A" w14:textId="77777777" w:rsidR="00007E22" w:rsidRPr="00AD7CE4" w:rsidRDefault="00007E22">
      <w:pPr>
        <w:pStyle w:val="Paragraphedeliste"/>
        <w:numPr>
          <w:ilvl w:val="0"/>
          <w:numId w:val="15"/>
        </w:numPr>
        <w:spacing w:after="0" w:line="240" w:lineRule="auto"/>
        <w:contextualSpacing w:val="0"/>
        <w:rPr>
          <w:rFonts w:cstheme="minorHAnsi"/>
        </w:rPr>
        <w:pPrChange w:id="2015" w:author="FURNON Cyril" w:date="2023-08-18T00:11:00Z">
          <w:pPr>
            <w:pStyle w:val="Paragraphedeliste"/>
            <w:numPr>
              <w:numId w:val="15"/>
            </w:numPr>
            <w:spacing w:after="0"/>
            <w:ind w:hanging="360"/>
            <w:contextualSpacing w:val="0"/>
          </w:pPr>
        </w:pPrChange>
      </w:pPr>
      <w:r w:rsidRPr="00AD7CE4">
        <w:rPr>
          <w:rFonts w:cstheme="minorHAnsi"/>
          <w:b/>
          <w:bCs/>
        </w:rPr>
        <w:t>MOTIF</w:t>
      </w:r>
      <w:r w:rsidRPr="00AD7CE4">
        <w:rPr>
          <w:rFonts w:cstheme="minorHAnsi"/>
        </w:rPr>
        <w:t> :</w:t>
      </w:r>
    </w:p>
    <w:p w14:paraId="73819387" w14:textId="77777777" w:rsidR="00007E22" w:rsidRPr="00AD7CE4" w:rsidRDefault="00007E22">
      <w:pPr>
        <w:pStyle w:val="Paragraphedeliste"/>
        <w:numPr>
          <w:ilvl w:val="1"/>
          <w:numId w:val="15"/>
        </w:numPr>
        <w:spacing w:after="0" w:line="240" w:lineRule="auto"/>
        <w:contextualSpacing w:val="0"/>
        <w:rPr>
          <w:rFonts w:cstheme="minorHAnsi"/>
        </w:rPr>
        <w:pPrChange w:id="2016" w:author="FURNON Cyril" w:date="2023-08-18T00:11:00Z">
          <w:pPr>
            <w:pStyle w:val="Paragraphedeliste"/>
            <w:numPr>
              <w:ilvl w:val="1"/>
              <w:numId w:val="15"/>
            </w:numPr>
            <w:spacing w:after="0"/>
            <w:ind w:left="1440" w:hanging="360"/>
            <w:contextualSpacing w:val="0"/>
          </w:pPr>
        </w:pPrChange>
      </w:pPr>
      <w:r w:rsidRPr="00AD7CE4">
        <w:rPr>
          <w:rFonts w:cstheme="minorHAnsi"/>
        </w:rPr>
        <w:t>Appliquer les principes d’affichage : les sections, framboise écrasés, encadrés….</w:t>
      </w:r>
    </w:p>
    <w:p w14:paraId="4D05A325" w14:textId="77777777" w:rsidR="00007E22" w:rsidRPr="00AD7CE4" w:rsidRDefault="00007E22">
      <w:pPr>
        <w:pStyle w:val="Paragraphedeliste"/>
        <w:numPr>
          <w:ilvl w:val="1"/>
          <w:numId w:val="15"/>
        </w:numPr>
        <w:spacing w:after="0" w:line="240" w:lineRule="auto"/>
        <w:contextualSpacing w:val="0"/>
        <w:rPr>
          <w:rFonts w:cstheme="minorHAnsi"/>
        </w:rPr>
        <w:pPrChange w:id="2017" w:author="FURNON Cyril" w:date="2023-08-18T00:11:00Z">
          <w:pPr>
            <w:pStyle w:val="Paragraphedeliste"/>
            <w:numPr>
              <w:ilvl w:val="1"/>
              <w:numId w:val="15"/>
            </w:numPr>
            <w:spacing w:after="0"/>
            <w:ind w:left="1440" w:hanging="360"/>
            <w:contextualSpacing w:val="0"/>
          </w:pPr>
        </w:pPrChange>
      </w:pPr>
      <w:r w:rsidRPr="00AD7CE4">
        <w:rPr>
          <w:rFonts w:cstheme="minorHAnsi"/>
        </w:rPr>
        <w:t>Ajouter un bouton « SUIVANT » pour passer, lorsqu’on est en mode édition, au « bilan des ressources ».</w:t>
      </w:r>
    </w:p>
    <w:p w14:paraId="6C509B14" w14:textId="77777777" w:rsidR="00007E22" w:rsidRPr="00AD7CE4" w:rsidRDefault="00007E22" w:rsidP="00007E22">
      <w:pPr>
        <w:rPr>
          <w:rFonts w:cstheme="minorHAnsi"/>
        </w:rPr>
      </w:pPr>
    </w:p>
    <w:p w14:paraId="6B5A49E5" w14:textId="77777777" w:rsidR="00007E22" w:rsidRPr="00AD7CE4" w:rsidRDefault="00007E22">
      <w:pPr>
        <w:pStyle w:val="Paragraphedeliste"/>
        <w:numPr>
          <w:ilvl w:val="0"/>
          <w:numId w:val="15"/>
        </w:numPr>
        <w:spacing w:after="0" w:line="240" w:lineRule="auto"/>
        <w:contextualSpacing w:val="0"/>
        <w:rPr>
          <w:rFonts w:cstheme="minorHAnsi"/>
        </w:rPr>
        <w:pPrChange w:id="2018" w:author="FURNON Cyril" w:date="2023-08-18T00:11:00Z">
          <w:pPr>
            <w:pStyle w:val="Paragraphedeliste"/>
            <w:numPr>
              <w:numId w:val="15"/>
            </w:numPr>
            <w:spacing w:after="0"/>
            <w:ind w:hanging="360"/>
            <w:contextualSpacing w:val="0"/>
          </w:pPr>
        </w:pPrChange>
      </w:pPr>
      <w:r w:rsidRPr="00AD7CE4">
        <w:rPr>
          <w:rFonts w:cstheme="minorHAnsi"/>
          <w:b/>
          <w:bCs/>
        </w:rPr>
        <w:t>BILAN DE COMPETENCE</w:t>
      </w:r>
      <w:r w:rsidRPr="00AD7CE4">
        <w:rPr>
          <w:rFonts w:cstheme="minorHAnsi"/>
        </w:rPr>
        <w:t> :</w:t>
      </w:r>
    </w:p>
    <w:p w14:paraId="01D1CB4F" w14:textId="77777777" w:rsidR="00007E22" w:rsidRPr="00AD7CE4" w:rsidRDefault="00007E22">
      <w:pPr>
        <w:pStyle w:val="Paragraphedeliste"/>
        <w:numPr>
          <w:ilvl w:val="1"/>
          <w:numId w:val="15"/>
        </w:numPr>
        <w:spacing w:after="0" w:line="240" w:lineRule="auto"/>
        <w:contextualSpacing w:val="0"/>
        <w:rPr>
          <w:rFonts w:cstheme="minorHAnsi"/>
        </w:rPr>
        <w:pPrChange w:id="2019" w:author="FURNON Cyril" w:date="2023-08-18T00:11:00Z">
          <w:pPr>
            <w:pStyle w:val="Paragraphedeliste"/>
            <w:numPr>
              <w:ilvl w:val="1"/>
              <w:numId w:val="15"/>
            </w:numPr>
            <w:spacing w:after="0"/>
            <w:ind w:left="1440" w:hanging="360"/>
            <w:contextualSpacing w:val="0"/>
          </w:pPr>
        </w:pPrChange>
      </w:pPr>
      <w:r w:rsidRPr="00AD7CE4">
        <w:rPr>
          <w:rFonts w:cstheme="minorHAnsi"/>
        </w:rPr>
        <w:t>Appliquer les principes d’affichage : les sections, framboise écrasés, encadrés….</w:t>
      </w:r>
    </w:p>
    <w:p w14:paraId="68714594" w14:textId="77777777" w:rsidR="00007E22" w:rsidRPr="00AD7CE4" w:rsidRDefault="00007E22">
      <w:pPr>
        <w:pStyle w:val="Paragraphedeliste"/>
        <w:numPr>
          <w:ilvl w:val="1"/>
          <w:numId w:val="15"/>
        </w:numPr>
        <w:spacing w:after="0" w:line="240" w:lineRule="auto"/>
        <w:contextualSpacing w:val="0"/>
        <w:rPr>
          <w:rFonts w:cstheme="minorHAnsi"/>
        </w:rPr>
        <w:pPrChange w:id="2020" w:author="FURNON Cyril" w:date="2023-08-18T00:11:00Z">
          <w:pPr>
            <w:pStyle w:val="Paragraphedeliste"/>
            <w:numPr>
              <w:ilvl w:val="1"/>
              <w:numId w:val="15"/>
            </w:numPr>
            <w:spacing w:after="0"/>
            <w:ind w:left="1440" w:hanging="360"/>
            <w:contextualSpacing w:val="0"/>
          </w:pPr>
        </w:pPrChange>
      </w:pPr>
      <w:r w:rsidRPr="00AD7CE4">
        <w:rPr>
          <w:rFonts w:cstheme="minorHAnsi"/>
        </w:rPr>
        <w:t>Ajouter un bouton « SUIVANT » pour passer, lorsqu’on est en mode édition, au « bilan des ressources ».</w:t>
      </w:r>
    </w:p>
    <w:p w14:paraId="5C871B3A" w14:textId="77777777" w:rsidR="00007E22" w:rsidRPr="00AD7CE4" w:rsidRDefault="00007E22" w:rsidP="00007E22">
      <w:pPr>
        <w:rPr>
          <w:rFonts w:cstheme="minorHAnsi"/>
        </w:rPr>
      </w:pPr>
    </w:p>
    <w:p w14:paraId="462C7675" w14:textId="77777777" w:rsidR="00007E22" w:rsidRPr="00AD7CE4" w:rsidRDefault="00007E22">
      <w:pPr>
        <w:pStyle w:val="Paragraphedeliste"/>
        <w:numPr>
          <w:ilvl w:val="0"/>
          <w:numId w:val="15"/>
        </w:numPr>
        <w:spacing w:after="0" w:line="240" w:lineRule="auto"/>
        <w:contextualSpacing w:val="0"/>
        <w:rPr>
          <w:rFonts w:cstheme="minorHAnsi"/>
          <w:b/>
          <w:bCs/>
        </w:rPr>
        <w:pPrChange w:id="2021" w:author="FURNON Cyril" w:date="2023-08-18T00:11:00Z">
          <w:pPr>
            <w:pStyle w:val="Paragraphedeliste"/>
            <w:numPr>
              <w:numId w:val="15"/>
            </w:numPr>
            <w:spacing w:after="0"/>
            <w:ind w:hanging="360"/>
            <w:contextualSpacing w:val="0"/>
          </w:pPr>
        </w:pPrChange>
      </w:pPr>
      <w:r w:rsidRPr="00AD7CE4">
        <w:rPr>
          <w:rFonts w:cstheme="minorHAnsi"/>
          <w:b/>
          <w:bCs/>
        </w:rPr>
        <w:t>Fonctionnement des boutons ANNULER / ENREGISTRER :</w:t>
      </w:r>
    </w:p>
    <w:p w14:paraId="32C9400B" w14:textId="77777777" w:rsidR="00007E22" w:rsidRPr="00AD7CE4" w:rsidRDefault="00007E22">
      <w:pPr>
        <w:pStyle w:val="Paragraphedeliste"/>
        <w:numPr>
          <w:ilvl w:val="1"/>
          <w:numId w:val="15"/>
        </w:numPr>
        <w:spacing w:after="0" w:line="240" w:lineRule="auto"/>
        <w:contextualSpacing w:val="0"/>
        <w:rPr>
          <w:rFonts w:cstheme="minorHAnsi"/>
        </w:rPr>
        <w:pPrChange w:id="2022" w:author="FURNON Cyril" w:date="2023-08-18T00:11:00Z">
          <w:pPr>
            <w:pStyle w:val="Paragraphedeliste"/>
            <w:numPr>
              <w:ilvl w:val="1"/>
              <w:numId w:val="15"/>
            </w:numPr>
            <w:spacing w:after="0"/>
            <w:ind w:left="1440" w:hanging="360"/>
            <w:contextualSpacing w:val="0"/>
          </w:pPr>
        </w:pPrChange>
      </w:pPr>
      <w:r w:rsidRPr="00AD7CE4">
        <w:rPr>
          <w:rFonts w:cstheme="minorHAnsi"/>
        </w:rPr>
        <w:t>« griser les boutons » tant qu’il n’y a pas de saisie</w:t>
      </w:r>
    </w:p>
    <w:p w14:paraId="6DAAC228" w14:textId="77777777" w:rsidR="00007E22" w:rsidRPr="00AD7CE4" w:rsidRDefault="00007E22">
      <w:pPr>
        <w:pStyle w:val="Paragraphedeliste"/>
        <w:numPr>
          <w:ilvl w:val="1"/>
          <w:numId w:val="15"/>
        </w:numPr>
        <w:spacing w:after="0" w:line="240" w:lineRule="auto"/>
        <w:contextualSpacing w:val="0"/>
        <w:rPr>
          <w:rFonts w:cstheme="minorHAnsi"/>
        </w:rPr>
        <w:pPrChange w:id="2023" w:author="FURNON Cyril" w:date="2023-08-18T00:11:00Z">
          <w:pPr>
            <w:pStyle w:val="Paragraphedeliste"/>
            <w:numPr>
              <w:ilvl w:val="1"/>
              <w:numId w:val="15"/>
            </w:numPr>
            <w:spacing w:after="0"/>
            <w:ind w:left="1440" w:hanging="360"/>
            <w:contextualSpacing w:val="0"/>
          </w:pPr>
        </w:pPrChange>
      </w:pPr>
      <w:r w:rsidRPr="00AD7CE4">
        <w:rPr>
          <w:rFonts w:cstheme="minorHAnsi"/>
        </w:rPr>
        <w:t>La saisie d’une donnée provoque l’activation des boutons.</w:t>
      </w:r>
    </w:p>
    <w:p w14:paraId="4AE76268" w14:textId="77777777" w:rsidR="00007E22" w:rsidRPr="00AD7CE4" w:rsidRDefault="00007E22">
      <w:pPr>
        <w:pStyle w:val="Paragraphedeliste"/>
        <w:numPr>
          <w:ilvl w:val="1"/>
          <w:numId w:val="15"/>
        </w:numPr>
        <w:spacing w:after="0" w:line="240" w:lineRule="auto"/>
        <w:contextualSpacing w:val="0"/>
        <w:rPr>
          <w:rFonts w:cstheme="minorHAnsi"/>
        </w:rPr>
        <w:pPrChange w:id="2024" w:author="FURNON Cyril" w:date="2023-08-18T00:11:00Z">
          <w:pPr>
            <w:pStyle w:val="Paragraphedeliste"/>
            <w:numPr>
              <w:ilvl w:val="1"/>
              <w:numId w:val="15"/>
            </w:numPr>
            <w:spacing w:after="0"/>
            <w:ind w:left="1440" w:hanging="360"/>
            <w:contextualSpacing w:val="0"/>
          </w:pPr>
        </w:pPrChange>
      </w:pPr>
      <w:r w:rsidRPr="00AD7CE4">
        <w:rPr>
          <w:rFonts w:cstheme="minorHAnsi"/>
        </w:rPr>
        <w:t>Ajouter un bouton « SUIVANT », activable uniquement dans certains cas (Motif)</w:t>
      </w:r>
    </w:p>
    <w:p w14:paraId="29B6FC96" w14:textId="77777777" w:rsidR="00007E22" w:rsidRPr="00AD7CE4" w:rsidRDefault="00007E22" w:rsidP="00007E22">
      <w:pPr>
        <w:rPr>
          <w:rFonts w:cstheme="minorHAnsi"/>
          <w:b/>
          <w:bCs/>
        </w:rPr>
      </w:pPr>
    </w:p>
    <w:p w14:paraId="6C04C0EF" w14:textId="77777777" w:rsidR="00007E22" w:rsidRPr="00AD7CE4" w:rsidRDefault="00007E22">
      <w:pPr>
        <w:pStyle w:val="Paragraphedeliste"/>
        <w:numPr>
          <w:ilvl w:val="0"/>
          <w:numId w:val="15"/>
        </w:numPr>
        <w:spacing w:after="0" w:line="240" w:lineRule="auto"/>
        <w:contextualSpacing w:val="0"/>
        <w:rPr>
          <w:rFonts w:cstheme="minorHAnsi"/>
        </w:rPr>
        <w:pPrChange w:id="2025" w:author="FURNON Cyril" w:date="2023-08-18T00:11:00Z">
          <w:pPr>
            <w:pStyle w:val="Paragraphedeliste"/>
            <w:numPr>
              <w:numId w:val="15"/>
            </w:numPr>
            <w:spacing w:after="0"/>
            <w:ind w:hanging="360"/>
            <w:contextualSpacing w:val="0"/>
          </w:pPr>
        </w:pPrChange>
      </w:pPr>
      <w:r w:rsidRPr="00AD7CE4">
        <w:rPr>
          <w:rFonts w:cstheme="minorHAnsi"/>
          <w:b/>
          <w:bCs/>
        </w:rPr>
        <w:t>ORIENTATIONS</w:t>
      </w:r>
      <w:r w:rsidRPr="00AD7CE4">
        <w:rPr>
          <w:rFonts w:cstheme="minorHAnsi"/>
        </w:rPr>
        <w:t> :</w:t>
      </w:r>
    </w:p>
    <w:p w14:paraId="0D6A84BE" w14:textId="77777777" w:rsidR="00007E22" w:rsidRPr="00AD7CE4" w:rsidRDefault="00007E22">
      <w:pPr>
        <w:pStyle w:val="Paragraphedeliste"/>
        <w:numPr>
          <w:ilvl w:val="1"/>
          <w:numId w:val="15"/>
        </w:numPr>
        <w:spacing w:after="0" w:line="240" w:lineRule="auto"/>
        <w:contextualSpacing w:val="0"/>
        <w:rPr>
          <w:rFonts w:cstheme="minorHAnsi"/>
        </w:rPr>
        <w:pPrChange w:id="2026" w:author="FURNON Cyril" w:date="2023-08-18T00:11:00Z">
          <w:pPr>
            <w:pStyle w:val="Paragraphedeliste"/>
            <w:numPr>
              <w:ilvl w:val="1"/>
              <w:numId w:val="15"/>
            </w:numPr>
            <w:spacing w:after="0"/>
            <w:ind w:left="1440" w:hanging="360"/>
            <w:contextualSpacing w:val="0"/>
          </w:pPr>
        </w:pPrChange>
      </w:pPr>
      <w:r w:rsidRPr="00AD7CE4">
        <w:rPr>
          <w:rFonts w:cstheme="minorHAnsi"/>
        </w:rPr>
        <w:t>Appliquer les principes du mode création sur les titres, les affichages, les encadrés,…</w:t>
      </w:r>
    </w:p>
    <w:p w14:paraId="4A732080" w14:textId="1E535504" w:rsidR="00007E22" w:rsidRPr="00AD7CE4" w:rsidRDefault="00007E22" w:rsidP="00007E22">
      <w:pPr>
        <w:rPr>
          <w:rFonts w:cstheme="minorHAnsi"/>
        </w:rPr>
      </w:pPr>
    </w:p>
    <w:p w14:paraId="5A3222B3" w14:textId="77777777" w:rsidR="00AF01EC" w:rsidRDefault="00AF01EC">
      <w:pPr>
        <w:rPr>
          <w:rStyle w:val="Accentuationintense"/>
          <w:rFonts w:asciiTheme="majorHAnsi" w:hAnsiTheme="majorHAnsi"/>
          <w:b/>
          <w:sz w:val="32"/>
          <w:highlight w:val="yellow"/>
          <w:rPrChange w:id="2027" w:author="FURNON Cyril" w:date="2023-08-18T00:11:00Z">
            <w:rPr>
              <w:rStyle w:val="Accentuationintense"/>
              <w:rFonts w:eastAsiaTheme="majorEastAsia" w:cstheme="minorHAnsi"/>
              <w:b/>
              <w:sz w:val="32"/>
              <w:szCs w:val="32"/>
              <w:highlight w:val="yellow"/>
            </w:rPr>
          </w:rPrChange>
        </w:rPr>
      </w:pPr>
      <w:r w:rsidRPr="00AD7CE4">
        <w:rPr>
          <w:rStyle w:val="Accentuationintense"/>
          <w:rFonts w:cstheme="minorHAnsi"/>
          <w:highlight w:val="yellow"/>
        </w:rPr>
        <w:br w:type="page"/>
      </w:r>
    </w:p>
    <w:p w14:paraId="0550DE1B" w14:textId="272216C1" w:rsidR="00007E22" w:rsidRPr="00AD7CE4" w:rsidRDefault="00AF01EC" w:rsidP="00AF01EC">
      <w:pPr>
        <w:jc w:val="both"/>
        <w:rPr>
          <w:rStyle w:val="lev"/>
          <w:rFonts w:cstheme="minorHAnsi"/>
          <w:color w:val="4472C4" w:themeColor="accent1"/>
          <w:sz w:val="36"/>
          <w:szCs w:val="36"/>
        </w:rPr>
        <w:pPrChange w:id="2028" w:author="FURNON Cyril" w:date="2023-08-18T00:11:00Z">
          <w:pPr/>
        </w:pPrChange>
      </w:pPr>
      <w:ins w:id="2029" w:author="FURNON Cyril" w:date="2023-08-18T00:11:00Z">
        <w:r w:rsidRPr="00AF01EC">
          <w:rPr>
            <w:rStyle w:val="lev"/>
            <w:noProof/>
            <w:color w:val="4472C4" w:themeColor="accent1"/>
            <w:sz w:val="36"/>
            <w:szCs w:val="36"/>
          </w:rPr>
          <w:drawing>
            <wp:anchor distT="0" distB="0" distL="114300" distR="114300" simplePos="0" relativeHeight="251954688" behindDoc="1" locked="0" layoutInCell="1" allowOverlap="1" wp14:anchorId="61CFB08B" wp14:editId="77B4BACE">
              <wp:simplePos x="0" y="0"/>
              <wp:positionH relativeFrom="margin">
                <wp:posOffset>-110837</wp:posOffset>
              </wp:positionH>
              <wp:positionV relativeFrom="paragraph">
                <wp:posOffset>372976</wp:posOffset>
              </wp:positionV>
              <wp:extent cx="5760720" cy="3407410"/>
              <wp:effectExtent l="0" t="0" r="0" b="2540"/>
              <wp:wrapTight wrapText="bothSides">
                <wp:wrapPolygon edited="0">
                  <wp:start x="0" y="0"/>
                  <wp:lineTo x="0" y="21495"/>
                  <wp:lineTo x="21500" y="21495"/>
                  <wp:lineTo x="21500" y="0"/>
                  <wp:lineTo x="0" y="0"/>
                </wp:wrapPolygon>
              </wp:wrapTight>
              <wp:docPr id="1427948340" name="Image 1427948340"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 capture d’écran, nombre, Police&#10;&#10;Description générée automatiquement"/>
                      <pic:cNvPicPr/>
                    </pic:nvPicPr>
                    <pic:blipFill>
                      <a:blip r:embed="rId110">
                        <a:extLst>
                          <a:ext uri="{28A0092B-C50C-407E-A947-70E740481C1C}">
                            <a14:useLocalDpi xmlns:a14="http://schemas.microsoft.com/office/drawing/2010/main" val="0"/>
                          </a:ext>
                        </a:extLst>
                      </a:blip>
                      <a:stretch>
                        <a:fillRect/>
                      </a:stretch>
                    </pic:blipFill>
                    <pic:spPr>
                      <a:xfrm>
                        <a:off x="0" y="0"/>
                        <a:ext cx="5760720" cy="3407410"/>
                      </a:xfrm>
                      <a:prstGeom prst="rect">
                        <a:avLst/>
                      </a:prstGeom>
                    </pic:spPr>
                  </pic:pic>
                </a:graphicData>
              </a:graphic>
              <wp14:sizeRelH relativeFrom="page">
                <wp14:pctWidth>0</wp14:pctWidth>
              </wp14:sizeRelH>
              <wp14:sizeRelV relativeFrom="page">
                <wp14:pctHeight>0</wp14:pctHeight>
              </wp14:sizeRelV>
            </wp:anchor>
          </w:drawing>
        </w:r>
      </w:ins>
      <w:del w:id="2030" w:author="FURNON Cyril" w:date="2023-08-18T00:11:00Z">
        <w:r w:rsidRPr="00AD7CE4">
          <w:rPr>
            <w:rStyle w:val="lev"/>
            <w:rFonts w:cstheme="minorHAnsi"/>
            <w:noProof/>
            <w:color w:val="4472C4" w:themeColor="accent1"/>
            <w:sz w:val="36"/>
            <w:szCs w:val="36"/>
          </w:rPr>
          <w:drawing>
            <wp:anchor distT="0" distB="0" distL="114300" distR="114300" simplePos="0" relativeHeight="251648000" behindDoc="1" locked="0" layoutInCell="1" allowOverlap="1" wp14:anchorId="27868B00" wp14:editId="32060F04">
              <wp:simplePos x="0" y="0"/>
              <wp:positionH relativeFrom="margin">
                <wp:posOffset>-110837</wp:posOffset>
              </wp:positionH>
              <wp:positionV relativeFrom="paragraph">
                <wp:posOffset>372976</wp:posOffset>
              </wp:positionV>
              <wp:extent cx="5760720" cy="3407410"/>
              <wp:effectExtent l="0" t="0" r="0" b="2540"/>
              <wp:wrapTight wrapText="bothSides">
                <wp:wrapPolygon edited="0">
                  <wp:start x="0" y="0"/>
                  <wp:lineTo x="0" y="21495"/>
                  <wp:lineTo x="21500" y="21495"/>
                  <wp:lineTo x="21500" y="0"/>
                  <wp:lineTo x="0" y="0"/>
                </wp:wrapPolygon>
              </wp:wrapTight>
              <wp:docPr id="9" name="Image 9"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 capture d’écran, nombre, Police&#10;&#10;Description générée automatiquement"/>
                      <pic:cNvPicPr/>
                    </pic:nvPicPr>
                    <pic:blipFill>
                      <a:blip r:embed="rId110">
                        <a:extLst>
                          <a:ext uri="{28A0092B-C50C-407E-A947-70E740481C1C}">
                            <a14:useLocalDpi xmlns:a14="http://schemas.microsoft.com/office/drawing/2010/main" val="0"/>
                          </a:ext>
                        </a:extLst>
                      </a:blip>
                      <a:stretch>
                        <a:fillRect/>
                      </a:stretch>
                    </pic:blipFill>
                    <pic:spPr>
                      <a:xfrm>
                        <a:off x="0" y="0"/>
                        <a:ext cx="5760720" cy="3407410"/>
                      </a:xfrm>
                      <a:prstGeom prst="rect">
                        <a:avLst/>
                      </a:prstGeom>
                    </pic:spPr>
                  </pic:pic>
                </a:graphicData>
              </a:graphic>
              <wp14:sizeRelH relativeFrom="page">
                <wp14:pctWidth>0</wp14:pctWidth>
              </wp14:sizeRelH>
              <wp14:sizeRelV relativeFrom="page">
                <wp14:pctHeight>0</wp14:pctHeight>
              </wp14:sizeRelV>
            </wp:anchor>
          </w:drawing>
        </w:r>
      </w:del>
      <w:r w:rsidR="00007E22" w:rsidRPr="00AD7CE4">
        <w:rPr>
          <w:rStyle w:val="lev"/>
          <w:rFonts w:cstheme="minorHAnsi"/>
          <w:color w:val="4472C4" w:themeColor="accent1"/>
          <w:sz w:val="36"/>
          <w:szCs w:val="36"/>
        </w:rPr>
        <w:t>La pop-up action commerciale</w:t>
      </w:r>
    </w:p>
    <w:p w14:paraId="0A655734" w14:textId="369E6DC7" w:rsidR="00007E22" w:rsidRPr="00AD7CE4" w:rsidRDefault="00007E22" w:rsidP="00007E22">
      <w:pPr>
        <w:rPr>
          <w:rFonts w:cstheme="minorHAnsi"/>
        </w:rPr>
      </w:pPr>
    </w:p>
    <w:p w14:paraId="6CCF0B81" w14:textId="77777777" w:rsidR="00007E22" w:rsidRPr="00AD7CE4" w:rsidRDefault="00007E22" w:rsidP="00007E22">
      <w:pPr>
        <w:rPr>
          <w:rFonts w:cstheme="minorHAnsi"/>
        </w:rPr>
      </w:pPr>
    </w:p>
    <w:p w14:paraId="5DF934BE" w14:textId="77777777" w:rsidR="00007E22" w:rsidRPr="00AD7CE4" w:rsidRDefault="00007E22" w:rsidP="00007E22">
      <w:pPr>
        <w:rPr>
          <w:rFonts w:cstheme="minorHAnsi"/>
        </w:rPr>
      </w:pPr>
    </w:p>
    <w:p w14:paraId="3C6957FB" w14:textId="77777777" w:rsidR="00007E22" w:rsidRPr="00AD7CE4" w:rsidRDefault="00007E22">
      <w:pPr>
        <w:pStyle w:val="Paragraphedeliste"/>
        <w:numPr>
          <w:ilvl w:val="0"/>
          <w:numId w:val="15"/>
        </w:numPr>
        <w:spacing w:after="0" w:line="240" w:lineRule="auto"/>
        <w:contextualSpacing w:val="0"/>
        <w:rPr>
          <w:rFonts w:cstheme="minorHAnsi"/>
          <w:b/>
          <w:bCs/>
          <w:highlight w:val="yellow"/>
        </w:rPr>
        <w:pPrChange w:id="2031" w:author="FURNON Cyril" w:date="2023-08-18T00:11:00Z">
          <w:pPr>
            <w:pStyle w:val="Paragraphedeliste"/>
            <w:numPr>
              <w:numId w:val="15"/>
            </w:numPr>
            <w:spacing w:after="0"/>
            <w:ind w:hanging="360"/>
            <w:contextualSpacing w:val="0"/>
          </w:pPr>
        </w:pPrChange>
      </w:pPr>
      <w:r w:rsidRPr="00AD7CE4">
        <w:rPr>
          <w:rFonts w:cstheme="minorHAnsi"/>
          <w:b/>
          <w:bCs/>
          <w:highlight w:val="yellow"/>
        </w:rPr>
        <w:t xml:space="preserve">Fonctionnement des dates </w:t>
      </w:r>
    </w:p>
    <w:p w14:paraId="68FF2CF7" w14:textId="3EC3D71F" w:rsidR="00740011" w:rsidRPr="00AD7CE4" w:rsidRDefault="00007E22" w:rsidP="007D1490">
      <w:pPr>
        <w:pStyle w:val="Paragraphedeliste"/>
        <w:rPr>
          <w:rFonts w:cstheme="minorHAnsi"/>
        </w:rPr>
      </w:pPr>
      <w:r w:rsidRPr="00AD7CE4">
        <w:rPr>
          <w:rFonts w:cstheme="minorHAnsi"/>
          <w:highlight w:val="yellow"/>
        </w:rPr>
        <w:t>Pour les dates d’action en cours et prochaine action de relance, il faudrait faire le même fonctionnement que les dates de l’admission, elles ne sont pas ergonomique lors de la saisie manuelle</w:t>
      </w:r>
    </w:p>
    <w:sectPr w:rsidR="00740011" w:rsidRPr="00AD7CE4" w:rsidSect="001965F4">
      <w:headerReference w:type="default" r:id="rId111"/>
      <w:footerReference w:type="default" r:id="rId112"/>
      <w:pgSz w:w="11906" w:h="16838"/>
      <w:pgMar w:top="1417" w:right="1417" w:bottom="1417" w:left="1417" w:header="708" w:footer="68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1A995B" w14:textId="77777777" w:rsidR="001E6327" w:rsidRDefault="001E6327" w:rsidP="006F059D">
      <w:pPr>
        <w:spacing w:after="0" w:line="240" w:lineRule="auto"/>
      </w:pPr>
      <w:r>
        <w:separator/>
      </w:r>
    </w:p>
  </w:endnote>
  <w:endnote w:type="continuationSeparator" w:id="0">
    <w:p w14:paraId="49BCF9D9" w14:textId="77777777" w:rsidR="001E6327" w:rsidRDefault="001E6327" w:rsidP="006F059D">
      <w:pPr>
        <w:spacing w:after="0" w:line="240" w:lineRule="auto"/>
      </w:pPr>
      <w:r>
        <w:continuationSeparator/>
      </w:r>
    </w:p>
  </w:endnote>
  <w:endnote w:type="continuationNotice" w:id="1">
    <w:p w14:paraId="66C47F6A" w14:textId="77777777" w:rsidR="001E6327" w:rsidRDefault="001E6327" w:rsidP="006F059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Change w:id="2032" w:author="FURNON Cyril" w:date="2023-08-18T00:11:00Z">
        <w:tblPr>
          <w:tblW w:w="5220" w:type="pct"/>
          <w:jc w:val="right"/>
          <w:tblCellMar>
            <w:top w:w="115" w:type="dxa"/>
            <w:left w:w="115" w:type="dxa"/>
            <w:bottom w:w="115" w:type="dxa"/>
            <w:right w:w="115" w:type="dxa"/>
          </w:tblCellMar>
          <w:tblLook w:val="04A0" w:firstRow="1" w:lastRow="0" w:firstColumn="1" w:lastColumn="0" w:noHBand="0" w:noVBand="1"/>
        </w:tblPr>
      </w:tblPrChange>
    </w:tblPr>
    <w:tblGrid>
      <w:gridCol w:w="8837"/>
      <w:gridCol w:w="465"/>
      <w:tblGridChange w:id="2033">
        <w:tblGrid>
          <w:gridCol w:w="9227"/>
          <w:gridCol w:w="484"/>
        </w:tblGrid>
      </w:tblGridChange>
    </w:tblGrid>
    <w:tr w:rsidR="00614F00" w14:paraId="217EEEBC" w14:textId="77777777" w:rsidTr="001965F4">
      <w:trPr>
        <w:trHeight w:val="453"/>
        <w:jc w:val="right"/>
        <w:trPrChange w:id="2034" w:author="FURNON Cyril" w:date="2023-08-18T00:11:00Z">
          <w:trPr>
            <w:cantSplit/>
            <w:trHeight w:val="526"/>
            <w:jc w:val="right"/>
          </w:trPr>
        </w:trPrChange>
      </w:trPr>
      <w:tc>
        <w:tcPr>
          <w:tcW w:w="4795" w:type="dxa"/>
          <w:vAlign w:val="center"/>
          <w:tcPrChange w:id="2035" w:author="FURNON Cyril" w:date="2023-08-18T00:11:00Z">
            <w:tcPr>
              <w:tcW w:w="9227" w:type="dxa"/>
              <w:vAlign w:val="bottom"/>
            </w:tcPr>
          </w:tcPrChange>
        </w:tcPr>
        <w:customXmlInsRangeStart w:id="2036" w:author="FURNON Cyril" w:date="2023-08-18T00:11:00Z"/>
        <w:sdt>
          <w:sdtPr>
            <w:rPr>
              <w:caps/>
              <w:color w:val="000000" w:themeColor="text1"/>
            </w:rPr>
            <w:alias w:val="Auteur"/>
            <w:tag w:val=""/>
            <w:id w:val="267966296"/>
            <w:placeholder>
              <w:docPart w:val="7CEE936B50A54C57AA2527A062B91F51"/>
            </w:placeholder>
            <w:dataBinding w:prefixMappings="xmlns:ns0='http://purl.org/dc/elements/1.1/' xmlns:ns1='http://schemas.openxmlformats.org/package/2006/metadata/core-properties' " w:xpath="/ns1:coreProperties[1]/ns0:creator[1]" w:storeItemID="{6C3C8BC8-F283-45AE-878A-BAB7291924A1}"/>
            <w:text/>
          </w:sdtPr>
          <w:sdtContent>
            <w:customXmlInsRangeEnd w:id="2036"/>
            <w:p w14:paraId="2751CB96" w14:textId="46A219B2" w:rsidR="00000000" w:rsidRDefault="006F059D">
              <w:pPr>
                <w:pStyle w:val="En-tte"/>
                <w:jc w:val="right"/>
                <w:rPr>
                  <w:ins w:id="2037" w:author="FURNON Cyril" w:date="2023-08-18T00:11:00Z"/>
                  <w:caps/>
                  <w:color w:val="000000" w:themeColor="text1"/>
                </w:rPr>
              </w:pPr>
              <w:r>
                <w:rPr>
                  <w:caps/>
                  <w:color w:val="000000" w:themeColor="text1"/>
                </w:rPr>
                <w:t xml:space="preserve">Auteur : FURNON Cyril                                            </w:t>
              </w:r>
              <w:r>
                <w:rPr>
                  <w:caps/>
                  <w:color w:val="000000" w:themeColor="text1"/>
                </w:rPr>
                <w:tab/>
              </w:r>
              <w:r>
                <w:rPr>
                  <w:caps/>
                  <w:color w:val="000000" w:themeColor="text1"/>
                </w:rPr>
                <w:tab/>
                <w:t>25/08/2023</w:t>
              </w:r>
            </w:p>
            <w:customXmlInsRangeStart w:id="2038" w:author="FURNON Cyril" w:date="2023-08-18T00:11:00Z"/>
          </w:sdtContent>
        </w:sdt>
        <w:customXmlInsRangeEnd w:id="2038"/>
        <w:customXmlDelRangeStart w:id="2039" w:author="FURNON Cyril" w:date="2023-08-18T00:11:00Z"/>
        <w:sdt>
          <w:sdtPr>
            <w:rPr>
              <w:caps/>
              <w:color w:val="000000" w:themeColor="text1"/>
            </w:rPr>
            <w:alias w:val="Auteur"/>
            <w:tag w:val=""/>
            <w:id w:val="1534539408"/>
            <w:placeholder>
              <w:docPart w:val="6CB752EFC1C04586B432815B1C4CFD43"/>
            </w:placeholder>
            <w:dataBinding w:prefixMappings="xmlns:ns0='http://purl.org/dc/elements/1.1/' xmlns:ns1='http://schemas.openxmlformats.org/package/2006/metadata/core-properties' " w:xpath="/ns1:coreProperties[1]/ns0:creator[1]" w:storeItemID="{6C3C8BC8-F283-45AE-878A-BAB7291924A1}"/>
            <w:text/>
          </w:sdtPr>
          <w:sdtContent>
            <w:customXmlDelRangeEnd w:id="2039"/>
            <w:p w14:paraId="43B39EE5" w14:textId="1A722067" w:rsidR="00614F00" w:rsidRDefault="000777D5">
              <w:pPr>
                <w:pStyle w:val="En-tte"/>
                <w:jc w:val="right"/>
                <w:rPr>
                  <w:caps/>
                  <w:color w:val="000000" w:themeColor="text1"/>
                </w:rPr>
                <w:pPrChange w:id="2040" w:author="FURNON Cyril" w:date="2023-08-18T00:11:00Z">
                  <w:pPr>
                    <w:pStyle w:val="En-tte"/>
                  </w:pPr>
                </w:pPrChange>
              </w:pPr>
              <w:del w:id="2041" w:author="FURNON Cyril" w:date="2023-08-18T00:11:00Z">
                <w:r>
                  <w:rPr>
                    <w:caps/>
                    <w:color w:val="000000" w:themeColor="text1"/>
                  </w:rPr>
                  <w:delText xml:space="preserve">Auteur : FURNON Cyril                                            </w:delText>
                </w:r>
                <w:r>
                  <w:rPr>
                    <w:caps/>
                    <w:color w:val="000000" w:themeColor="text1"/>
                  </w:rPr>
                  <w:tab/>
                </w:r>
                <w:r>
                  <w:rPr>
                    <w:caps/>
                    <w:color w:val="000000" w:themeColor="text1"/>
                  </w:rPr>
                  <w:tab/>
                  <w:delText>25/08/2023</w:delText>
                </w:r>
              </w:del>
            </w:p>
            <w:customXmlDelRangeStart w:id="2042" w:author="FURNON Cyril" w:date="2023-08-18T00:11:00Z"/>
          </w:sdtContent>
        </w:sdt>
        <w:customXmlDelRangeEnd w:id="2042"/>
      </w:tc>
      <w:tc>
        <w:tcPr>
          <w:tcW w:w="250" w:type="pct"/>
          <w:shd w:val="clear" w:color="auto" w:fill="0070C0"/>
          <w:vAlign w:val="center"/>
          <w:tcPrChange w:id="2043" w:author="FURNON Cyril" w:date="2023-08-18T00:11:00Z">
            <w:tcPr>
              <w:tcW w:w="484" w:type="dxa"/>
              <w:shd w:val="clear" w:color="auto" w:fill="0070C0"/>
              <w:vAlign w:val="center"/>
            </w:tcPr>
          </w:tcPrChange>
        </w:tcPr>
        <w:p w14:paraId="5CE392AD" w14:textId="77777777" w:rsidR="00614F00" w:rsidRDefault="00614F00">
          <w:pPr>
            <w:pStyle w:val="Pieddepage"/>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2CAB418F" w14:textId="1CBE5C7C" w:rsidR="00565A67" w:rsidRDefault="00565A6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047F42" w14:textId="77777777" w:rsidR="001E6327" w:rsidRDefault="001E6327" w:rsidP="006F059D">
      <w:pPr>
        <w:spacing w:after="0" w:line="240" w:lineRule="auto"/>
      </w:pPr>
      <w:r>
        <w:separator/>
      </w:r>
    </w:p>
  </w:footnote>
  <w:footnote w:type="continuationSeparator" w:id="0">
    <w:p w14:paraId="165AF68E" w14:textId="77777777" w:rsidR="001E6327" w:rsidRDefault="001E6327" w:rsidP="006F059D">
      <w:pPr>
        <w:spacing w:after="0" w:line="240" w:lineRule="auto"/>
      </w:pPr>
      <w:r>
        <w:continuationSeparator/>
      </w:r>
    </w:p>
  </w:footnote>
  <w:footnote w:type="continuationNotice" w:id="1">
    <w:p w14:paraId="427E77CB" w14:textId="77777777" w:rsidR="001E6327" w:rsidRDefault="001E6327" w:rsidP="006F059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C2298" w14:textId="28F67EF2" w:rsidR="00565A67" w:rsidRPr="00565A67" w:rsidRDefault="00000000" w:rsidP="00565A67">
    <w:pPr>
      <w:pStyle w:val="Sansinterligne"/>
      <w:spacing w:line="216" w:lineRule="auto"/>
      <w:jc w:val="center"/>
      <w:rPr>
        <w:rFonts w:asciiTheme="majorHAnsi" w:eastAsiaTheme="majorEastAsia" w:hAnsiTheme="majorHAnsi" w:cstheme="majorBidi"/>
        <w:color w:val="4472C4" w:themeColor="accent1"/>
        <w:sz w:val="48"/>
        <w:szCs w:val="48"/>
      </w:rPr>
    </w:pPr>
    <w:r>
      <w:rPr>
        <w:noProof/>
      </w:rPr>
      <w:pict w14:anchorId="6796019B">
        <v:line id="Connecteur droit 1" o:spid="_x0000_s1025" style="position:absolute;left:0;text-align:left;z-index:251658752;visibility:visible;mso-wrap-style:square;mso-wrap-distance-left:9pt;mso-wrap-distance-top:0;mso-wrap-distance-right:9pt;mso-wrap-distance-bottom:0;mso-position-horizontal:absolute;mso-position-horizontal-relative:text;mso-position-vertical:absolute;mso-position-vertical-relative:text" from="-30.05pt,30pt" to="475.15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" strokecolor="black [3200]" strokeweight="1pt">
          <v:stroke joinstyle="miter"/>
        </v:line>
      </w:pict>
    </w:r>
    <w:sdt>
      <w:sdtPr>
        <w:rPr>
          <w:rFonts w:asciiTheme="majorHAnsi" w:eastAsiaTheme="majorEastAsia" w:hAnsiTheme="majorHAnsi" w:cstheme="majorBidi"/>
          <w:color w:val="4472C4" w:themeColor="accent1"/>
          <w:sz w:val="48"/>
          <w:szCs w:val="48"/>
        </w:rPr>
        <w:alias w:val="Titre"/>
        <w:id w:val="1075092186"/>
        <w:placeholder>
          <w:docPart w:val="0F89C42D55CA4FDF95703C2E452CBEF7"/>
        </w:placeholder>
        <w:dataBinding w:prefixMappings="xmlns:ns0='http://schemas.openxmlformats.org/package/2006/metadata/core-properties' xmlns:ns1='http://purl.org/dc/elements/1.1/'" w:xpath="/ns0:coreProperties[1]/ns1:title[1]" w:storeItemID="{6C3C8BC8-F283-45AE-878A-BAB7291924A1}"/>
        <w:text/>
      </w:sdtPr>
      <w:sdtContent>
        <w:r w:rsidR="00565A67" w:rsidRPr="00565A67">
          <w:rPr>
            <w:rFonts w:asciiTheme="majorHAnsi" w:eastAsiaTheme="majorEastAsia" w:hAnsiTheme="majorHAnsi" w:cstheme="majorBidi"/>
            <w:color w:val="4472C4" w:themeColor="accent1"/>
            <w:sz w:val="48"/>
            <w:szCs w:val="48"/>
          </w:rPr>
          <w:t>Dossier Professionnel</w:t>
        </w:r>
      </w:sdtContent>
    </w:sdt>
    <w:r w:rsidR="00565A67">
      <w:rPr>
        <w:rFonts w:cstheme="minorHAnsi"/>
        <w:noProof/>
      </w:rPr>
      <w:drawing>
        <wp:anchor distT="0" distB="0" distL="114300" distR="114300" simplePos="0" relativeHeight="251656704" behindDoc="0" locked="0" layoutInCell="1" allowOverlap="1" wp14:anchorId="268BECEF" wp14:editId="39B67C1A">
          <wp:simplePos x="0" y="0"/>
          <wp:positionH relativeFrom="margin">
            <wp:posOffset>4739005</wp:posOffset>
          </wp:positionH>
          <wp:positionV relativeFrom="paragraph">
            <wp:posOffset>-251460</wp:posOffset>
          </wp:positionV>
          <wp:extent cx="1235075" cy="478790"/>
          <wp:effectExtent l="0" t="0" r="3175" b="0"/>
          <wp:wrapThrough wrapText="bothSides">
            <wp:wrapPolygon edited="0">
              <wp:start x="3998" y="0"/>
              <wp:lineTo x="333" y="2578"/>
              <wp:lineTo x="0" y="3438"/>
              <wp:lineTo x="0" y="18048"/>
              <wp:lineTo x="11994" y="20626"/>
              <wp:lineTo x="13326" y="20626"/>
              <wp:lineTo x="16991" y="20626"/>
              <wp:lineTo x="21322" y="17188"/>
              <wp:lineTo x="21322" y="3438"/>
              <wp:lineTo x="19990" y="2578"/>
              <wp:lineTo x="7330" y="0"/>
              <wp:lineTo x="3998" y="0"/>
            </wp:wrapPolygon>
          </wp:wrapThrough>
          <wp:docPr id="874184269" name="Image 874184269" descr="Une image contenant capture d’écran, Graphique, graphism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84269" name="Image 874184269" descr="Une image contenant capture d’écran, Graphique, graphisme, symbole&#10;&#10;Description générée automatiquement"/>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b="42822"/>
                  <a:stretch/>
                </pic:blipFill>
                <pic:spPr bwMode="auto">
                  <a:xfrm>
                    <a:off x="0" y="0"/>
                    <a:ext cx="1235075" cy="478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5A67">
      <w:rPr>
        <w:noProof/>
      </w:rPr>
      <w:drawing>
        <wp:anchor distT="0" distB="0" distL="114300" distR="114300" simplePos="0" relativeHeight="251657728" behindDoc="0" locked="0" layoutInCell="1" allowOverlap="1" wp14:anchorId="1C68CAAF" wp14:editId="28C3C764">
          <wp:simplePos x="0" y="0"/>
          <wp:positionH relativeFrom="column">
            <wp:posOffset>-358775</wp:posOffset>
          </wp:positionH>
          <wp:positionV relativeFrom="paragraph">
            <wp:posOffset>-152400</wp:posOffset>
          </wp:positionV>
          <wp:extent cx="1242060" cy="347345"/>
          <wp:effectExtent l="0" t="0" r="0" b="0"/>
          <wp:wrapThrough wrapText="bothSides">
            <wp:wrapPolygon edited="0">
              <wp:start x="0" y="0"/>
              <wp:lineTo x="0" y="20139"/>
              <wp:lineTo x="21202" y="20139"/>
              <wp:lineTo x="21202" y="0"/>
              <wp:lineTo x="0" y="0"/>
            </wp:wrapPolygon>
          </wp:wrapThrough>
          <wp:docPr id="757342358" name="Image 757342358"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42358" name="Image 757342358" descr="Une image contenant Police, texte, Graphique, logo&#10;&#10;Description générée automatiquemen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42060" cy="34734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D6F82"/>
    <w:multiLevelType w:val="hybridMultilevel"/>
    <w:tmpl w:val="34A062A6"/>
    <w:lvl w:ilvl="0" w:tplc="040C0003">
      <w:start w:val="1"/>
      <w:numFmt w:val="bullet"/>
      <w:lvlText w:val="o"/>
      <w:lvlJc w:val="left"/>
      <w:pPr>
        <w:ind w:left="1776" w:hanging="360"/>
      </w:pPr>
      <w:rPr>
        <w:rFonts w:ascii="Courier New" w:hAnsi="Courier New" w:cs="Courier New" w:hint="default"/>
      </w:rPr>
    </w:lvl>
    <w:lvl w:ilvl="1" w:tplc="040C0003">
      <w:start w:val="1"/>
      <w:numFmt w:val="bullet"/>
      <w:lvlText w:val="o"/>
      <w:lvlJc w:val="left"/>
      <w:pPr>
        <w:ind w:left="2496" w:hanging="360"/>
      </w:pPr>
      <w:rPr>
        <w:rFonts w:ascii="Courier New" w:hAnsi="Courier New" w:cs="Courier New" w:hint="default"/>
      </w:rPr>
    </w:lvl>
    <w:lvl w:ilvl="2" w:tplc="040C0005">
      <w:start w:val="1"/>
      <w:numFmt w:val="bullet"/>
      <w:lvlText w:val=""/>
      <w:lvlJc w:val="left"/>
      <w:pPr>
        <w:ind w:left="3216" w:hanging="360"/>
      </w:pPr>
      <w:rPr>
        <w:rFonts w:ascii="Wingdings" w:hAnsi="Wingdings" w:hint="default"/>
      </w:rPr>
    </w:lvl>
    <w:lvl w:ilvl="3" w:tplc="040C0001">
      <w:start w:val="1"/>
      <w:numFmt w:val="bullet"/>
      <w:lvlText w:val=""/>
      <w:lvlJc w:val="left"/>
      <w:pPr>
        <w:ind w:left="3936" w:hanging="360"/>
      </w:pPr>
      <w:rPr>
        <w:rFonts w:ascii="Symbol" w:hAnsi="Symbol" w:hint="default"/>
      </w:rPr>
    </w:lvl>
    <w:lvl w:ilvl="4" w:tplc="040C0003">
      <w:start w:val="1"/>
      <w:numFmt w:val="bullet"/>
      <w:lvlText w:val="o"/>
      <w:lvlJc w:val="left"/>
      <w:pPr>
        <w:ind w:left="4656" w:hanging="360"/>
      </w:pPr>
      <w:rPr>
        <w:rFonts w:ascii="Courier New" w:hAnsi="Courier New" w:cs="Courier New" w:hint="default"/>
      </w:rPr>
    </w:lvl>
    <w:lvl w:ilvl="5" w:tplc="040C0005">
      <w:start w:val="1"/>
      <w:numFmt w:val="bullet"/>
      <w:lvlText w:val=""/>
      <w:lvlJc w:val="left"/>
      <w:pPr>
        <w:ind w:left="5376" w:hanging="360"/>
      </w:pPr>
      <w:rPr>
        <w:rFonts w:ascii="Wingdings" w:hAnsi="Wingdings" w:hint="default"/>
      </w:rPr>
    </w:lvl>
    <w:lvl w:ilvl="6" w:tplc="040C0001">
      <w:start w:val="1"/>
      <w:numFmt w:val="bullet"/>
      <w:lvlText w:val=""/>
      <w:lvlJc w:val="left"/>
      <w:pPr>
        <w:ind w:left="6096" w:hanging="360"/>
      </w:pPr>
      <w:rPr>
        <w:rFonts w:ascii="Symbol" w:hAnsi="Symbol" w:hint="default"/>
      </w:rPr>
    </w:lvl>
    <w:lvl w:ilvl="7" w:tplc="040C0003">
      <w:start w:val="1"/>
      <w:numFmt w:val="bullet"/>
      <w:lvlText w:val="o"/>
      <w:lvlJc w:val="left"/>
      <w:pPr>
        <w:ind w:left="6816" w:hanging="360"/>
      </w:pPr>
      <w:rPr>
        <w:rFonts w:ascii="Courier New" w:hAnsi="Courier New" w:cs="Courier New" w:hint="default"/>
      </w:rPr>
    </w:lvl>
    <w:lvl w:ilvl="8" w:tplc="040C0005">
      <w:start w:val="1"/>
      <w:numFmt w:val="bullet"/>
      <w:lvlText w:val=""/>
      <w:lvlJc w:val="left"/>
      <w:pPr>
        <w:ind w:left="7536" w:hanging="360"/>
      </w:pPr>
      <w:rPr>
        <w:rFonts w:ascii="Wingdings" w:hAnsi="Wingdings" w:hint="default"/>
      </w:rPr>
    </w:lvl>
  </w:abstractNum>
  <w:abstractNum w:abstractNumId="1" w15:restartNumberingAfterBreak="0">
    <w:nsid w:val="094A0B3F"/>
    <w:multiLevelType w:val="hybridMultilevel"/>
    <w:tmpl w:val="25E667AA"/>
    <w:lvl w:ilvl="0" w:tplc="040C0001">
      <w:start w:val="1"/>
      <w:numFmt w:val="bullet"/>
      <w:lvlText w:val=""/>
      <w:lvlJc w:val="left"/>
      <w:pPr>
        <w:ind w:left="2484" w:hanging="360"/>
      </w:pPr>
      <w:rPr>
        <w:rFonts w:ascii="Symbol" w:hAnsi="Symbol" w:hint="default"/>
      </w:rPr>
    </w:lvl>
    <w:lvl w:ilvl="1" w:tplc="040C0003">
      <w:start w:val="1"/>
      <w:numFmt w:val="bullet"/>
      <w:lvlText w:val="o"/>
      <w:lvlJc w:val="left"/>
      <w:pPr>
        <w:ind w:left="3204" w:hanging="360"/>
      </w:pPr>
      <w:rPr>
        <w:rFonts w:ascii="Courier New" w:hAnsi="Courier New" w:cs="Courier New" w:hint="default"/>
      </w:rPr>
    </w:lvl>
    <w:lvl w:ilvl="2" w:tplc="040C0005">
      <w:start w:val="1"/>
      <w:numFmt w:val="bullet"/>
      <w:lvlText w:val=""/>
      <w:lvlJc w:val="left"/>
      <w:pPr>
        <w:ind w:left="3924" w:hanging="360"/>
      </w:pPr>
      <w:rPr>
        <w:rFonts w:ascii="Wingdings" w:hAnsi="Wingdings" w:hint="default"/>
      </w:rPr>
    </w:lvl>
    <w:lvl w:ilvl="3" w:tplc="040C0001">
      <w:start w:val="1"/>
      <w:numFmt w:val="bullet"/>
      <w:lvlText w:val=""/>
      <w:lvlJc w:val="left"/>
      <w:pPr>
        <w:ind w:left="4644" w:hanging="360"/>
      </w:pPr>
      <w:rPr>
        <w:rFonts w:ascii="Symbol" w:hAnsi="Symbol" w:hint="default"/>
      </w:rPr>
    </w:lvl>
    <w:lvl w:ilvl="4" w:tplc="040C0003">
      <w:start w:val="1"/>
      <w:numFmt w:val="bullet"/>
      <w:lvlText w:val="o"/>
      <w:lvlJc w:val="left"/>
      <w:pPr>
        <w:ind w:left="5364" w:hanging="360"/>
      </w:pPr>
      <w:rPr>
        <w:rFonts w:ascii="Courier New" w:hAnsi="Courier New" w:cs="Courier New" w:hint="default"/>
      </w:rPr>
    </w:lvl>
    <w:lvl w:ilvl="5" w:tplc="040C0005">
      <w:start w:val="1"/>
      <w:numFmt w:val="bullet"/>
      <w:lvlText w:val=""/>
      <w:lvlJc w:val="left"/>
      <w:pPr>
        <w:ind w:left="6084" w:hanging="360"/>
      </w:pPr>
      <w:rPr>
        <w:rFonts w:ascii="Wingdings" w:hAnsi="Wingdings" w:hint="default"/>
      </w:rPr>
    </w:lvl>
    <w:lvl w:ilvl="6" w:tplc="040C0001">
      <w:start w:val="1"/>
      <w:numFmt w:val="bullet"/>
      <w:lvlText w:val=""/>
      <w:lvlJc w:val="left"/>
      <w:pPr>
        <w:ind w:left="6804" w:hanging="360"/>
      </w:pPr>
      <w:rPr>
        <w:rFonts w:ascii="Symbol" w:hAnsi="Symbol" w:hint="default"/>
      </w:rPr>
    </w:lvl>
    <w:lvl w:ilvl="7" w:tplc="040C0003">
      <w:start w:val="1"/>
      <w:numFmt w:val="bullet"/>
      <w:lvlText w:val="o"/>
      <w:lvlJc w:val="left"/>
      <w:pPr>
        <w:ind w:left="7524" w:hanging="360"/>
      </w:pPr>
      <w:rPr>
        <w:rFonts w:ascii="Courier New" w:hAnsi="Courier New" w:cs="Courier New" w:hint="default"/>
      </w:rPr>
    </w:lvl>
    <w:lvl w:ilvl="8" w:tplc="040C0005">
      <w:start w:val="1"/>
      <w:numFmt w:val="bullet"/>
      <w:lvlText w:val=""/>
      <w:lvlJc w:val="left"/>
      <w:pPr>
        <w:ind w:left="8244" w:hanging="360"/>
      </w:pPr>
      <w:rPr>
        <w:rFonts w:ascii="Wingdings" w:hAnsi="Wingdings" w:hint="default"/>
      </w:rPr>
    </w:lvl>
  </w:abstractNum>
  <w:abstractNum w:abstractNumId="2" w15:restartNumberingAfterBreak="0">
    <w:nsid w:val="0B821908"/>
    <w:multiLevelType w:val="hybridMultilevel"/>
    <w:tmpl w:val="84D69FDA"/>
    <w:lvl w:ilvl="0" w:tplc="2E00FDF0">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4860536"/>
    <w:multiLevelType w:val="hybridMultilevel"/>
    <w:tmpl w:val="C59ECE98"/>
    <w:lvl w:ilvl="0" w:tplc="040C0003">
      <w:start w:val="1"/>
      <w:numFmt w:val="bullet"/>
      <w:lvlText w:val="o"/>
      <w:lvlJc w:val="left"/>
      <w:pPr>
        <w:ind w:left="1440" w:hanging="360"/>
      </w:pPr>
      <w:rPr>
        <w:rFonts w:ascii="Courier New" w:hAnsi="Courier New" w:cs="Courier New" w:hint="default"/>
      </w:rPr>
    </w:lvl>
    <w:lvl w:ilvl="1" w:tplc="040C0003">
      <w:start w:val="1"/>
      <w:numFmt w:val="bullet"/>
      <w:lvlText w:val="o"/>
      <w:lvlJc w:val="left"/>
      <w:pPr>
        <w:ind w:left="2160" w:hanging="360"/>
      </w:pPr>
      <w:rPr>
        <w:rFonts w:ascii="Courier New" w:hAnsi="Courier New" w:cs="Courier New" w:hint="default"/>
      </w:rPr>
    </w:lvl>
    <w:lvl w:ilvl="2" w:tplc="040C0005">
      <w:start w:val="1"/>
      <w:numFmt w:val="bullet"/>
      <w:lvlText w:val=""/>
      <w:lvlJc w:val="left"/>
      <w:pPr>
        <w:ind w:left="2880" w:hanging="360"/>
      </w:pPr>
      <w:rPr>
        <w:rFonts w:ascii="Wingdings" w:hAnsi="Wingdings" w:hint="default"/>
      </w:rPr>
    </w:lvl>
    <w:lvl w:ilvl="3" w:tplc="040C0001">
      <w:start w:val="1"/>
      <w:numFmt w:val="bullet"/>
      <w:lvlText w:val=""/>
      <w:lvlJc w:val="left"/>
      <w:pPr>
        <w:ind w:left="3600" w:hanging="360"/>
      </w:pPr>
      <w:rPr>
        <w:rFonts w:ascii="Symbol" w:hAnsi="Symbol" w:hint="default"/>
      </w:rPr>
    </w:lvl>
    <w:lvl w:ilvl="4" w:tplc="040C0003">
      <w:start w:val="1"/>
      <w:numFmt w:val="bullet"/>
      <w:lvlText w:val="o"/>
      <w:lvlJc w:val="left"/>
      <w:pPr>
        <w:ind w:left="4320" w:hanging="360"/>
      </w:pPr>
      <w:rPr>
        <w:rFonts w:ascii="Courier New" w:hAnsi="Courier New" w:cs="Courier New" w:hint="default"/>
      </w:rPr>
    </w:lvl>
    <w:lvl w:ilvl="5" w:tplc="040C0005">
      <w:start w:val="1"/>
      <w:numFmt w:val="bullet"/>
      <w:lvlText w:val=""/>
      <w:lvlJc w:val="left"/>
      <w:pPr>
        <w:ind w:left="5040" w:hanging="360"/>
      </w:pPr>
      <w:rPr>
        <w:rFonts w:ascii="Wingdings" w:hAnsi="Wingdings" w:hint="default"/>
      </w:rPr>
    </w:lvl>
    <w:lvl w:ilvl="6" w:tplc="040C0001">
      <w:start w:val="1"/>
      <w:numFmt w:val="bullet"/>
      <w:lvlText w:val=""/>
      <w:lvlJc w:val="left"/>
      <w:pPr>
        <w:ind w:left="5760" w:hanging="360"/>
      </w:pPr>
      <w:rPr>
        <w:rFonts w:ascii="Symbol" w:hAnsi="Symbol" w:hint="default"/>
      </w:rPr>
    </w:lvl>
    <w:lvl w:ilvl="7" w:tplc="040C0003">
      <w:start w:val="1"/>
      <w:numFmt w:val="bullet"/>
      <w:lvlText w:val="o"/>
      <w:lvlJc w:val="left"/>
      <w:pPr>
        <w:ind w:left="6480" w:hanging="360"/>
      </w:pPr>
      <w:rPr>
        <w:rFonts w:ascii="Courier New" w:hAnsi="Courier New" w:cs="Courier New" w:hint="default"/>
      </w:rPr>
    </w:lvl>
    <w:lvl w:ilvl="8" w:tplc="040C0005">
      <w:start w:val="1"/>
      <w:numFmt w:val="bullet"/>
      <w:lvlText w:val=""/>
      <w:lvlJc w:val="left"/>
      <w:pPr>
        <w:ind w:left="7200" w:hanging="360"/>
      </w:pPr>
      <w:rPr>
        <w:rFonts w:ascii="Wingdings" w:hAnsi="Wingdings" w:hint="default"/>
      </w:rPr>
    </w:lvl>
  </w:abstractNum>
  <w:abstractNum w:abstractNumId="4" w15:restartNumberingAfterBreak="0">
    <w:nsid w:val="19785308"/>
    <w:multiLevelType w:val="hybridMultilevel"/>
    <w:tmpl w:val="78247D4C"/>
    <w:lvl w:ilvl="0" w:tplc="040C0015">
      <w:start w:val="1"/>
      <w:numFmt w:val="upp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99B7C7A"/>
    <w:multiLevelType w:val="multilevel"/>
    <w:tmpl w:val="4C5857E2"/>
    <w:lvl w:ilvl="0">
      <w:start w:val="2"/>
      <w:numFmt w:val="upperLetter"/>
      <w:lvlText w:val="%1."/>
      <w:lvlJc w:val="left"/>
      <w:pPr>
        <w:ind w:left="360" w:hanging="360"/>
      </w:pPr>
      <w:rPr>
        <w:rFonts w:hint="default"/>
        <w:color w:val="4472C4" w:themeColor="accent1"/>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ABF51D9"/>
    <w:multiLevelType w:val="hybridMultilevel"/>
    <w:tmpl w:val="92F66C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F1779C2"/>
    <w:multiLevelType w:val="hybridMultilevel"/>
    <w:tmpl w:val="5E38F0F4"/>
    <w:lvl w:ilvl="0" w:tplc="040C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4E6573C"/>
    <w:multiLevelType w:val="hybridMultilevel"/>
    <w:tmpl w:val="449ECB32"/>
    <w:lvl w:ilvl="0" w:tplc="9E3629B4">
      <w:start w:val="1"/>
      <w:numFmt w:val="bullet"/>
      <w:lvlText w:val="-"/>
      <w:lvlJc w:val="left"/>
      <w:pPr>
        <w:ind w:left="360" w:hanging="360"/>
      </w:pPr>
      <w:rPr>
        <w:rFonts w:ascii="Calibri" w:eastAsiaTheme="minorHAnsi" w:hAnsi="Calibri" w:cs="Calibri"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275234BC"/>
    <w:multiLevelType w:val="hybridMultilevel"/>
    <w:tmpl w:val="D49050F8"/>
    <w:lvl w:ilvl="0" w:tplc="040C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D251DE4"/>
    <w:multiLevelType w:val="hybridMultilevel"/>
    <w:tmpl w:val="BB9035D4"/>
    <w:lvl w:ilvl="0" w:tplc="E4146242">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1" w15:restartNumberingAfterBreak="0">
    <w:nsid w:val="44E257C5"/>
    <w:multiLevelType w:val="hybridMultilevel"/>
    <w:tmpl w:val="643A6C0E"/>
    <w:lvl w:ilvl="0" w:tplc="98B0471C">
      <w:start w:val="1"/>
      <w:numFmt w:val="bullet"/>
      <w:lvlText w:val=""/>
      <w:lvlJc w:val="left"/>
      <w:pPr>
        <w:ind w:left="1440" w:hanging="360"/>
      </w:pPr>
      <w:rPr>
        <w:rFonts w:ascii="Wingdings" w:eastAsiaTheme="minorHAnsi" w:hAnsi="Wingdings" w:cstheme="minorBidi" w:hint="default"/>
      </w:rPr>
    </w:lvl>
    <w:lvl w:ilvl="1" w:tplc="040C0003">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2" w15:restartNumberingAfterBreak="0">
    <w:nsid w:val="482D1A1C"/>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C2E5558"/>
    <w:multiLevelType w:val="hybridMultilevel"/>
    <w:tmpl w:val="BE8C7C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91B2DD0"/>
    <w:multiLevelType w:val="hybridMultilevel"/>
    <w:tmpl w:val="9496CDEC"/>
    <w:lvl w:ilvl="0" w:tplc="98B0471C">
      <w:start w:val="1"/>
      <w:numFmt w:val="bullet"/>
      <w:lvlText w:val=""/>
      <w:lvlJc w:val="left"/>
      <w:pPr>
        <w:ind w:left="144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99F6810"/>
    <w:multiLevelType w:val="hybridMultilevel"/>
    <w:tmpl w:val="14A2D42C"/>
    <w:lvl w:ilvl="0" w:tplc="3FB0B5E8">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3660DCC"/>
    <w:multiLevelType w:val="hybridMultilevel"/>
    <w:tmpl w:val="24B6DA7A"/>
    <w:lvl w:ilvl="0" w:tplc="DED07970">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656D539B"/>
    <w:multiLevelType w:val="hybridMultilevel"/>
    <w:tmpl w:val="BC56E98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6A6860F2"/>
    <w:multiLevelType w:val="hybridMultilevel"/>
    <w:tmpl w:val="2F88FD00"/>
    <w:lvl w:ilvl="0" w:tplc="E4146242">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9" w15:restartNumberingAfterBreak="0">
    <w:nsid w:val="6BA035D8"/>
    <w:multiLevelType w:val="multilevel"/>
    <w:tmpl w:val="0DA23E06"/>
    <w:lvl w:ilvl="0">
      <w:start w:val="2"/>
      <w:numFmt w:val="decimal"/>
      <w:lvlText w:val="%1."/>
      <w:lvlJc w:val="left"/>
      <w:pPr>
        <w:ind w:left="720" w:hanging="360"/>
      </w:pPr>
      <w:rPr>
        <w:rFonts w:hint="default"/>
        <w:color w:val="4472C4" w:themeColor="accent1"/>
      </w:rPr>
    </w:lvl>
    <w:lvl w:ilvl="1">
      <w:start w:val="1"/>
      <w:numFmt w:val="decimal"/>
      <w:lvlText w:val="%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0" w15:restartNumberingAfterBreak="0">
    <w:nsid w:val="6D8E2C28"/>
    <w:multiLevelType w:val="hybridMultilevel"/>
    <w:tmpl w:val="9224DB8C"/>
    <w:lvl w:ilvl="0" w:tplc="3FB0B5E8">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00E23E9"/>
    <w:multiLevelType w:val="multilevel"/>
    <w:tmpl w:val="040C001D"/>
    <w:styleLink w:val="Style1"/>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72822A59"/>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7B2925C3"/>
    <w:multiLevelType w:val="hybridMultilevel"/>
    <w:tmpl w:val="C00297AE"/>
    <w:lvl w:ilvl="0" w:tplc="97E24B14">
      <w:numFmt w:val="bullet"/>
      <w:lvlText w:val=""/>
      <w:lvlJc w:val="left"/>
      <w:pPr>
        <w:ind w:left="720" w:hanging="360"/>
      </w:pPr>
      <w:rPr>
        <w:rFonts w:ascii="Wingdings" w:eastAsia="Calibri" w:hAnsi="Wingdings"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4" w15:restartNumberingAfterBreak="0">
    <w:nsid w:val="7CD25B1F"/>
    <w:multiLevelType w:val="hybridMultilevel"/>
    <w:tmpl w:val="5336930C"/>
    <w:lvl w:ilvl="0" w:tplc="78B43324">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16cid:durableId="406460649">
    <w:abstractNumId w:val="12"/>
  </w:num>
  <w:num w:numId="2" w16cid:durableId="860581861">
    <w:abstractNumId w:val="21"/>
  </w:num>
  <w:num w:numId="3" w16cid:durableId="598560309">
    <w:abstractNumId w:val="15"/>
  </w:num>
  <w:num w:numId="4" w16cid:durableId="1572541207">
    <w:abstractNumId w:val="19"/>
  </w:num>
  <w:num w:numId="5" w16cid:durableId="1478231069">
    <w:abstractNumId w:val="22"/>
  </w:num>
  <w:num w:numId="6" w16cid:durableId="256210520">
    <w:abstractNumId w:val="20"/>
  </w:num>
  <w:num w:numId="7" w16cid:durableId="1613199608">
    <w:abstractNumId w:val="2"/>
  </w:num>
  <w:num w:numId="8" w16cid:durableId="544829903">
    <w:abstractNumId w:val="8"/>
  </w:num>
  <w:num w:numId="9" w16cid:durableId="269044317">
    <w:abstractNumId w:val="16"/>
  </w:num>
  <w:num w:numId="10" w16cid:durableId="29383130">
    <w:abstractNumId w:val="18"/>
  </w:num>
  <w:num w:numId="11" w16cid:durableId="1345285283">
    <w:abstractNumId w:val="1"/>
  </w:num>
  <w:num w:numId="12" w16cid:durableId="2109889048">
    <w:abstractNumId w:val="3"/>
  </w:num>
  <w:num w:numId="13" w16cid:durableId="203105116">
    <w:abstractNumId w:val="0"/>
  </w:num>
  <w:num w:numId="14" w16cid:durableId="1254122144">
    <w:abstractNumId w:val="23"/>
  </w:num>
  <w:num w:numId="15" w16cid:durableId="1569921565">
    <w:abstractNumId w:val="10"/>
  </w:num>
  <w:num w:numId="16" w16cid:durableId="178936165">
    <w:abstractNumId w:val="24"/>
  </w:num>
  <w:num w:numId="17" w16cid:durableId="150215766">
    <w:abstractNumId w:val="11"/>
  </w:num>
  <w:num w:numId="18" w16cid:durableId="1244097852">
    <w:abstractNumId w:val="14"/>
  </w:num>
  <w:num w:numId="19" w16cid:durableId="1489394975">
    <w:abstractNumId w:val="7"/>
  </w:num>
  <w:num w:numId="20" w16cid:durableId="43674409">
    <w:abstractNumId w:val="13"/>
  </w:num>
  <w:num w:numId="21" w16cid:durableId="337268948">
    <w:abstractNumId w:val="6"/>
  </w:num>
  <w:num w:numId="22" w16cid:durableId="1308440252">
    <w:abstractNumId w:val="4"/>
  </w:num>
  <w:num w:numId="23" w16cid:durableId="1182205013">
    <w:abstractNumId w:val="9"/>
  </w:num>
  <w:num w:numId="24" w16cid:durableId="1031340484">
    <w:abstractNumId w:val="17"/>
  </w:num>
  <w:num w:numId="25" w16cid:durableId="1751349326">
    <w:abstractNumId w:val="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defaultTabStop w:val="708"/>
  <w:hyphenationZone w:val="425"/>
  <w:characterSpacingControl w:val="doNotCompress"/>
  <w:hdrShapeDefaults>
    <o:shapedefaults v:ext="edit" spidmax="2297">
      <o:colormru v:ext="edit" colors="#0091fe,#007cc0,#009bc0,#00809e,#00799e"/>
    </o:shapedefaults>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D6226"/>
    <w:rsid w:val="000005ED"/>
    <w:rsid w:val="00004D6C"/>
    <w:rsid w:val="00007E22"/>
    <w:rsid w:val="0001391F"/>
    <w:rsid w:val="00013CE6"/>
    <w:rsid w:val="000149D1"/>
    <w:rsid w:val="000217C7"/>
    <w:rsid w:val="00022597"/>
    <w:rsid w:val="0002272A"/>
    <w:rsid w:val="00026FF5"/>
    <w:rsid w:val="00034571"/>
    <w:rsid w:val="00056EF8"/>
    <w:rsid w:val="000625F6"/>
    <w:rsid w:val="000647E1"/>
    <w:rsid w:val="000647F6"/>
    <w:rsid w:val="000724D3"/>
    <w:rsid w:val="000777D5"/>
    <w:rsid w:val="000802EF"/>
    <w:rsid w:val="00081027"/>
    <w:rsid w:val="00084BD8"/>
    <w:rsid w:val="00084E4E"/>
    <w:rsid w:val="00086E35"/>
    <w:rsid w:val="000933CF"/>
    <w:rsid w:val="0009661D"/>
    <w:rsid w:val="00096DF6"/>
    <w:rsid w:val="000A077B"/>
    <w:rsid w:val="000A1D18"/>
    <w:rsid w:val="000A40C3"/>
    <w:rsid w:val="000B1484"/>
    <w:rsid w:val="000B6CFE"/>
    <w:rsid w:val="000C2544"/>
    <w:rsid w:val="000D1C24"/>
    <w:rsid w:val="000D3A86"/>
    <w:rsid w:val="000D4E36"/>
    <w:rsid w:val="000D65AA"/>
    <w:rsid w:val="000E2762"/>
    <w:rsid w:val="000E5FB3"/>
    <w:rsid w:val="000F0B89"/>
    <w:rsid w:val="000F0C8F"/>
    <w:rsid w:val="000F49B3"/>
    <w:rsid w:val="000F6010"/>
    <w:rsid w:val="000F679B"/>
    <w:rsid w:val="000F692E"/>
    <w:rsid w:val="000F70F7"/>
    <w:rsid w:val="00101428"/>
    <w:rsid w:val="00102319"/>
    <w:rsid w:val="00102DC9"/>
    <w:rsid w:val="00104D4A"/>
    <w:rsid w:val="001066B3"/>
    <w:rsid w:val="00107C3E"/>
    <w:rsid w:val="00110A87"/>
    <w:rsid w:val="0011382C"/>
    <w:rsid w:val="0011776A"/>
    <w:rsid w:val="00122317"/>
    <w:rsid w:val="00123056"/>
    <w:rsid w:val="00126038"/>
    <w:rsid w:val="00132539"/>
    <w:rsid w:val="00134903"/>
    <w:rsid w:val="00141826"/>
    <w:rsid w:val="00142E14"/>
    <w:rsid w:val="00145814"/>
    <w:rsid w:val="00146384"/>
    <w:rsid w:val="00146EAA"/>
    <w:rsid w:val="00153E02"/>
    <w:rsid w:val="00160B6B"/>
    <w:rsid w:val="0016435E"/>
    <w:rsid w:val="00171363"/>
    <w:rsid w:val="001715AB"/>
    <w:rsid w:val="00173166"/>
    <w:rsid w:val="001739C2"/>
    <w:rsid w:val="00174BFB"/>
    <w:rsid w:val="00176CE8"/>
    <w:rsid w:val="001771E6"/>
    <w:rsid w:val="001800AC"/>
    <w:rsid w:val="001833D1"/>
    <w:rsid w:val="001875F9"/>
    <w:rsid w:val="001935DE"/>
    <w:rsid w:val="00195AAA"/>
    <w:rsid w:val="001965F4"/>
    <w:rsid w:val="00196EA8"/>
    <w:rsid w:val="0019791F"/>
    <w:rsid w:val="001A4A7A"/>
    <w:rsid w:val="001A6122"/>
    <w:rsid w:val="001A651A"/>
    <w:rsid w:val="001A7A86"/>
    <w:rsid w:val="001B1415"/>
    <w:rsid w:val="001B4732"/>
    <w:rsid w:val="001B589B"/>
    <w:rsid w:val="001B707F"/>
    <w:rsid w:val="001C46E8"/>
    <w:rsid w:val="001C7173"/>
    <w:rsid w:val="001D1C10"/>
    <w:rsid w:val="001D773A"/>
    <w:rsid w:val="001E5CE9"/>
    <w:rsid w:val="001E6327"/>
    <w:rsid w:val="001E7C01"/>
    <w:rsid w:val="001F1693"/>
    <w:rsid w:val="001F351E"/>
    <w:rsid w:val="002069E9"/>
    <w:rsid w:val="002077D4"/>
    <w:rsid w:val="00207918"/>
    <w:rsid w:val="00210F77"/>
    <w:rsid w:val="00214DC6"/>
    <w:rsid w:val="00215EF6"/>
    <w:rsid w:val="002160F9"/>
    <w:rsid w:val="00220775"/>
    <w:rsid w:val="00224C2D"/>
    <w:rsid w:val="00227179"/>
    <w:rsid w:val="0022736E"/>
    <w:rsid w:val="00232563"/>
    <w:rsid w:val="002330F5"/>
    <w:rsid w:val="00234608"/>
    <w:rsid w:val="00242D9A"/>
    <w:rsid w:val="00242E5E"/>
    <w:rsid w:val="002462D3"/>
    <w:rsid w:val="002506BF"/>
    <w:rsid w:val="00250AB8"/>
    <w:rsid w:val="00257AE0"/>
    <w:rsid w:val="00262E03"/>
    <w:rsid w:val="00272634"/>
    <w:rsid w:val="002847ED"/>
    <w:rsid w:val="002866F6"/>
    <w:rsid w:val="00297F55"/>
    <w:rsid w:val="002A1B29"/>
    <w:rsid w:val="002A626A"/>
    <w:rsid w:val="002A718B"/>
    <w:rsid w:val="002B5906"/>
    <w:rsid w:val="002B5BDD"/>
    <w:rsid w:val="002B77B1"/>
    <w:rsid w:val="002C2247"/>
    <w:rsid w:val="002C2772"/>
    <w:rsid w:val="002C4F26"/>
    <w:rsid w:val="002D3C9F"/>
    <w:rsid w:val="002D3D7D"/>
    <w:rsid w:val="002D5588"/>
    <w:rsid w:val="002D5987"/>
    <w:rsid w:val="002D5FCC"/>
    <w:rsid w:val="002E40E0"/>
    <w:rsid w:val="002E7EFA"/>
    <w:rsid w:val="002F2A0F"/>
    <w:rsid w:val="002F4EF7"/>
    <w:rsid w:val="002F7186"/>
    <w:rsid w:val="0030260E"/>
    <w:rsid w:val="003037AD"/>
    <w:rsid w:val="00303DD1"/>
    <w:rsid w:val="003045AE"/>
    <w:rsid w:val="00304F6B"/>
    <w:rsid w:val="00306A65"/>
    <w:rsid w:val="0031012F"/>
    <w:rsid w:val="003120D5"/>
    <w:rsid w:val="0033010A"/>
    <w:rsid w:val="00330C3C"/>
    <w:rsid w:val="003319E2"/>
    <w:rsid w:val="00334BE1"/>
    <w:rsid w:val="003404A3"/>
    <w:rsid w:val="0034708F"/>
    <w:rsid w:val="00347C49"/>
    <w:rsid w:val="003545AA"/>
    <w:rsid w:val="00354FB7"/>
    <w:rsid w:val="00355961"/>
    <w:rsid w:val="00356EE5"/>
    <w:rsid w:val="00362525"/>
    <w:rsid w:val="0036457F"/>
    <w:rsid w:val="00365E68"/>
    <w:rsid w:val="00366ABA"/>
    <w:rsid w:val="00366E84"/>
    <w:rsid w:val="00372499"/>
    <w:rsid w:val="00373830"/>
    <w:rsid w:val="003757F8"/>
    <w:rsid w:val="00375D2F"/>
    <w:rsid w:val="0037642F"/>
    <w:rsid w:val="00376548"/>
    <w:rsid w:val="00376BBC"/>
    <w:rsid w:val="0038009E"/>
    <w:rsid w:val="00381176"/>
    <w:rsid w:val="00381C6C"/>
    <w:rsid w:val="0038721F"/>
    <w:rsid w:val="00390EF8"/>
    <w:rsid w:val="00391709"/>
    <w:rsid w:val="00391C16"/>
    <w:rsid w:val="003939D6"/>
    <w:rsid w:val="0039686E"/>
    <w:rsid w:val="003A09D0"/>
    <w:rsid w:val="003B10F1"/>
    <w:rsid w:val="003C160D"/>
    <w:rsid w:val="003C1FCF"/>
    <w:rsid w:val="003C299F"/>
    <w:rsid w:val="003C33F2"/>
    <w:rsid w:val="003C6E86"/>
    <w:rsid w:val="003C73FC"/>
    <w:rsid w:val="003D7E38"/>
    <w:rsid w:val="003E07DE"/>
    <w:rsid w:val="003E38C2"/>
    <w:rsid w:val="003E446F"/>
    <w:rsid w:val="003E7DCC"/>
    <w:rsid w:val="003F2157"/>
    <w:rsid w:val="00411EA6"/>
    <w:rsid w:val="004214AA"/>
    <w:rsid w:val="00424DFC"/>
    <w:rsid w:val="00440CD6"/>
    <w:rsid w:val="004410B0"/>
    <w:rsid w:val="004458C6"/>
    <w:rsid w:val="00446AB1"/>
    <w:rsid w:val="00451D17"/>
    <w:rsid w:val="004531F1"/>
    <w:rsid w:val="0045369C"/>
    <w:rsid w:val="0045501C"/>
    <w:rsid w:val="004568EE"/>
    <w:rsid w:val="00466168"/>
    <w:rsid w:val="00466B1F"/>
    <w:rsid w:val="004707A8"/>
    <w:rsid w:val="004732C3"/>
    <w:rsid w:val="004753B0"/>
    <w:rsid w:val="004813F0"/>
    <w:rsid w:val="00486682"/>
    <w:rsid w:val="00490092"/>
    <w:rsid w:val="00490F50"/>
    <w:rsid w:val="00497288"/>
    <w:rsid w:val="00497322"/>
    <w:rsid w:val="004A16B6"/>
    <w:rsid w:val="004A2686"/>
    <w:rsid w:val="004A45A6"/>
    <w:rsid w:val="004A760A"/>
    <w:rsid w:val="004B27AF"/>
    <w:rsid w:val="004B2A9C"/>
    <w:rsid w:val="004B3461"/>
    <w:rsid w:val="004B6FCD"/>
    <w:rsid w:val="004C22A0"/>
    <w:rsid w:val="004C5DBE"/>
    <w:rsid w:val="004D1528"/>
    <w:rsid w:val="004E1E0F"/>
    <w:rsid w:val="004E6917"/>
    <w:rsid w:val="004E732B"/>
    <w:rsid w:val="004F3E86"/>
    <w:rsid w:val="005014E4"/>
    <w:rsid w:val="005042B1"/>
    <w:rsid w:val="00511520"/>
    <w:rsid w:val="00516DF9"/>
    <w:rsid w:val="00517965"/>
    <w:rsid w:val="00521C23"/>
    <w:rsid w:val="00524190"/>
    <w:rsid w:val="005249B7"/>
    <w:rsid w:val="00534653"/>
    <w:rsid w:val="00535211"/>
    <w:rsid w:val="005366B2"/>
    <w:rsid w:val="0054046E"/>
    <w:rsid w:val="005421C9"/>
    <w:rsid w:val="00546E21"/>
    <w:rsid w:val="005479E4"/>
    <w:rsid w:val="00554737"/>
    <w:rsid w:val="00562C49"/>
    <w:rsid w:val="0056391C"/>
    <w:rsid w:val="00564D46"/>
    <w:rsid w:val="00565A67"/>
    <w:rsid w:val="00566197"/>
    <w:rsid w:val="005666D6"/>
    <w:rsid w:val="00572498"/>
    <w:rsid w:val="00576F6E"/>
    <w:rsid w:val="005832A0"/>
    <w:rsid w:val="00583A54"/>
    <w:rsid w:val="00595321"/>
    <w:rsid w:val="005A0960"/>
    <w:rsid w:val="005A324B"/>
    <w:rsid w:val="005A4E26"/>
    <w:rsid w:val="005B41E7"/>
    <w:rsid w:val="005B435F"/>
    <w:rsid w:val="005C08FD"/>
    <w:rsid w:val="005C6424"/>
    <w:rsid w:val="005C67B9"/>
    <w:rsid w:val="005C6B08"/>
    <w:rsid w:val="005C7638"/>
    <w:rsid w:val="005D1AD1"/>
    <w:rsid w:val="005D6194"/>
    <w:rsid w:val="005E3100"/>
    <w:rsid w:val="005E3A80"/>
    <w:rsid w:val="005E586E"/>
    <w:rsid w:val="005E5B3D"/>
    <w:rsid w:val="005F2918"/>
    <w:rsid w:val="005F5723"/>
    <w:rsid w:val="005F7F6E"/>
    <w:rsid w:val="00600A0A"/>
    <w:rsid w:val="00603615"/>
    <w:rsid w:val="00603CA4"/>
    <w:rsid w:val="00606B9D"/>
    <w:rsid w:val="00610F66"/>
    <w:rsid w:val="00614F00"/>
    <w:rsid w:val="00616B53"/>
    <w:rsid w:val="006304F0"/>
    <w:rsid w:val="0063168F"/>
    <w:rsid w:val="00632B66"/>
    <w:rsid w:val="006331FF"/>
    <w:rsid w:val="006333EA"/>
    <w:rsid w:val="0063467B"/>
    <w:rsid w:val="00637A08"/>
    <w:rsid w:val="00640D28"/>
    <w:rsid w:val="0064166D"/>
    <w:rsid w:val="00645455"/>
    <w:rsid w:val="006516DC"/>
    <w:rsid w:val="00655484"/>
    <w:rsid w:val="00663429"/>
    <w:rsid w:val="00663887"/>
    <w:rsid w:val="0066493C"/>
    <w:rsid w:val="0066541E"/>
    <w:rsid w:val="00673114"/>
    <w:rsid w:val="00673B40"/>
    <w:rsid w:val="00673F51"/>
    <w:rsid w:val="00674AB7"/>
    <w:rsid w:val="00675B75"/>
    <w:rsid w:val="00675C04"/>
    <w:rsid w:val="006835C9"/>
    <w:rsid w:val="00695753"/>
    <w:rsid w:val="00695D5C"/>
    <w:rsid w:val="006A1ADE"/>
    <w:rsid w:val="006A3502"/>
    <w:rsid w:val="006A7E14"/>
    <w:rsid w:val="006B0A00"/>
    <w:rsid w:val="006B30B8"/>
    <w:rsid w:val="006C1543"/>
    <w:rsid w:val="006C66E9"/>
    <w:rsid w:val="006C7B6E"/>
    <w:rsid w:val="006D0EDD"/>
    <w:rsid w:val="006D1E1B"/>
    <w:rsid w:val="006D4155"/>
    <w:rsid w:val="006D6226"/>
    <w:rsid w:val="006E0769"/>
    <w:rsid w:val="006E296E"/>
    <w:rsid w:val="006E657E"/>
    <w:rsid w:val="006E6DFE"/>
    <w:rsid w:val="006F059D"/>
    <w:rsid w:val="006F0E9B"/>
    <w:rsid w:val="006F460B"/>
    <w:rsid w:val="006F5C0F"/>
    <w:rsid w:val="006F5C19"/>
    <w:rsid w:val="006F6062"/>
    <w:rsid w:val="0070234F"/>
    <w:rsid w:val="00703EFE"/>
    <w:rsid w:val="007060E4"/>
    <w:rsid w:val="0070671B"/>
    <w:rsid w:val="0070799B"/>
    <w:rsid w:val="00707F8E"/>
    <w:rsid w:val="007204B7"/>
    <w:rsid w:val="007231C9"/>
    <w:rsid w:val="00725595"/>
    <w:rsid w:val="0072658B"/>
    <w:rsid w:val="00726DD4"/>
    <w:rsid w:val="00733307"/>
    <w:rsid w:val="00733328"/>
    <w:rsid w:val="00737BFC"/>
    <w:rsid w:val="00740011"/>
    <w:rsid w:val="007447E5"/>
    <w:rsid w:val="00747BF5"/>
    <w:rsid w:val="00753728"/>
    <w:rsid w:val="007570DC"/>
    <w:rsid w:val="00761562"/>
    <w:rsid w:val="0076481D"/>
    <w:rsid w:val="00770C2A"/>
    <w:rsid w:val="00775610"/>
    <w:rsid w:val="00775E7A"/>
    <w:rsid w:val="0077727E"/>
    <w:rsid w:val="00780D95"/>
    <w:rsid w:val="00781F13"/>
    <w:rsid w:val="007832CA"/>
    <w:rsid w:val="00794377"/>
    <w:rsid w:val="00794978"/>
    <w:rsid w:val="007972C3"/>
    <w:rsid w:val="007A74D9"/>
    <w:rsid w:val="007B4422"/>
    <w:rsid w:val="007B4451"/>
    <w:rsid w:val="007B649B"/>
    <w:rsid w:val="007C6F07"/>
    <w:rsid w:val="007C71E6"/>
    <w:rsid w:val="007D0009"/>
    <w:rsid w:val="007D1490"/>
    <w:rsid w:val="007D18A6"/>
    <w:rsid w:val="007D47BC"/>
    <w:rsid w:val="007D7B18"/>
    <w:rsid w:val="007E23B6"/>
    <w:rsid w:val="007E3173"/>
    <w:rsid w:val="007E3905"/>
    <w:rsid w:val="007F597D"/>
    <w:rsid w:val="008025BA"/>
    <w:rsid w:val="0080409F"/>
    <w:rsid w:val="00804563"/>
    <w:rsid w:val="008128E9"/>
    <w:rsid w:val="00813CA8"/>
    <w:rsid w:val="008154A5"/>
    <w:rsid w:val="00815E58"/>
    <w:rsid w:val="00822649"/>
    <w:rsid w:val="00832B61"/>
    <w:rsid w:val="00832D65"/>
    <w:rsid w:val="00832F4A"/>
    <w:rsid w:val="00835DE3"/>
    <w:rsid w:val="00840871"/>
    <w:rsid w:val="00841048"/>
    <w:rsid w:val="00842EF8"/>
    <w:rsid w:val="00844CA1"/>
    <w:rsid w:val="00845E29"/>
    <w:rsid w:val="00846C78"/>
    <w:rsid w:val="00857BA4"/>
    <w:rsid w:val="00862B9C"/>
    <w:rsid w:val="00863571"/>
    <w:rsid w:val="008663E7"/>
    <w:rsid w:val="008678A5"/>
    <w:rsid w:val="00872386"/>
    <w:rsid w:val="0087520A"/>
    <w:rsid w:val="00876478"/>
    <w:rsid w:val="00876B67"/>
    <w:rsid w:val="00882074"/>
    <w:rsid w:val="00883D2C"/>
    <w:rsid w:val="00884EC6"/>
    <w:rsid w:val="0088561C"/>
    <w:rsid w:val="008879CB"/>
    <w:rsid w:val="00893E41"/>
    <w:rsid w:val="00895848"/>
    <w:rsid w:val="008A2E7F"/>
    <w:rsid w:val="008A5F76"/>
    <w:rsid w:val="008B1345"/>
    <w:rsid w:val="008B322B"/>
    <w:rsid w:val="008B7AED"/>
    <w:rsid w:val="008C756D"/>
    <w:rsid w:val="008D2D80"/>
    <w:rsid w:val="008D5640"/>
    <w:rsid w:val="008E7B8B"/>
    <w:rsid w:val="008F2110"/>
    <w:rsid w:val="008F7D60"/>
    <w:rsid w:val="009045D1"/>
    <w:rsid w:val="00904BDA"/>
    <w:rsid w:val="00905913"/>
    <w:rsid w:val="00906577"/>
    <w:rsid w:val="00910906"/>
    <w:rsid w:val="0091216E"/>
    <w:rsid w:val="009140A2"/>
    <w:rsid w:val="0091601C"/>
    <w:rsid w:val="009217DC"/>
    <w:rsid w:val="009250A5"/>
    <w:rsid w:val="0093421B"/>
    <w:rsid w:val="00937BF4"/>
    <w:rsid w:val="00940EF8"/>
    <w:rsid w:val="00942AC1"/>
    <w:rsid w:val="00943E21"/>
    <w:rsid w:val="0094738B"/>
    <w:rsid w:val="00947434"/>
    <w:rsid w:val="00951B77"/>
    <w:rsid w:val="00955795"/>
    <w:rsid w:val="00957CAF"/>
    <w:rsid w:val="00957CD0"/>
    <w:rsid w:val="00961249"/>
    <w:rsid w:val="00962296"/>
    <w:rsid w:val="009630D8"/>
    <w:rsid w:val="0096701F"/>
    <w:rsid w:val="00967860"/>
    <w:rsid w:val="009725B8"/>
    <w:rsid w:val="00981BF4"/>
    <w:rsid w:val="00985014"/>
    <w:rsid w:val="00986A8B"/>
    <w:rsid w:val="00987B4B"/>
    <w:rsid w:val="00987EE0"/>
    <w:rsid w:val="00994B83"/>
    <w:rsid w:val="009A2126"/>
    <w:rsid w:val="009A2DC8"/>
    <w:rsid w:val="009B074E"/>
    <w:rsid w:val="009B47E8"/>
    <w:rsid w:val="009B49BE"/>
    <w:rsid w:val="009B6000"/>
    <w:rsid w:val="009B74A4"/>
    <w:rsid w:val="009C0E5F"/>
    <w:rsid w:val="009C1046"/>
    <w:rsid w:val="009C13D6"/>
    <w:rsid w:val="009C1F81"/>
    <w:rsid w:val="009C46E4"/>
    <w:rsid w:val="009D1726"/>
    <w:rsid w:val="009D1F13"/>
    <w:rsid w:val="009E02F5"/>
    <w:rsid w:val="009E0A55"/>
    <w:rsid w:val="009E1184"/>
    <w:rsid w:val="009E1B71"/>
    <w:rsid w:val="009E6CEE"/>
    <w:rsid w:val="009E7F2E"/>
    <w:rsid w:val="009F0CE6"/>
    <w:rsid w:val="009F1137"/>
    <w:rsid w:val="00A0444C"/>
    <w:rsid w:val="00A07CD1"/>
    <w:rsid w:val="00A11CB0"/>
    <w:rsid w:val="00A1345B"/>
    <w:rsid w:val="00A13DA6"/>
    <w:rsid w:val="00A170F6"/>
    <w:rsid w:val="00A250F5"/>
    <w:rsid w:val="00A25AEB"/>
    <w:rsid w:val="00A31DF4"/>
    <w:rsid w:val="00A3445E"/>
    <w:rsid w:val="00A42669"/>
    <w:rsid w:val="00A4419A"/>
    <w:rsid w:val="00A546E7"/>
    <w:rsid w:val="00A55545"/>
    <w:rsid w:val="00A60936"/>
    <w:rsid w:val="00A61EFB"/>
    <w:rsid w:val="00A62301"/>
    <w:rsid w:val="00A64A88"/>
    <w:rsid w:val="00A64FC4"/>
    <w:rsid w:val="00A72C26"/>
    <w:rsid w:val="00A72FD0"/>
    <w:rsid w:val="00A732FF"/>
    <w:rsid w:val="00A75229"/>
    <w:rsid w:val="00A76EC5"/>
    <w:rsid w:val="00A851E2"/>
    <w:rsid w:val="00A909C2"/>
    <w:rsid w:val="00A944B6"/>
    <w:rsid w:val="00AA1176"/>
    <w:rsid w:val="00AB2ED1"/>
    <w:rsid w:val="00AB7D62"/>
    <w:rsid w:val="00AC2C4B"/>
    <w:rsid w:val="00AC41C0"/>
    <w:rsid w:val="00AC6D74"/>
    <w:rsid w:val="00AC7EE3"/>
    <w:rsid w:val="00AD27A2"/>
    <w:rsid w:val="00AD3DCE"/>
    <w:rsid w:val="00AD4359"/>
    <w:rsid w:val="00AD57ED"/>
    <w:rsid w:val="00AD7CE4"/>
    <w:rsid w:val="00AE18F2"/>
    <w:rsid w:val="00AE1A1C"/>
    <w:rsid w:val="00AF01EC"/>
    <w:rsid w:val="00AF0499"/>
    <w:rsid w:val="00AF09CE"/>
    <w:rsid w:val="00AF0BC6"/>
    <w:rsid w:val="00AF10AC"/>
    <w:rsid w:val="00AF3310"/>
    <w:rsid w:val="00AF3A47"/>
    <w:rsid w:val="00AF49C1"/>
    <w:rsid w:val="00AF6A28"/>
    <w:rsid w:val="00B004BD"/>
    <w:rsid w:val="00B01DC5"/>
    <w:rsid w:val="00B01F7D"/>
    <w:rsid w:val="00B0379F"/>
    <w:rsid w:val="00B04045"/>
    <w:rsid w:val="00B11032"/>
    <w:rsid w:val="00B13365"/>
    <w:rsid w:val="00B152D3"/>
    <w:rsid w:val="00B17091"/>
    <w:rsid w:val="00B2151F"/>
    <w:rsid w:val="00B2445F"/>
    <w:rsid w:val="00B25600"/>
    <w:rsid w:val="00B25603"/>
    <w:rsid w:val="00B26721"/>
    <w:rsid w:val="00B40FC9"/>
    <w:rsid w:val="00B47DEF"/>
    <w:rsid w:val="00B510F5"/>
    <w:rsid w:val="00B51941"/>
    <w:rsid w:val="00B52D9A"/>
    <w:rsid w:val="00B54B2F"/>
    <w:rsid w:val="00B57EA0"/>
    <w:rsid w:val="00B63906"/>
    <w:rsid w:val="00B655DD"/>
    <w:rsid w:val="00B7482E"/>
    <w:rsid w:val="00B92303"/>
    <w:rsid w:val="00B96966"/>
    <w:rsid w:val="00BA2BF8"/>
    <w:rsid w:val="00BA4CAE"/>
    <w:rsid w:val="00BA6273"/>
    <w:rsid w:val="00BA79C5"/>
    <w:rsid w:val="00BB0333"/>
    <w:rsid w:val="00BB05CB"/>
    <w:rsid w:val="00BB141D"/>
    <w:rsid w:val="00BB421D"/>
    <w:rsid w:val="00BB4472"/>
    <w:rsid w:val="00BB6CC2"/>
    <w:rsid w:val="00BB6E29"/>
    <w:rsid w:val="00BB7232"/>
    <w:rsid w:val="00BB7C87"/>
    <w:rsid w:val="00BC2B0F"/>
    <w:rsid w:val="00BC3BE2"/>
    <w:rsid w:val="00BC43EA"/>
    <w:rsid w:val="00BC636A"/>
    <w:rsid w:val="00BD0904"/>
    <w:rsid w:val="00BD4862"/>
    <w:rsid w:val="00BD54D4"/>
    <w:rsid w:val="00BE309C"/>
    <w:rsid w:val="00BE3BA7"/>
    <w:rsid w:val="00BF0343"/>
    <w:rsid w:val="00BF1688"/>
    <w:rsid w:val="00BF4596"/>
    <w:rsid w:val="00BF515B"/>
    <w:rsid w:val="00BF6A9A"/>
    <w:rsid w:val="00C003BC"/>
    <w:rsid w:val="00C00B42"/>
    <w:rsid w:val="00C02E13"/>
    <w:rsid w:val="00C0308F"/>
    <w:rsid w:val="00C06640"/>
    <w:rsid w:val="00C06F5B"/>
    <w:rsid w:val="00C117E5"/>
    <w:rsid w:val="00C14C0E"/>
    <w:rsid w:val="00C158E0"/>
    <w:rsid w:val="00C161F5"/>
    <w:rsid w:val="00C167A7"/>
    <w:rsid w:val="00C17190"/>
    <w:rsid w:val="00C2242D"/>
    <w:rsid w:val="00C22D89"/>
    <w:rsid w:val="00C25C33"/>
    <w:rsid w:val="00C26A32"/>
    <w:rsid w:val="00C3761A"/>
    <w:rsid w:val="00C401DE"/>
    <w:rsid w:val="00C403C3"/>
    <w:rsid w:val="00C40F9B"/>
    <w:rsid w:val="00C42D97"/>
    <w:rsid w:val="00C45740"/>
    <w:rsid w:val="00C51E5B"/>
    <w:rsid w:val="00C53343"/>
    <w:rsid w:val="00C6318C"/>
    <w:rsid w:val="00C65604"/>
    <w:rsid w:val="00C668C2"/>
    <w:rsid w:val="00C674E3"/>
    <w:rsid w:val="00C71210"/>
    <w:rsid w:val="00C72326"/>
    <w:rsid w:val="00C77DFE"/>
    <w:rsid w:val="00C80430"/>
    <w:rsid w:val="00C8217B"/>
    <w:rsid w:val="00C97CE7"/>
    <w:rsid w:val="00CA3854"/>
    <w:rsid w:val="00CA482A"/>
    <w:rsid w:val="00CA4AC9"/>
    <w:rsid w:val="00CA52EE"/>
    <w:rsid w:val="00CA67BD"/>
    <w:rsid w:val="00CA7650"/>
    <w:rsid w:val="00CB3185"/>
    <w:rsid w:val="00CB6F6E"/>
    <w:rsid w:val="00CC2951"/>
    <w:rsid w:val="00CC736F"/>
    <w:rsid w:val="00CD365C"/>
    <w:rsid w:val="00CD4C66"/>
    <w:rsid w:val="00CE2DDE"/>
    <w:rsid w:val="00CE327F"/>
    <w:rsid w:val="00CE476F"/>
    <w:rsid w:val="00CE5C9E"/>
    <w:rsid w:val="00CF7C60"/>
    <w:rsid w:val="00D02E9A"/>
    <w:rsid w:val="00D02F9E"/>
    <w:rsid w:val="00D17184"/>
    <w:rsid w:val="00D2614F"/>
    <w:rsid w:val="00D30EA9"/>
    <w:rsid w:val="00D311E6"/>
    <w:rsid w:val="00D322C8"/>
    <w:rsid w:val="00D32F0F"/>
    <w:rsid w:val="00D34361"/>
    <w:rsid w:val="00D36B0F"/>
    <w:rsid w:val="00D412A2"/>
    <w:rsid w:val="00D44DD4"/>
    <w:rsid w:val="00D5700A"/>
    <w:rsid w:val="00D5752B"/>
    <w:rsid w:val="00D5779A"/>
    <w:rsid w:val="00D614E4"/>
    <w:rsid w:val="00D61926"/>
    <w:rsid w:val="00D61969"/>
    <w:rsid w:val="00D6658F"/>
    <w:rsid w:val="00D73909"/>
    <w:rsid w:val="00D74A90"/>
    <w:rsid w:val="00D759CE"/>
    <w:rsid w:val="00D77003"/>
    <w:rsid w:val="00D855A3"/>
    <w:rsid w:val="00D86356"/>
    <w:rsid w:val="00D93DC2"/>
    <w:rsid w:val="00DA14BC"/>
    <w:rsid w:val="00DA57C7"/>
    <w:rsid w:val="00DA5A7B"/>
    <w:rsid w:val="00DB38BB"/>
    <w:rsid w:val="00DC6695"/>
    <w:rsid w:val="00DE7301"/>
    <w:rsid w:val="00DF6B6A"/>
    <w:rsid w:val="00E00FB2"/>
    <w:rsid w:val="00E015AC"/>
    <w:rsid w:val="00E036F0"/>
    <w:rsid w:val="00E072E8"/>
    <w:rsid w:val="00E13097"/>
    <w:rsid w:val="00E15664"/>
    <w:rsid w:val="00E2292A"/>
    <w:rsid w:val="00E240A3"/>
    <w:rsid w:val="00E2719A"/>
    <w:rsid w:val="00E300ED"/>
    <w:rsid w:val="00E33EC6"/>
    <w:rsid w:val="00E353AD"/>
    <w:rsid w:val="00E353BE"/>
    <w:rsid w:val="00E37980"/>
    <w:rsid w:val="00E40189"/>
    <w:rsid w:val="00E402F4"/>
    <w:rsid w:val="00E40ED4"/>
    <w:rsid w:val="00E54195"/>
    <w:rsid w:val="00E5431D"/>
    <w:rsid w:val="00E552FE"/>
    <w:rsid w:val="00E56C57"/>
    <w:rsid w:val="00E57C36"/>
    <w:rsid w:val="00E61E8B"/>
    <w:rsid w:val="00E63126"/>
    <w:rsid w:val="00E6377E"/>
    <w:rsid w:val="00E7076D"/>
    <w:rsid w:val="00E77BD6"/>
    <w:rsid w:val="00E81C69"/>
    <w:rsid w:val="00E8283F"/>
    <w:rsid w:val="00E91D6C"/>
    <w:rsid w:val="00E979A4"/>
    <w:rsid w:val="00EA3257"/>
    <w:rsid w:val="00EA44BF"/>
    <w:rsid w:val="00EA62B3"/>
    <w:rsid w:val="00EA6A18"/>
    <w:rsid w:val="00EB0370"/>
    <w:rsid w:val="00EB2629"/>
    <w:rsid w:val="00EB26AC"/>
    <w:rsid w:val="00EB6E45"/>
    <w:rsid w:val="00EB7E8C"/>
    <w:rsid w:val="00EC093C"/>
    <w:rsid w:val="00ED3571"/>
    <w:rsid w:val="00EE21DA"/>
    <w:rsid w:val="00EE34C2"/>
    <w:rsid w:val="00EE3FCE"/>
    <w:rsid w:val="00EF1B62"/>
    <w:rsid w:val="00EF56E1"/>
    <w:rsid w:val="00EF7419"/>
    <w:rsid w:val="00F00F95"/>
    <w:rsid w:val="00F113E3"/>
    <w:rsid w:val="00F12F75"/>
    <w:rsid w:val="00F14792"/>
    <w:rsid w:val="00F24E45"/>
    <w:rsid w:val="00F253E9"/>
    <w:rsid w:val="00F30622"/>
    <w:rsid w:val="00F34FD5"/>
    <w:rsid w:val="00F3768C"/>
    <w:rsid w:val="00F37906"/>
    <w:rsid w:val="00F409D6"/>
    <w:rsid w:val="00F428B1"/>
    <w:rsid w:val="00F47DBB"/>
    <w:rsid w:val="00F47FB8"/>
    <w:rsid w:val="00F52165"/>
    <w:rsid w:val="00F554E1"/>
    <w:rsid w:val="00F5564B"/>
    <w:rsid w:val="00F60691"/>
    <w:rsid w:val="00F65449"/>
    <w:rsid w:val="00F66B70"/>
    <w:rsid w:val="00F66DF3"/>
    <w:rsid w:val="00F679BE"/>
    <w:rsid w:val="00F67DD8"/>
    <w:rsid w:val="00F7015A"/>
    <w:rsid w:val="00F80FA8"/>
    <w:rsid w:val="00F83F65"/>
    <w:rsid w:val="00F84D0D"/>
    <w:rsid w:val="00F85A2B"/>
    <w:rsid w:val="00F87BA4"/>
    <w:rsid w:val="00F95B64"/>
    <w:rsid w:val="00F96C5A"/>
    <w:rsid w:val="00FA1EC7"/>
    <w:rsid w:val="00FA5D7F"/>
    <w:rsid w:val="00FA771C"/>
    <w:rsid w:val="00FB3C74"/>
    <w:rsid w:val="00FB6559"/>
    <w:rsid w:val="00FB6F53"/>
    <w:rsid w:val="00FB7EB7"/>
    <w:rsid w:val="00FC1095"/>
    <w:rsid w:val="00FC28FD"/>
    <w:rsid w:val="00FC4DF7"/>
    <w:rsid w:val="00FC7D90"/>
    <w:rsid w:val="00FD18E4"/>
    <w:rsid w:val="00FD4930"/>
    <w:rsid w:val="00FD7184"/>
    <w:rsid w:val="00FD75FF"/>
    <w:rsid w:val="00FE01BA"/>
    <w:rsid w:val="00FE0F6D"/>
    <w:rsid w:val="00FE123B"/>
    <w:rsid w:val="00FE4C5C"/>
    <w:rsid w:val="00FE5D44"/>
    <w:rsid w:val="00FF50E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297">
      <o:colormru v:ext="edit" colors="#0091fe,#007cc0,#009bc0,#00809e,#00799e"/>
    </o:shapedefaults>
    <o:shapelayout v:ext="edit">
      <o:idmap v:ext="edit" data="2"/>
    </o:shapelayout>
  </w:shapeDefaults>
  <w:decimalSymbol w:val=","/>
  <w:listSeparator w:val=";"/>
  <w14:docId w14:val="3B7EA0B9"/>
  <w15:docId w15:val="{5B9DB4EA-09B2-4652-ACC4-315023F6F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826"/>
    <w:pPr>
      <w:pPrChange w:id="0" w:author="FURNON Cyril" w:date="2023-08-18T00:11:00Z">
        <w:pPr>
          <w:spacing w:after="160"/>
          <w:jc w:val="both"/>
        </w:pPr>
      </w:pPrChange>
    </w:pPr>
    <w:rPr>
      <w:rPrChange w:id="0" w:author="FURNON Cyril" w:date="2023-08-18T00:11:00Z">
        <w:rPr>
          <w:rFonts w:asciiTheme="minorHAnsi" w:eastAsiaTheme="minorHAnsi" w:hAnsiTheme="minorHAnsi" w:cstheme="minorBidi"/>
          <w:sz w:val="22"/>
          <w:szCs w:val="22"/>
          <w:lang w:val="fr-FR" w:eastAsia="en-US" w:bidi="ar-SA"/>
        </w:rPr>
      </w:rPrChange>
    </w:rPr>
  </w:style>
  <w:style w:type="paragraph" w:styleId="Titre1">
    <w:name w:val="heading 1"/>
    <w:basedOn w:val="Normal"/>
    <w:next w:val="Normal"/>
    <w:link w:val="Titre1Car"/>
    <w:uiPriority w:val="9"/>
    <w:qFormat/>
    <w:rsid w:val="00EB26AC"/>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Titre2">
    <w:name w:val="heading 2"/>
    <w:basedOn w:val="Normal"/>
    <w:next w:val="Normal"/>
    <w:link w:val="Titre2Car"/>
    <w:uiPriority w:val="9"/>
    <w:unhideWhenUsed/>
    <w:qFormat/>
    <w:rsid w:val="00D6658F"/>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Titre3">
    <w:name w:val="heading 3"/>
    <w:basedOn w:val="Normal"/>
    <w:next w:val="Normal"/>
    <w:link w:val="Titre3Car"/>
    <w:uiPriority w:val="9"/>
    <w:unhideWhenUsed/>
    <w:qFormat/>
    <w:rsid w:val="004813F0"/>
    <w:pPr>
      <w:keepNext/>
      <w:keepLines/>
      <w:spacing w:before="40" w:after="0"/>
      <w:outlineLvl w:val="2"/>
    </w:pPr>
    <w:rPr>
      <w:rFonts w:asciiTheme="majorHAnsi" w:eastAsiaTheme="majorEastAsia" w:hAnsiTheme="majorHAnsi" w:cstheme="majorBidi"/>
      <w:color w:val="44546A" w:themeColor="text2"/>
      <w:sz w:val="28"/>
      <w:szCs w:val="24"/>
    </w:rPr>
  </w:style>
  <w:style w:type="paragraph" w:styleId="Titre4">
    <w:name w:val="heading 4"/>
    <w:basedOn w:val="Normal"/>
    <w:next w:val="Normal"/>
    <w:link w:val="Titre4Car"/>
    <w:uiPriority w:val="9"/>
    <w:unhideWhenUsed/>
    <w:qFormat/>
    <w:rsid w:val="000F6010"/>
    <w:pPr>
      <w:keepNext/>
      <w:keepLines/>
      <w:spacing w:before="40" w:after="0"/>
      <w:outlineLvl w:val="3"/>
    </w:pPr>
    <w:rPr>
      <w:rFonts w:asciiTheme="majorHAnsi" w:eastAsiaTheme="majorEastAsia" w:hAnsiTheme="majorHAnsi" w:cstheme="majorBidi"/>
      <w:i/>
      <w:iCs/>
      <w:color w:val="8EAADB" w:themeColor="accent1" w:themeTint="99"/>
      <w:sz w:val="24"/>
    </w:rPr>
  </w:style>
  <w:style w:type="paragraph" w:styleId="Titre5">
    <w:name w:val="heading 5"/>
    <w:basedOn w:val="Normal"/>
    <w:next w:val="Normal"/>
    <w:link w:val="Titre5Car"/>
    <w:uiPriority w:val="9"/>
    <w:unhideWhenUsed/>
    <w:qFormat/>
    <w:rsid w:val="00740011"/>
    <w:pPr>
      <w:keepNext/>
      <w:keepLines/>
      <w:spacing w:before="200" w:after="0" w:line="276" w:lineRule="auto"/>
      <w:ind w:left="1008" w:hanging="1008"/>
      <w:contextualSpacing/>
      <w:outlineLvl w:val="4"/>
    </w:pPr>
    <w:rPr>
      <w:rFonts w:asciiTheme="majorHAnsi" w:eastAsiaTheme="majorEastAsia" w:hAnsiTheme="majorHAnsi" w:cstheme="majorBidi"/>
      <w:color w:val="1F3763" w:themeColor="accent1" w:themeShade="7F"/>
    </w:rPr>
  </w:style>
  <w:style w:type="paragraph" w:styleId="Titre6">
    <w:name w:val="heading 6"/>
    <w:basedOn w:val="Normal"/>
    <w:next w:val="Normal"/>
    <w:link w:val="Titre6Car"/>
    <w:uiPriority w:val="9"/>
    <w:unhideWhenUsed/>
    <w:qFormat/>
    <w:rsid w:val="00740011"/>
    <w:pPr>
      <w:keepNext/>
      <w:keepLines/>
      <w:spacing w:before="200" w:after="0" w:line="276" w:lineRule="auto"/>
      <w:ind w:left="1152" w:hanging="1152"/>
      <w:contextualSpacing/>
      <w:outlineLvl w:val="5"/>
    </w:pPr>
    <w:rPr>
      <w:rFonts w:asciiTheme="majorHAnsi" w:eastAsiaTheme="majorEastAsia" w:hAnsiTheme="majorHAnsi" w:cstheme="majorBidi"/>
      <w:i/>
      <w:iCs/>
      <w:color w:val="1F3763" w:themeColor="accent1" w:themeShade="7F"/>
    </w:rPr>
  </w:style>
  <w:style w:type="paragraph" w:styleId="Titre7">
    <w:name w:val="heading 7"/>
    <w:basedOn w:val="Normal"/>
    <w:next w:val="Normal"/>
    <w:link w:val="Titre7Car"/>
    <w:uiPriority w:val="9"/>
    <w:unhideWhenUsed/>
    <w:qFormat/>
    <w:rsid w:val="00740011"/>
    <w:pPr>
      <w:keepNext/>
      <w:keepLines/>
      <w:spacing w:before="200" w:after="0" w:line="276" w:lineRule="auto"/>
      <w:ind w:left="1296" w:hanging="1296"/>
      <w:contextualSpacing/>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740011"/>
    <w:pPr>
      <w:keepNext/>
      <w:keepLines/>
      <w:spacing w:before="200" w:after="0" w:line="276" w:lineRule="auto"/>
      <w:ind w:left="1440" w:hanging="1440"/>
      <w:contextualSpacing/>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740011"/>
    <w:pPr>
      <w:keepNext/>
      <w:keepLines/>
      <w:spacing w:before="200" w:after="0" w:line="276" w:lineRule="auto"/>
      <w:ind w:left="1584" w:hanging="1584"/>
      <w:contextualSpacing/>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6D6226"/>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6D6226"/>
    <w:rPr>
      <w:rFonts w:eastAsiaTheme="minorEastAsia"/>
      <w:lang w:eastAsia="fr-FR"/>
    </w:rPr>
  </w:style>
  <w:style w:type="character" w:customStyle="1" w:styleId="Titre1Car">
    <w:name w:val="Titre 1 Car"/>
    <w:basedOn w:val="Policepardfaut"/>
    <w:link w:val="Titre1"/>
    <w:uiPriority w:val="9"/>
    <w:rsid w:val="00EB26AC"/>
    <w:rPr>
      <w:rFonts w:asciiTheme="majorHAnsi" w:eastAsiaTheme="majorEastAsia" w:hAnsiTheme="majorHAnsi" w:cstheme="majorBidi"/>
      <w:b/>
      <w:color w:val="2F5496" w:themeColor="accent1" w:themeShade="BF"/>
      <w:sz w:val="32"/>
      <w:szCs w:val="32"/>
    </w:rPr>
  </w:style>
  <w:style w:type="paragraph" w:styleId="En-ttedetabledesmatires">
    <w:name w:val="TOC Heading"/>
    <w:basedOn w:val="Titre1"/>
    <w:next w:val="Normal"/>
    <w:uiPriority w:val="39"/>
    <w:unhideWhenUsed/>
    <w:qFormat/>
    <w:rsid w:val="007E3905"/>
    <w:pPr>
      <w:outlineLvl w:val="9"/>
    </w:pPr>
    <w:rPr>
      <w:lang w:eastAsia="fr-FR"/>
    </w:rPr>
  </w:style>
  <w:style w:type="paragraph" w:styleId="TM1">
    <w:name w:val="toc 1"/>
    <w:basedOn w:val="Normal"/>
    <w:next w:val="Normal"/>
    <w:autoRedefine/>
    <w:uiPriority w:val="39"/>
    <w:unhideWhenUsed/>
    <w:rsid w:val="007E3905"/>
    <w:pPr>
      <w:spacing w:after="100"/>
    </w:pPr>
  </w:style>
  <w:style w:type="character" w:styleId="Lienhypertexte">
    <w:name w:val="Hyperlink"/>
    <w:basedOn w:val="Policepardfaut"/>
    <w:uiPriority w:val="99"/>
    <w:unhideWhenUsed/>
    <w:rsid w:val="007E3905"/>
    <w:rPr>
      <w:color w:val="0563C1" w:themeColor="hyperlink"/>
      <w:u w:val="single"/>
    </w:rPr>
  </w:style>
  <w:style w:type="paragraph" w:styleId="Lgende">
    <w:name w:val="caption"/>
    <w:basedOn w:val="Normal"/>
    <w:next w:val="Normal"/>
    <w:uiPriority w:val="35"/>
    <w:unhideWhenUsed/>
    <w:qFormat/>
    <w:rsid w:val="000F6010"/>
    <w:pPr>
      <w:spacing w:after="200" w:line="240" w:lineRule="auto"/>
      <w:jc w:val="center"/>
      <w:pPrChange w:id="1" w:author="FURNON Cyril" w:date="2023-08-18T00:11:00Z">
        <w:pPr>
          <w:spacing w:after="200" w:line="259" w:lineRule="auto"/>
          <w:jc w:val="center"/>
        </w:pPr>
      </w:pPrChange>
    </w:pPr>
    <w:rPr>
      <w:i/>
      <w:iCs/>
      <w:color w:val="4472C4" w:themeColor="accent1"/>
      <w:sz w:val="20"/>
      <w:szCs w:val="18"/>
      <w:rPrChange w:id="1" w:author="FURNON Cyril" w:date="2023-08-18T00:11:00Z">
        <w:rPr>
          <w:rFonts w:asciiTheme="minorHAnsi" w:eastAsiaTheme="minorHAnsi" w:hAnsiTheme="minorHAnsi" w:cstheme="minorBidi"/>
          <w:i/>
          <w:iCs/>
          <w:color w:val="4472C4" w:themeColor="accent1"/>
          <w:szCs w:val="18"/>
          <w:lang w:val="fr-FR" w:eastAsia="en-US" w:bidi="ar-SA"/>
        </w:rPr>
      </w:rPrChange>
    </w:rPr>
  </w:style>
  <w:style w:type="paragraph" w:styleId="Tabledesillustrations">
    <w:name w:val="table of figures"/>
    <w:basedOn w:val="Normal"/>
    <w:next w:val="Normal"/>
    <w:uiPriority w:val="99"/>
    <w:unhideWhenUsed/>
    <w:rsid w:val="007E3905"/>
    <w:pPr>
      <w:spacing w:after="0"/>
    </w:pPr>
  </w:style>
  <w:style w:type="character" w:customStyle="1" w:styleId="Titre2Car">
    <w:name w:val="Titre 2 Car"/>
    <w:basedOn w:val="Policepardfaut"/>
    <w:link w:val="Titre2"/>
    <w:uiPriority w:val="9"/>
    <w:rsid w:val="00D6658F"/>
    <w:rPr>
      <w:rFonts w:asciiTheme="majorHAnsi" w:eastAsiaTheme="majorEastAsia" w:hAnsiTheme="majorHAnsi" w:cstheme="majorBidi"/>
      <w:color w:val="2F5496" w:themeColor="accent1" w:themeShade="BF"/>
      <w:sz w:val="32"/>
      <w:szCs w:val="26"/>
    </w:rPr>
  </w:style>
  <w:style w:type="paragraph" w:styleId="En-tte">
    <w:name w:val="header"/>
    <w:basedOn w:val="Normal"/>
    <w:link w:val="En-tteCar"/>
    <w:unhideWhenUsed/>
    <w:rsid w:val="00565A67"/>
    <w:pPr>
      <w:tabs>
        <w:tab w:val="center" w:pos="4536"/>
        <w:tab w:val="right" w:pos="9072"/>
      </w:tabs>
      <w:spacing w:after="0" w:line="240" w:lineRule="auto"/>
      <w:pPrChange w:id="2" w:author="FURNON Cyril" w:date="2023-08-18T00:11:00Z">
        <w:pPr>
          <w:tabs>
            <w:tab w:val="center" w:pos="4536"/>
            <w:tab w:val="right" w:pos="9072"/>
          </w:tabs>
          <w:spacing w:line="259" w:lineRule="auto"/>
        </w:pPr>
      </w:pPrChange>
    </w:pPr>
    <w:rPr>
      <w:rPrChange w:id="2" w:author="FURNON Cyril" w:date="2023-08-18T00:11:00Z">
        <w:rPr>
          <w:rFonts w:asciiTheme="minorHAnsi" w:eastAsiaTheme="minorHAnsi" w:hAnsiTheme="minorHAnsi" w:cstheme="minorBidi"/>
          <w:sz w:val="22"/>
          <w:szCs w:val="22"/>
          <w:lang w:val="fr-FR" w:eastAsia="en-US" w:bidi="ar-SA"/>
        </w:rPr>
      </w:rPrChange>
    </w:rPr>
  </w:style>
  <w:style w:type="character" w:customStyle="1" w:styleId="En-tteCar">
    <w:name w:val="En-tête Car"/>
    <w:basedOn w:val="Policepardfaut"/>
    <w:link w:val="En-tte"/>
    <w:rsid w:val="00565A67"/>
  </w:style>
  <w:style w:type="paragraph" w:styleId="Pieddepage">
    <w:name w:val="footer"/>
    <w:basedOn w:val="Normal"/>
    <w:link w:val="PieddepageCar"/>
    <w:uiPriority w:val="99"/>
    <w:unhideWhenUsed/>
    <w:rsid w:val="00565A67"/>
    <w:pPr>
      <w:tabs>
        <w:tab w:val="center" w:pos="4536"/>
        <w:tab w:val="right" w:pos="9072"/>
      </w:tabs>
      <w:spacing w:after="0" w:line="240" w:lineRule="auto"/>
      <w:pPrChange w:id="3" w:author="FURNON Cyril" w:date="2023-08-18T00:11:00Z">
        <w:pPr>
          <w:tabs>
            <w:tab w:val="center" w:pos="4536"/>
            <w:tab w:val="right" w:pos="9072"/>
          </w:tabs>
          <w:spacing w:line="259" w:lineRule="auto"/>
        </w:pPr>
      </w:pPrChange>
    </w:pPr>
    <w:rPr>
      <w:rPrChange w:id="3" w:author="FURNON Cyril" w:date="2023-08-18T00:11:00Z">
        <w:rPr>
          <w:rFonts w:asciiTheme="minorHAnsi" w:eastAsiaTheme="minorHAnsi" w:hAnsiTheme="minorHAnsi" w:cstheme="minorBidi"/>
          <w:sz w:val="22"/>
          <w:szCs w:val="22"/>
          <w:lang w:val="fr-FR" w:eastAsia="en-US" w:bidi="ar-SA"/>
        </w:rPr>
      </w:rPrChange>
    </w:rPr>
  </w:style>
  <w:style w:type="character" w:customStyle="1" w:styleId="PieddepageCar">
    <w:name w:val="Pied de page Car"/>
    <w:basedOn w:val="Policepardfaut"/>
    <w:link w:val="Pieddepage"/>
    <w:uiPriority w:val="99"/>
    <w:rsid w:val="00565A67"/>
  </w:style>
  <w:style w:type="character" w:styleId="Textedelespacerserv">
    <w:name w:val="Placeholder Text"/>
    <w:basedOn w:val="Policepardfaut"/>
    <w:uiPriority w:val="99"/>
    <w:semiHidden/>
    <w:rsid w:val="00614F00"/>
    <w:rPr>
      <w:color w:val="808080"/>
    </w:rPr>
  </w:style>
  <w:style w:type="paragraph" w:styleId="Titre">
    <w:name w:val="Title"/>
    <w:basedOn w:val="Normal"/>
    <w:next w:val="Normal"/>
    <w:link w:val="TitreCar"/>
    <w:uiPriority w:val="10"/>
    <w:qFormat/>
    <w:rsid w:val="0039686E"/>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fr-FR"/>
    </w:rPr>
  </w:style>
  <w:style w:type="character" w:customStyle="1" w:styleId="TitreCar">
    <w:name w:val="Titre Car"/>
    <w:basedOn w:val="Policepardfaut"/>
    <w:link w:val="Titre"/>
    <w:uiPriority w:val="10"/>
    <w:rsid w:val="0039686E"/>
    <w:rPr>
      <w:rFonts w:asciiTheme="majorHAnsi" w:eastAsiaTheme="majorEastAsia" w:hAnsiTheme="majorHAnsi" w:cstheme="majorBidi"/>
      <w:color w:val="404040" w:themeColor="text1" w:themeTint="BF"/>
      <w:spacing w:val="-10"/>
      <w:kern w:val="28"/>
      <w:sz w:val="56"/>
      <w:szCs w:val="56"/>
      <w:lang w:eastAsia="fr-FR"/>
    </w:rPr>
  </w:style>
  <w:style w:type="paragraph" w:styleId="Sous-titre">
    <w:name w:val="Subtitle"/>
    <w:basedOn w:val="Normal"/>
    <w:next w:val="Normal"/>
    <w:link w:val="Sous-titreCar"/>
    <w:uiPriority w:val="11"/>
    <w:qFormat/>
    <w:rsid w:val="0039686E"/>
    <w:pPr>
      <w:numPr>
        <w:ilvl w:val="1"/>
      </w:numPr>
      <w:pPrChange w:id="4" w:author="FURNON Cyril" w:date="2023-08-18T00:11:00Z">
        <w:pPr>
          <w:numPr>
            <w:ilvl w:val="1"/>
          </w:numPr>
          <w:spacing w:after="160" w:line="259" w:lineRule="auto"/>
        </w:pPr>
      </w:pPrChange>
    </w:pPr>
    <w:rPr>
      <w:rFonts w:eastAsiaTheme="minorEastAsia" w:cs="Times New Roman"/>
      <w:color w:val="5A5A5A" w:themeColor="text1" w:themeTint="A5"/>
      <w:spacing w:val="15"/>
      <w:lang w:eastAsia="fr-FR"/>
      <w:rPrChange w:id="4" w:author="FURNON Cyril" w:date="2023-08-18T00:11:00Z">
        <w:rPr>
          <w:rFonts w:asciiTheme="minorHAnsi" w:eastAsiaTheme="minorEastAsia" w:hAnsiTheme="minorHAnsi"/>
          <w:i/>
          <w:color w:val="5A5A5A" w:themeColor="text1" w:themeTint="A5"/>
          <w:spacing w:val="15"/>
          <w:sz w:val="28"/>
          <w:szCs w:val="22"/>
          <w:lang w:val="fr-FR" w:eastAsia="fr-FR" w:bidi="ar-SA"/>
        </w:rPr>
      </w:rPrChange>
    </w:rPr>
  </w:style>
  <w:style w:type="character" w:customStyle="1" w:styleId="Sous-titreCar">
    <w:name w:val="Sous-titre Car"/>
    <w:basedOn w:val="Policepardfaut"/>
    <w:link w:val="Sous-titre"/>
    <w:uiPriority w:val="11"/>
    <w:rsid w:val="00101428"/>
    <w:rPr>
      <w:rFonts w:eastAsiaTheme="minorEastAsia" w:cs="Times New Roman"/>
      <w:color w:val="5A5A5A" w:themeColor="text1" w:themeTint="A5"/>
      <w:spacing w:val="15"/>
      <w:lang w:eastAsia="fr-FR"/>
    </w:rPr>
  </w:style>
  <w:style w:type="character" w:customStyle="1" w:styleId="Titre3Car">
    <w:name w:val="Titre 3 Car"/>
    <w:basedOn w:val="Policepardfaut"/>
    <w:link w:val="Titre3"/>
    <w:uiPriority w:val="9"/>
    <w:rsid w:val="004813F0"/>
    <w:rPr>
      <w:rFonts w:asciiTheme="majorHAnsi" w:eastAsiaTheme="majorEastAsia" w:hAnsiTheme="majorHAnsi" w:cstheme="majorBidi"/>
      <w:color w:val="44546A" w:themeColor="text2"/>
      <w:sz w:val="28"/>
      <w:szCs w:val="24"/>
    </w:rPr>
  </w:style>
  <w:style w:type="paragraph" w:customStyle="1" w:styleId="Default">
    <w:name w:val="Default"/>
    <w:rsid w:val="000005ED"/>
    <w:pPr>
      <w:autoSpaceDE w:val="0"/>
      <w:autoSpaceDN w:val="0"/>
      <w:adjustRightInd w:val="0"/>
      <w:spacing w:after="0" w:line="240" w:lineRule="auto"/>
    </w:pPr>
    <w:rPr>
      <w:rFonts w:ascii="Bookman Old Style" w:hAnsi="Bookman Old Style" w:cs="Bookman Old Style"/>
      <w:color w:val="000000"/>
      <w:sz w:val="24"/>
      <w:szCs w:val="24"/>
    </w:rPr>
  </w:style>
  <w:style w:type="paragraph" w:styleId="NormalWeb">
    <w:name w:val="Normal (Web)"/>
    <w:basedOn w:val="Normal"/>
    <w:uiPriority w:val="99"/>
    <w:unhideWhenUsed/>
    <w:rsid w:val="007C71E6"/>
    <w:pPr>
      <w:spacing w:before="100" w:beforeAutospacing="1" w:after="100" w:afterAutospacing="1" w:line="240" w:lineRule="auto"/>
      <w:pPrChange w:id="5" w:author="FURNON Cyril" w:date="2023-08-18T00:11:00Z">
        <w:pPr>
          <w:spacing w:before="100" w:beforeAutospacing="1" w:after="100" w:afterAutospacing="1" w:line="259" w:lineRule="auto"/>
        </w:pPr>
      </w:pPrChange>
    </w:pPr>
    <w:rPr>
      <w:rFonts w:ascii="Times New Roman" w:eastAsia="Times New Roman" w:hAnsi="Times New Roman" w:cs="Times New Roman"/>
      <w:szCs w:val="24"/>
      <w:lang w:eastAsia="fr-FR"/>
      <w:rPrChange w:id="5" w:author="FURNON Cyril" w:date="2023-08-18T00:11:00Z">
        <w:rPr>
          <w:sz w:val="22"/>
          <w:szCs w:val="24"/>
          <w:lang w:val="fr-FR" w:eastAsia="fr-FR" w:bidi="ar-SA"/>
        </w:rPr>
      </w:rPrChange>
    </w:rPr>
  </w:style>
  <w:style w:type="paragraph" w:styleId="Paragraphedeliste">
    <w:name w:val="List Paragraph"/>
    <w:basedOn w:val="Normal"/>
    <w:uiPriority w:val="34"/>
    <w:qFormat/>
    <w:rsid w:val="003404A3"/>
    <w:pPr>
      <w:ind w:left="720"/>
      <w:contextualSpacing/>
    </w:pPr>
  </w:style>
  <w:style w:type="table" w:styleId="Grilledutableau">
    <w:name w:val="Table Grid"/>
    <w:basedOn w:val="TableauNormal"/>
    <w:uiPriority w:val="59"/>
    <w:rsid w:val="00CA4A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4Car">
    <w:name w:val="Titre 4 Car"/>
    <w:basedOn w:val="Policepardfaut"/>
    <w:link w:val="Titre4"/>
    <w:uiPriority w:val="9"/>
    <w:rsid w:val="000F6010"/>
    <w:rPr>
      <w:rFonts w:asciiTheme="majorHAnsi" w:eastAsiaTheme="majorEastAsia" w:hAnsiTheme="majorHAnsi" w:cstheme="majorBidi"/>
      <w:i/>
      <w:iCs/>
      <w:color w:val="8EAADB" w:themeColor="accent1" w:themeTint="99"/>
      <w:sz w:val="24"/>
    </w:rPr>
  </w:style>
  <w:style w:type="numbering" w:customStyle="1" w:styleId="Style1">
    <w:name w:val="Style1"/>
    <w:uiPriority w:val="99"/>
    <w:rsid w:val="00EB26AC"/>
    <w:pPr>
      <w:numPr>
        <w:numId w:val="2"/>
      </w:numPr>
    </w:pPr>
  </w:style>
  <w:style w:type="character" w:styleId="lev">
    <w:name w:val="Strong"/>
    <w:basedOn w:val="Policepardfaut"/>
    <w:uiPriority w:val="22"/>
    <w:qFormat/>
    <w:rsid w:val="00CC2951"/>
    <w:rPr>
      <w:b/>
      <w:bCs/>
    </w:rPr>
  </w:style>
  <w:style w:type="paragraph" w:styleId="TM3">
    <w:name w:val="toc 3"/>
    <w:basedOn w:val="Normal"/>
    <w:next w:val="Normal"/>
    <w:autoRedefine/>
    <w:uiPriority w:val="39"/>
    <w:unhideWhenUsed/>
    <w:rsid w:val="00D61969"/>
    <w:pPr>
      <w:spacing w:after="100"/>
      <w:ind w:left="440"/>
    </w:pPr>
  </w:style>
  <w:style w:type="paragraph" w:styleId="TM2">
    <w:name w:val="toc 2"/>
    <w:basedOn w:val="Normal"/>
    <w:next w:val="Normal"/>
    <w:autoRedefine/>
    <w:uiPriority w:val="39"/>
    <w:unhideWhenUsed/>
    <w:rsid w:val="00D61969"/>
    <w:pPr>
      <w:spacing w:after="100"/>
      <w:ind w:left="220"/>
    </w:pPr>
  </w:style>
  <w:style w:type="character" w:styleId="Accentuationlgre">
    <w:name w:val="Subtle Emphasis"/>
    <w:basedOn w:val="Policepardfaut"/>
    <w:uiPriority w:val="19"/>
    <w:qFormat/>
    <w:rsid w:val="00753728"/>
    <w:rPr>
      <w:i/>
      <w:iCs/>
      <w:color w:val="404040" w:themeColor="text1" w:themeTint="BF"/>
    </w:rPr>
  </w:style>
  <w:style w:type="character" w:styleId="Mentionnonrsolue">
    <w:name w:val="Unresolved Mention"/>
    <w:basedOn w:val="Policepardfaut"/>
    <w:uiPriority w:val="99"/>
    <w:semiHidden/>
    <w:unhideWhenUsed/>
    <w:rsid w:val="00840871"/>
    <w:rPr>
      <w:color w:val="605E5C"/>
      <w:shd w:val="clear" w:color="auto" w:fill="E1DFDD"/>
    </w:rPr>
  </w:style>
  <w:style w:type="character" w:styleId="Lienhypertextesuivivisit">
    <w:name w:val="FollowedHyperlink"/>
    <w:basedOn w:val="Policepardfaut"/>
    <w:uiPriority w:val="99"/>
    <w:semiHidden/>
    <w:unhideWhenUsed/>
    <w:rsid w:val="00D2614F"/>
    <w:rPr>
      <w:color w:val="954F72" w:themeColor="followedHyperlink"/>
      <w:u w:val="single"/>
    </w:rPr>
  </w:style>
  <w:style w:type="character" w:styleId="Accentuation">
    <w:name w:val="Emphasis"/>
    <w:basedOn w:val="Policepardfaut"/>
    <w:uiPriority w:val="20"/>
    <w:qFormat/>
    <w:rsid w:val="00355961"/>
    <w:rPr>
      <w:i/>
      <w:iCs/>
      <w:rPrChange w:id="6" w:author="FURNON Cyril" w:date="2023-08-18T00:11:00Z">
        <w:rPr>
          <w:rFonts w:asciiTheme="minorHAnsi" w:hAnsiTheme="minorHAnsi"/>
          <w:i w:val="0"/>
          <w:iCs/>
          <w:color w:val="4472C4" w:themeColor="accent1"/>
          <w:sz w:val="24"/>
        </w:rPr>
      </w:rPrChange>
    </w:rPr>
  </w:style>
  <w:style w:type="table" w:customStyle="1" w:styleId="TableGrid">
    <w:name w:val="TableGrid"/>
    <w:rsid w:val="00486682"/>
    <w:pPr>
      <w:spacing w:after="0" w:line="240" w:lineRule="auto"/>
    </w:pPr>
    <w:rPr>
      <w:rFonts w:eastAsiaTheme="minorEastAsia"/>
      <w:kern w:val="2"/>
      <w:lang w:eastAsia="fr-FR"/>
    </w:rPr>
    <w:tblPr>
      <w:tblCellMar>
        <w:top w:w="0" w:type="dxa"/>
        <w:left w:w="0" w:type="dxa"/>
        <w:bottom w:w="0" w:type="dxa"/>
        <w:right w:w="0" w:type="dxa"/>
      </w:tblCellMar>
    </w:tblPr>
  </w:style>
  <w:style w:type="character" w:styleId="Accentuationintense">
    <w:name w:val="Intense Emphasis"/>
    <w:basedOn w:val="Policepardfaut"/>
    <w:uiPriority w:val="21"/>
    <w:qFormat/>
    <w:rsid w:val="00497322"/>
    <w:rPr>
      <w:i/>
      <w:iCs/>
      <w:color w:val="4472C4" w:themeColor="accent1"/>
    </w:rPr>
  </w:style>
  <w:style w:type="paragraph" w:styleId="Citation">
    <w:name w:val="Quote"/>
    <w:basedOn w:val="Normal"/>
    <w:next w:val="Normal"/>
    <w:link w:val="CitationCar"/>
    <w:uiPriority w:val="29"/>
    <w:qFormat/>
    <w:rsid w:val="00096DF6"/>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096DF6"/>
    <w:rPr>
      <w:i/>
      <w:iCs/>
      <w:color w:val="404040" w:themeColor="text1" w:themeTint="BF"/>
    </w:rPr>
  </w:style>
  <w:style w:type="character" w:customStyle="1" w:styleId="ui-provider">
    <w:name w:val="ui-provider"/>
    <w:basedOn w:val="Policepardfaut"/>
    <w:rsid w:val="003E38C2"/>
  </w:style>
  <w:style w:type="character" w:customStyle="1" w:styleId="Titre5Car">
    <w:name w:val="Titre 5 Car"/>
    <w:basedOn w:val="Policepardfaut"/>
    <w:link w:val="Titre5"/>
    <w:uiPriority w:val="9"/>
    <w:rsid w:val="00740011"/>
    <w:rPr>
      <w:rFonts w:asciiTheme="majorHAnsi" w:eastAsiaTheme="majorEastAsia" w:hAnsiTheme="majorHAnsi" w:cstheme="majorBidi"/>
      <w:color w:val="1F3763" w:themeColor="accent1" w:themeShade="7F"/>
    </w:rPr>
  </w:style>
  <w:style w:type="character" w:customStyle="1" w:styleId="Titre6Car">
    <w:name w:val="Titre 6 Car"/>
    <w:basedOn w:val="Policepardfaut"/>
    <w:link w:val="Titre6"/>
    <w:uiPriority w:val="9"/>
    <w:rsid w:val="00740011"/>
    <w:rPr>
      <w:rFonts w:asciiTheme="majorHAnsi" w:eastAsiaTheme="majorEastAsia" w:hAnsiTheme="majorHAnsi" w:cstheme="majorBidi"/>
      <w:i/>
      <w:iCs/>
      <w:color w:val="1F3763" w:themeColor="accent1" w:themeShade="7F"/>
    </w:rPr>
  </w:style>
  <w:style w:type="character" w:customStyle="1" w:styleId="Titre7Car">
    <w:name w:val="Titre 7 Car"/>
    <w:basedOn w:val="Policepardfaut"/>
    <w:link w:val="Titre7"/>
    <w:uiPriority w:val="9"/>
    <w:rsid w:val="00740011"/>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740011"/>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740011"/>
    <w:rPr>
      <w:rFonts w:asciiTheme="majorHAnsi" w:eastAsiaTheme="majorEastAsia" w:hAnsiTheme="majorHAnsi" w:cstheme="majorBidi"/>
      <w:i/>
      <w:iCs/>
      <w:color w:val="404040" w:themeColor="text1" w:themeTint="BF"/>
      <w:sz w:val="20"/>
      <w:szCs w:val="20"/>
    </w:rPr>
  </w:style>
  <w:style w:type="character" w:styleId="Marquedecommentaire">
    <w:name w:val="annotation reference"/>
    <w:basedOn w:val="Policepardfaut"/>
    <w:uiPriority w:val="99"/>
    <w:semiHidden/>
    <w:unhideWhenUsed/>
    <w:rsid w:val="00740011"/>
    <w:rPr>
      <w:sz w:val="16"/>
      <w:szCs w:val="16"/>
    </w:rPr>
  </w:style>
  <w:style w:type="paragraph" w:styleId="Commentaire">
    <w:name w:val="annotation text"/>
    <w:basedOn w:val="Normal"/>
    <w:link w:val="CommentaireCar"/>
    <w:uiPriority w:val="99"/>
    <w:semiHidden/>
    <w:unhideWhenUsed/>
    <w:rsid w:val="00740011"/>
    <w:pPr>
      <w:spacing w:after="200" w:line="240" w:lineRule="auto"/>
      <w:contextualSpacing/>
      <w:pPrChange w:id="7" w:author="FURNON Cyril" w:date="2023-08-18T00:11:00Z">
        <w:pPr>
          <w:spacing w:after="200" w:line="259" w:lineRule="auto"/>
          <w:contextualSpacing/>
        </w:pPr>
      </w:pPrChange>
    </w:pPr>
    <w:rPr>
      <w:sz w:val="20"/>
      <w:szCs w:val="20"/>
      <w:rPrChange w:id="7" w:author="FURNON Cyril" w:date="2023-08-18T00:11:00Z">
        <w:rPr>
          <w:rFonts w:asciiTheme="minorHAnsi" w:eastAsiaTheme="minorHAnsi" w:hAnsiTheme="minorHAnsi" w:cstheme="minorBidi"/>
          <w:lang w:val="fr-FR" w:eastAsia="en-US" w:bidi="ar-SA"/>
        </w:rPr>
      </w:rPrChange>
    </w:rPr>
  </w:style>
  <w:style w:type="character" w:customStyle="1" w:styleId="CommentaireCar">
    <w:name w:val="Commentaire Car"/>
    <w:basedOn w:val="Policepardfaut"/>
    <w:link w:val="Commentaire"/>
    <w:uiPriority w:val="99"/>
    <w:semiHidden/>
    <w:rsid w:val="00740011"/>
    <w:rPr>
      <w:sz w:val="20"/>
      <w:szCs w:val="20"/>
    </w:rPr>
  </w:style>
  <w:style w:type="table" w:styleId="Listeclaire-Accent1">
    <w:name w:val="Light List Accent 1"/>
    <w:basedOn w:val="TableauNormal"/>
    <w:uiPriority w:val="61"/>
    <w:rsid w:val="0074001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paragraph" w:styleId="Rvision">
    <w:name w:val="Revision"/>
    <w:hidden/>
    <w:uiPriority w:val="99"/>
    <w:semiHidden/>
    <w:rsid w:val="006F059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6954">
      <w:bodyDiv w:val="1"/>
      <w:marLeft w:val="0"/>
      <w:marRight w:val="0"/>
      <w:marTop w:val="0"/>
      <w:marBottom w:val="0"/>
      <w:divBdr>
        <w:top w:val="none" w:sz="0" w:space="0" w:color="auto"/>
        <w:left w:val="none" w:sz="0" w:space="0" w:color="auto"/>
        <w:bottom w:val="none" w:sz="0" w:space="0" w:color="auto"/>
        <w:right w:val="none" w:sz="0" w:space="0" w:color="auto"/>
      </w:divBdr>
    </w:div>
    <w:div w:id="7143822">
      <w:bodyDiv w:val="1"/>
      <w:marLeft w:val="0"/>
      <w:marRight w:val="0"/>
      <w:marTop w:val="0"/>
      <w:marBottom w:val="0"/>
      <w:divBdr>
        <w:top w:val="none" w:sz="0" w:space="0" w:color="auto"/>
        <w:left w:val="none" w:sz="0" w:space="0" w:color="auto"/>
        <w:bottom w:val="none" w:sz="0" w:space="0" w:color="auto"/>
        <w:right w:val="none" w:sz="0" w:space="0" w:color="auto"/>
      </w:divBdr>
    </w:div>
    <w:div w:id="11689287">
      <w:bodyDiv w:val="1"/>
      <w:marLeft w:val="0"/>
      <w:marRight w:val="0"/>
      <w:marTop w:val="0"/>
      <w:marBottom w:val="0"/>
      <w:divBdr>
        <w:top w:val="none" w:sz="0" w:space="0" w:color="auto"/>
        <w:left w:val="none" w:sz="0" w:space="0" w:color="auto"/>
        <w:bottom w:val="none" w:sz="0" w:space="0" w:color="auto"/>
        <w:right w:val="none" w:sz="0" w:space="0" w:color="auto"/>
      </w:divBdr>
    </w:div>
    <w:div w:id="12340982">
      <w:bodyDiv w:val="1"/>
      <w:marLeft w:val="0"/>
      <w:marRight w:val="0"/>
      <w:marTop w:val="0"/>
      <w:marBottom w:val="0"/>
      <w:divBdr>
        <w:top w:val="none" w:sz="0" w:space="0" w:color="auto"/>
        <w:left w:val="none" w:sz="0" w:space="0" w:color="auto"/>
        <w:bottom w:val="none" w:sz="0" w:space="0" w:color="auto"/>
        <w:right w:val="none" w:sz="0" w:space="0" w:color="auto"/>
      </w:divBdr>
    </w:div>
    <w:div w:id="30887617">
      <w:bodyDiv w:val="1"/>
      <w:marLeft w:val="0"/>
      <w:marRight w:val="0"/>
      <w:marTop w:val="0"/>
      <w:marBottom w:val="0"/>
      <w:divBdr>
        <w:top w:val="none" w:sz="0" w:space="0" w:color="auto"/>
        <w:left w:val="none" w:sz="0" w:space="0" w:color="auto"/>
        <w:bottom w:val="none" w:sz="0" w:space="0" w:color="auto"/>
        <w:right w:val="none" w:sz="0" w:space="0" w:color="auto"/>
      </w:divBdr>
      <w:divsChild>
        <w:div w:id="482694551">
          <w:marLeft w:val="0"/>
          <w:marRight w:val="0"/>
          <w:marTop w:val="0"/>
          <w:marBottom w:val="0"/>
          <w:divBdr>
            <w:top w:val="none" w:sz="0" w:space="0" w:color="auto"/>
            <w:left w:val="none" w:sz="0" w:space="0" w:color="auto"/>
            <w:bottom w:val="none" w:sz="0" w:space="0" w:color="auto"/>
            <w:right w:val="none" w:sz="0" w:space="0" w:color="auto"/>
          </w:divBdr>
          <w:divsChild>
            <w:div w:id="242885221">
              <w:marLeft w:val="0"/>
              <w:marRight w:val="0"/>
              <w:marTop w:val="0"/>
              <w:marBottom w:val="0"/>
              <w:divBdr>
                <w:top w:val="none" w:sz="0" w:space="0" w:color="auto"/>
                <w:left w:val="none" w:sz="0" w:space="0" w:color="auto"/>
                <w:bottom w:val="none" w:sz="0" w:space="0" w:color="auto"/>
                <w:right w:val="none" w:sz="0" w:space="0" w:color="auto"/>
              </w:divBdr>
            </w:div>
          </w:divsChild>
        </w:div>
        <w:div w:id="2015064521">
          <w:marLeft w:val="0"/>
          <w:marRight w:val="0"/>
          <w:marTop w:val="0"/>
          <w:marBottom w:val="0"/>
          <w:divBdr>
            <w:top w:val="none" w:sz="0" w:space="0" w:color="auto"/>
            <w:left w:val="none" w:sz="0" w:space="0" w:color="auto"/>
            <w:bottom w:val="none" w:sz="0" w:space="0" w:color="auto"/>
            <w:right w:val="none" w:sz="0" w:space="0" w:color="auto"/>
          </w:divBdr>
          <w:divsChild>
            <w:div w:id="1860771138">
              <w:marLeft w:val="0"/>
              <w:marRight w:val="0"/>
              <w:marTop w:val="0"/>
              <w:marBottom w:val="0"/>
              <w:divBdr>
                <w:top w:val="none" w:sz="0" w:space="0" w:color="auto"/>
                <w:left w:val="none" w:sz="0" w:space="0" w:color="auto"/>
                <w:bottom w:val="none" w:sz="0" w:space="0" w:color="auto"/>
                <w:right w:val="none" w:sz="0" w:space="0" w:color="auto"/>
              </w:divBdr>
              <w:divsChild>
                <w:div w:id="8704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79930">
          <w:marLeft w:val="0"/>
          <w:marRight w:val="0"/>
          <w:marTop w:val="0"/>
          <w:marBottom w:val="0"/>
          <w:divBdr>
            <w:top w:val="none" w:sz="0" w:space="0" w:color="auto"/>
            <w:left w:val="none" w:sz="0" w:space="0" w:color="auto"/>
            <w:bottom w:val="none" w:sz="0" w:space="0" w:color="auto"/>
            <w:right w:val="none" w:sz="0" w:space="0" w:color="auto"/>
          </w:divBdr>
          <w:divsChild>
            <w:div w:id="1661156348">
              <w:marLeft w:val="0"/>
              <w:marRight w:val="0"/>
              <w:marTop w:val="0"/>
              <w:marBottom w:val="0"/>
              <w:divBdr>
                <w:top w:val="none" w:sz="0" w:space="0" w:color="auto"/>
                <w:left w:val="none" w:sz="0" w:space="0" w:color="auto"/>
                <w:bottom w:val="none" w:sz="0" w:space="0" w:color="auto"/>
                <w:right w:val="none" w:sz="0" w:space="0" w:color="auto"/>
              </w:divBdr>
            </w:div>
          </w:divsChild>
        </w:div>
        <w:div w:id="1000617093">
          <w:marLeft w:val="0"/>
          <w:marRight w:val="0"/>
          <w:marTop w:val="0"/>
          <w:marBottom w:val="0"/>
          <w:divBdr>
            <w:top w:val="none" w:sz="0" w:space="0" w:color="auto"/>
            <w:left w:val="none" w:sz="0" w:space="0" w:color="auto"/>
            <w:bottom w:val="none" w:sz="0" w:space="0" w:color="auto"/>
            <w:right w:val="none" w:sz="0" w:space="0" w:color="auto"/>
          </w:divBdr>
          <w:divsChild>
            <w:div w:id="1078552134">
              <w:marLeft w:val="0"/>
              <w:marRight w:val="0"/>
              <w:marTop w:val="0"/>
              <w:marBottom w:val="0"/>
              <w:divBdr>
                <w:top w:val="none" w:sz="0" w:space="0" w:color="auto"/>
                <w:left w:val="none" w:sz="0" w:space="0" w:color="auto"/>
                <w:bottom w:val="none" w:sz="0" w:space="0" w:color="auto"/>
                <w:right w:val="none" w:sz="0" w:space="0" w:color="auto"/>
              </w:divBdr>
              <w:divsChild>
                <w:div w:id="51858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93932">
          <w:marLeft w:val="0"/>
          <w:marRight w:val="0"/>
          <w:marTop w:val="0"/>
          <w:marBottom w:val="0"/>
          <w:divBdr>
            <w:top w:val="none" w:sz="0" w:space="0" w:color="auto"/>
            <w:left w:val="none" w:sz="0" w:space="0" w:color="auto"/>
            <w:bottom w:val="none" w:sz="0" w:space="0" w:color="auto"/>
            <w:right w:val="none" w:sz="0" w:space="0" w:color="auto"/>
          </w:divBdr>
          <w:divsChild>
            <w:div w:id="1748841162">
              <w:marLeft w:val="0"/>
              <w:marRight w:val="0"/>
              <w:marTop w:val="0"/>
              <w:marBottom w:val="0"/>
              <w:divBdr>
                <w:top w:val="none" w:sz="0" w:space="0" w:color="auto"/>
                <w:left w:val="none" w:sz="0" w:space="0" w:color="auto"/>
                <w:bottom w:val="none" w:sz="0" w:space="0" w:color="auto"/>
                <w:right w:val="none" w:sz="0" w:space="0" w:color="auto"/>
              </w:divBdr>
            </w:div>
          </w:divsChild>
        </w:div>
        <w:div w:id="1515224933">
          <w:marLeft w:val="0"/>
          <w:marRight w:val="0"/>
          <w:marTop w:val="0"/>
          <w:marBottom w:val="0"/>
          <w:divBdr>
            <w:top w:val="none" w:sz="0" w:space="0" w:color="auto"/>
            <w:left w:val="none" w:sz="0" w:space="0" w:color="auto"/>
            <w:bottom w:val="none" w:sz="0" w:space="0" w:color="auto"/>
            <w:right w:val="none" w:sz="0" w:space="0" w:color="auto"/>
          </w:divBdr>
          <w:divsChild>
            <w:div w:id="1417557695">
              <w:marLeft w:val="0"/>
              <w:marRight w:val="0"/>
              <w:marTop w:val="0"/>
              <w:marBottom w:val="0"/>
              <w:divBdr>
                <w:top w:val="none" w:sz="0" w:space="0" w:color="auto"/>
                <w:left w:val="none" w:sz="0" w:space="0" w:color="auto"/>
                <w:bottom w:val="none" w:sz="0" w:space="0" w:color="auto"/>
                <w:right w:val="none" w:sz="0" w:space="0" w:color="auto"/>
              </w:divBdr>
              <w:divsChild>
                <w:div w:id="166851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52968">
      <w:bodyDiv w:val="1"/>
      <w:marLeft w:val="0"/>
      <w:marRight w:val="0"/>
      <w:marTop w:val="0"/>
      <w:marBottom w:val="0"/>
      <w:divBdr>
        <w:top w:val="none" w:sz="0" w:space="0" w:color="auto"/>
        <w:left w:val="none" w:sz="0" w:space="0" w:color="auto"/>
        <w:bottom w:val="none" w:sz="0" w:space="0" w:color="auto"/>
        <w:right w:val="none" w:sz="0" w:space="0" w:color="auto"/>
      </w:divBdr>
    </w:div>
    <w:div w:id="75983735">
      <w:bodyDiv w:val="1"/>
      <w:marLeft w:val="0"/>
      <w:marRight w:val="0"/>
      <w:marTop w:val="0"/>
      <w:marBottom w:val="0"/>
      <w:divBdr>
        <w:top w:val="none" w:sz="0" w:space="0" w:color="auto"/>
        <w:left w:val="none" w:sz="0" w:space="0" w:color="auto"/>
        <w:bottom w:val="none" w:sz="0" w:space="0" w:color="auto"/>
        <w:right w:val="none" w:sz="0" w:space="0" w:color="auto"/>
      </w:divBdr>
    </w:div>
    <w:div w:id="82993807">
      <w:bodyDiv w:val="1"/>
      <w:marLeft w:val="0"/>
      <w:marRight w:val="0"/>
      <w:marTop w:val="0"/>
      <w:marBottom w:val="0"/>
      <w:divBdr>
        <w:top w:val="none" w:sz="0" w:space="0" w:color="auto"/>
        <w:left w:val="none" w:sz="0" w:space="0" w:color="auto"/>
        <w:bottom w:val="none" w:sz="0" w:space="0" w:color="auto"/>
        <w:right w:val="none" w:sz="0" w:space="0" w:color="auto"/>
      </w:divBdr>
    </w:div>
    <w:div w:id="90708514">
      <w:bodyDiv w:val="1"/>
      <w:marLeft w:val="0"/>
      <w:marRight w:val="0"/>
      <w:marTop w:val="0"/>
      <w:marBottom w:val="0"/>
      <w:divBdr>
        <w:top w:val="none" w:sz="0" w:space="0" w:color="auto"/>
        <w:left w:val="none" w:sz="0" w:space="0" w:color="auto"/>
        <w:bottom w:val="none" w:sz="0" w:space="0" w:color="auto"/>
        <w:right w:val="none" w:sz="0" w:space="0" w:color="auto"/>
      </w:divBdr>
    </w:div>
    <w:div w:id="92937491">
      <w:bodyDiv w:val="1"/>
      <w:marLeft w:val="0"/>
      <w:marRight w:val="0"/>
      <w:marTop w:val="0"/>
      <w:marBottom w:val="0"/>
      <w:divBdr>
        <w:top w:val="none" w:sz="0" w:space="0" w:color="auto"/>
        <w:left w:val="none" w:sz="0" w:space="0" w:color="auto"/>
        <w:bottom w:val="none" w:sz="0" w:space="0" w:color="auto"/>
        <w:right w:val="none" w:sz="0" w:space="0" w:color="auto"/>
      </w:divBdr>
    </w:div>
    <w:div w:id="104547449">
      <w:bodyDiv w:val="1"/>
      <w:marLeft w:val="0"/>
      <w:marRight w:val="0"/>
      <w:marTop w:val="0"/>
      <w:marBottom w:val="0"/>
      <w:divBdr>
        <w:top w:val="none" w:sz="0" w:space="0" w:color="auto"/>
        <w:left w:val="none" w:sz="0" w:space="0" w:color="auto"/>
        <w:bottom w:val="none" w:sz="0" w:space="0" w:color="auto"/>
        <w:right w:val="none" w:sz="0" w:space="0" w:color="auto"/>
      </w:divBdr>
    </w:div>
    <w:div w:id="113989960">
      <w:bodyDiv w:val="1"/>
      <w:marLeft w:val="0"/>
      <w:marRight w:val="0"/>
      <w:marTop w:val="0"/>
      <w:marBottom w:val="0"/>
      <w:divBdr>
        <w:top w:val="none" w:sz="0" w:space="0" w:color="auto"/>
        <w:left w:val="none" w:sz="0" w:space="0" w:color="auto"/>
        <w:bottom w:val="none" w:sz="0" w:space="0" w:color="auto"/>
        <w:right w:val="none" w:sz="0" w:space="0" w:color="auto"/>
      </w:divBdr>
    </w:div>
    <w:div w:id="147214488">
      <w:bodyDiv w:val="1"/>
      <w:marLeft w:val="0"/>
      <w:marRight w:val="0"/>
      <w:marTop w:val="0"/>
      <w:marBottom w:val="0"/>
      <w:divBdr>
        <w:top w:val="none" w:sz="0" w:space="0" w:color="auto"/>
        <w:left w:val="none" w:sz="0" w:space="0" w:color="auto"/>
        <w:bottom w:val="none" w:sz="0" w:space="0" w:color="auto"/>
        <w:right w:val="none" w:sz="0" w:space="0" w:color="auto"/>
      </w:divBdr>
    </w:div>
    <w:div w:id="240220827">
      <w:bodyDiv w:val="1"/>
      <w:marLeft w:val="0"/>
      <w:marRight w:val="0"/>
      <w:marTop w:val="0"/>
      <w:marBottom w:val="0"/>
      <w:divBdr>
        <w:top w:val="none" w:sz="0" w:space="0" w:color="auto"/>
        <w:left w:val="none" w:sz="0" w:space="0" w:color="auto"/>
        <w:bottom w:val="none" w:sz="0" w:space="0" w:color="auto"/>
        <w:right w:val="none" w:sz="0" w:space="0" w:color="auto"/>
      </w:divBdr>
    </w:div>
    <w:div w:id="257641961">
      <w:bodyDiv w:val="1"/>
      <w:marLeft w:val="0"/>
      <w:marRight w:val="0"/>
      <w:marTop w:val="0"/>
      <w:marBottom w:val="0"/>
      <w:divBdr>
        <w:top w:val="none" w:sz="0" w:space="0" w:color="auto"/>
        <w:left w:val="none" w:sz="0" w:space="0" w:color="auto"/>
        <w:bottom w:val="none" w:sz="0" w:space="0" w:color="auto"/>
        <w:right w:val="none" w:sz="0" w:space="0" w:color="auto"/>
      </w:divBdr>
    </w:div>
    <w:div w:id="310329208">
      <w:bodyDiv w:val="1"/>
      <w:marLeft w:val="0"/>
      <w:marRight w:val="0"/>
      <w:marTop w:val="0"/>
      <w:marBottom w:val="0"/>
      <w:divBdr>
        <w:top w:val="none" w:sz="0" w:space="0" w:color="auto"/>
        <w:left w:val="none" w:sz="0" w:space="0" w:color="auto"/>
        <w:bottom w:val="none" w:sz="0" w:space="0" w:color="auto"/>
        <w:right w:val="none" w:sz="0" w:space="0" w:color="auto"/>
      </w:divBdr>
    </w:div>
    <w:div w:id="354310051">
      <w:bodyDiv w:val="1"/>
      <w:marLeft w:val="0"/>
      <w:marRight w:val="0"/>
      <w:marTop w:val="0"/>
      <w:marBottom w:val="0"/>
      <w:divBdr>
        <w:top w:val="none" w:sz="0" w:space="0" w:color="auto"/>
        <w:left w:val="none" w:sz="0" w:space="0" w:color="auto"/>
        <w:bottom w:val="none" w:sz="0" w:space="0" w:color="auto"/>
        <w:right w:val="none" w:sz="0" w:space="0" w:color="auto"/>
      </w:divBdr>
    </w:div>
    <w:div w:id="395713890">
      <w:bodyDiv w:val="1"/>
      <w:marLeft w:val="0"/>
      <w:marRight w:val="0"/>
      <w:marTop w:val="0"/>
      <w:marBottom w:val="0"/>
      <w:divBdr>
        <w:top w:val="none" w:sz="0" w:space="0" w:color="auto"/>
        <w:left w:val="none" w:sz="0" w:space="0" w:color="auto"/>
        <w:bottom w:val="none" w:sz="0" w:space="0" w:color="auto"/>
        <w:right w:val="none" w:sz="0" w:space="0" w:color="auto"/>
      </w:divBdr>
    </w:div>
    <w:div w:id="432241794">
      <w:bodyDiv w:val="1"/>
      <w:marLeft w:val="0"/>
      <w:marRight w:val="0"/>
      <w:marTop w:val="0"/>
      <w:marBottom w:val="0"/>
      <w:divBdr>
        <w:top w:val="none" w:sz="0" w:space="0" w:color="auto"/>
        <w:left w:val="none" w:sz="0" w:space="0" w:color="auto"/>
        <w:bottom w:val="none" w:sz="0" w:space="0" w:color="auto"/>
        <w:right w:val="none" w:sz="0" w:space="0" w:color="auto"/>
      </w:divBdr>
    </w:div>
    <w:div w:id="438448215">
      <w:bodyDiv w:val="1"/>
      <w:marLeft w:val="0"/>
      <w:marRight w:val="0"/>
      <w:marTop w:val="0"/>
      <w:marBottom w:val="0"/>
      <w:divBdr>
        <w:top w:val="none" w:sz="0" w:space="0" w:color="auto"/>
        <w:left w:val="none" w:sz="0" w:space="0" w:color="auto"/>
        <w:bottom w:val="none" w:sz="0" w:space="0" w:color="auto"/>
        <w:right w:val="none" w:sz="0" w:space="0" w:color="auto"/>
      </w:divBdr>
    </w:div>
    <w:div w:id="634406354">
      <w:bodyDiv w:val="1"/>
      <w:marLeft w:val="0"/>
      <w:marRight w:val="0"/>
      <w:marTop w:val="0"/>
      <w:marBottom w:val="0"/>
      <w:divBdr>
        <w:top w:val="none" w:sz="0" w:space="0" w:color="auto"/>
        <w:left w:val="none" w:sz="0" w:space="0" w:color="auto"/>
        <w:bottom w:val="none" w:sz="0" w:space="0" w:color="auto"/>
        <w:right w:val="none" w:sz="0" w:space="0" w:color="auto"/>
      </w:divBdr>
    </w:div>
    <w:div w:id="774134053">
      <w:bodyDiv w:val="1"/>
      <w:marLeft w:val="0"/>
      <w:marRight w:val="0"/>
      <w:marTop w:val="0"/>
      <w:marBottom w:val="0"/>
      <w:divBdr>
        <w:top w:val="none" w:sz="0" w:space="0" w:color="auto"/>
        <w:left w:val="none" w:sz="0" w:space="0" w:color="auto"/>
        <w:bottom w:val="none" w:sz="0" w:space="0" w:color="auto"/>
        <w:right w:val="none" w:sz="0" w:space="0" w:color="auto"/>
      </w:divBdr>
    </w:div>
    <w:div w:id="779034831">
      <w:bodyDiv w:val="1"/>
      <w:marLeft w:val="0"/>
      <w:marRight w:val="0"/>
      <w:marTop w:val="0"/>
      <w:marBottom w:val="0"/>
      <w:divBdr>
        <w:top w:val="none" w:sz="0" w:space="0" w:color="auto"/>
        <w:left w:val="none" w:sz="0" w:space="0" w:color="auto"/>
        <w:bottom w:val="none" w:sz="0" w:space="0" w:color="auto"/>
        <w:right w:val="none" w:sz="0" w:space="0" w:color="auto"/>
      </w:divBdr>
    </w:div>
    <w:div w:id="784234789">
      <w:bodyDiv w:val="1"/>
      <w:marLeft w:val="0"/>
      <w:marRight w:val="0"/>
      <w:marTop w:val="0"/>
      <w:marBottom w:val="0"/>
      <w:divBdr>
        <w:top w:val="none" w:sz="0" w:space="0" w:color="auto"/>
        <w:left w:val="none" w:sz="0" w:space="0" w:color="auto"/>
        <w:bottom w:val="none" w:sz="0" w:space="0" w:color="auto"/>
        <w:right w:val="none" w:sz="0" w:space="0" w:color="auto"/>
      </w:divBdr>
    </w:div>
    <w:div w:id="818961640">
      <w:bodyDiv w:val="1"/>
      <w:marLeft w:val="0"/>
      <w:marRight w:val="0"/>
      <w:marTop w:val="0"/>
      <w:marBottom w:val="0"/>
      <w:divBdr>
        <w:top w:val="none" w:sz="0" w:space="0" w:color="auto"/>
        <w:left w:val="none" w:sz="0" w:space="0" w:color="auto"/>
        <w:bottom w:val="none" w:sz="0" w:space="0" w:color="auto"/>
        <w:right w:val="none" w:sz="0" w:space="0" w:color="auto"/>
      </w:divBdr>
    </w:div>
    <w:div w:id="824660182">
      <w:bodyDiv w:val="1"/>
      <w:marLeft w:val="0"/>
      <w:marRight w:val="0"/>
      <w:marTop w:val="0"/>
      <w:marBottom w:val="0"/>
      <w:divBdr>
        <w:top w:val="none" w:sz="0" w:space="0" w:color="auto"/>
        <w:left w:val="none" w:sz="0" w:space="0" w:color="auto"/>
        <w:bottom w:val="none" w:sz="0" w:space="0" w:color="auto"/>
        <w:right w:val="none" w:sz="0" w:space="0" w:color="auto"/>
      </w:divBdr>
    </w:div>
    <w:div w:id="851604897">
      <w:bodyDiv w:val="1"/>
      <w:marLeft w:val="0"/>
      <w:marRight w:val="0"/>
      <w:marTop w:val="0"/>
      <w:marBottom w:val="0"/>
      <w:divBdr>
        <w:top w:val="none" w:sz="0" w:space="0" w:color="auto"/>
        <w:left w:val="none" w:sz="0" w:space="0" w:color="auto"/>
        <w:bottom w:val="none" w:sz="0" w:space="0" w:color="auto"/>
        <w:right w:val="none" w:sz="0" w:space="0" w:color="auto"/>
      </w:divBdr>
      <w:divsChild>
        <w:div w:id="182793655">
          <w:marLeft w:val="547"/>
          <w:marRight w:val="0"/>
          <w:marTop w:val="0"/>
          <w:marBottom w:val="0"/>
          <w:divBdr>
            <w:top w:val="none" w:sz="0" w:space="0" w:color="auto"/>
            <w:left w:val="none" w:sz="0" w:space="0" w:color="auto"/>
            <w:bottom w:val="none" w:sz="0" w:space="0" w:color="auto"/>
            <w:right w:val="none" w:sz="0" w:space="0" w:color="auto"/>
          </w:divBdr>
        </w:div>
      </w:divsChild>
    </w:div>
    <w:div w:id="855576182">
      <w:bodyDiv w:val="1"/>
      <w:marLeft w:val="0"/>
      <w:marRight w:val="0"/>
      <w:marTop w:val="0"/>
      <w:marBottom w:val="0"/>
      <w:divBdr>
        <w:top w:val="none" w:sz="0" w:space="0" w:color="auto"/>
        <w:left w:val="none" w:sz="0" w:space="0" w:color="auto"/>
        <w:bottom w:val="none" w:sz="0" w:space="0" w:color="auto"/>
        <w:right w:val="none" w:sz="0" w:space="0" w:color="auto"/>
      </w:divBdr>
    </w:div>
    <w:div w:id="858201018">
      <w:bodyDiv w:val="1"/>
      <w:marLeft w:val="0"/>
      <w:marRight w:val="0"/>
      <w:marTop w:val="0"/>
      <w:marBottom w:val="0"/>
      <w:divBdr>
        <w:top w:val="none" w:sz="0" w:space="0" w:color="auto"/>
        <w:left w:val="none" w:sz="0" w:space="0" w:color="auto"/>
        <w:bottom w:val="none" w:sz="0" w:space="0" w:color="auto"/>
        <w:right w:val="none" w:sz="0" w:space="0" w:color="auto"/>
      </w:divBdr>
    </w:div>
    <w:div w:id="873542959">
      <w:bodyDiv w:val="1"/>
      <w:marLeft w:val="0"/>
      <w:marRight w:val="0"/>
      <w:marTop w:val="0"/>
      <w:marBottom w:val="0"/>
      <w:divBdr>
        <w:top w:val="none" w:sz="0" w:space="0" w:color="auto"/>
        <w:left w:val="none" w:sz="0" w:space="0" w:color="auto"/>
        <w:bottom w:val="none" w:sz="0" w:space="0" w:color="auto"/>
        <w:right w:val="none" w:sz="0" w:space="0" w:color="auto"/>
      </w:divBdr>
      <w:divsChild>
        <w:div w:id="1651522435">
          <w:marLeft w:val="547"/>
          <w:marRight w:val="0"/>
          <w:marTop w:val="0"/>
          <w:marBottom w:val="0"/>
          <w:divBdr>
            <w:top w:val="none" w:sz="0" w:space="0" w:color="auto"/>
            <w:left w:val="none" w:sz="0" w:space="0" w:color="auto"/>
            <w:bottom w:val="none" w:sz="0" w:space="0" w:color="auto"/>
            <w:right w:val="none" w:sz="0" w:space="0" w:color="auto"/>
          </w:divBdr>
        </w:div>
      </w:divsChild>
    </w:div>
    <w:div w:id="897741322">
      <w:bodyDiv w:val="1"/>
      <w:marLeft w:val="0"/>
      <w:marRight w:val="0"/>
      <w:marTop w:val="0"/>
      <w:marBottom w:val="0"/>
      <w:divBdr>
        <w:top w:val="none" w:sz="0" w:space="0" w:color="auto"/>
        <w:left w:val="none" w:sz="0" w:space="0" w:color="auto"/>
        <w:bottom w:val="none" w:sz="0" w:space="0" w:color="auto"/>
        <w:right w:val="none" w:sz="0" w:space="0" w:color="auto"/>
      </w:divBdr>
    </w:div>
    <w:div w:id="905721026">
      <w:bodyDiv w:val="1"/>
      <w:marLeft w:val="0"/>
      <w:marRight w:val="0"/>
      <w:marTop w:val="0"/>
      <w:marBottom w:val="0"/>
      <w:divBdr>
        <w:top w:val="none" w:sz="0" w:space="0" w:color="auto"/>
        <w:left w:val="none" w:sz="0" w:space="0" w:color="auto"/>
        <w:bottom w:val="none" w:sz="0" w:space="0" w:color="auto"/>
        <w:right w:val="none" w:sz="0" w:space="0" w:color="auto"/>
      </w:divBdr>
    </w:div>
    <w:div w:id="917177773">
      <w:bodyDiv w:val="1"/>
      <w:marLeft w:val="0"/>
      <w:marRight w:val="0"/>
      <w:marTop w:val="0"/>
      <w:marBottom w:val="0"/>
      <w:divBdr>
        <w:top w:val="none" w:sz="0" w:space="0" w:color="auto"/>
        <w:left w:val="none" w:sz="0" w:space="0" w:color="auto"/>
        <w:bottom w:val="none" w:sz="0" w:space="0" w:color="auto"/>
        <w:right w:val="none" w:sz="0" w:space="0" w:color="auto"/>
      </w:divBdr>
    </w:div>
    <w:div w:id="1096561121">
      <w:bodyDiv w:val="1"/>
      <w:marLeft w:val="0"/>
      <w:marRight w:val="0"/>
      <w:marTop w:val="0"/>
      <w:marBottom w:val="0"/>
      <w:divBdr>
        <w:top w:val="none" w:sz="0" w:space="0" w:color="auto"/>
        <w:left w:val="none" w:sz="0" w:space="0" w:color="auto"/>
        <w:bottom w:val="none" w:sz="0" w:space="0" w:color="auto"/>
        <w:right w:val="none" w:sz="0" w:space="0" w:color="auto"/>
      </w:divBdr>
      <w:divsChild>
        <w:div w:id="1463303567">
          <w:marLeft w:val="547"/>
          <w:marRight w:val="0"/>
          <w:marTop w:val="0"/>
          <w:marBottom w:val="0"/>
          <w:divBdr>
            <w:top w:val="none" w:sz="0" w:space="0" w:color="auto"/>
            <w:left w:val="none" w:sz="0" w:space="0" w:color="auto"/>
            <w:bottom w:val="none" w:sz="0" w:space="0" w:color="auto"/>
            <w:right w:val="none" w:sz="0" w:space="0" w:color="auto"/>
          </w:divBdr>
        </w:div>
      </w:divsChild>
    </w:div>
    <w:div w:id="1173761330">
      <w:bodyDiv w:val="1"/>
      <w:marLeft w:val="0"/>
      <w:marRight w:val="0"/>
      <w:marTop w:val="0"/>
      <w:marBottom w:val="0"/>
      <w:divBdr>
        <w:top w:val="none" w:sz="0" w:space="0" w:color="auto"/>
        <w:left w:val="none" w:sz="0" w:space="0" w:color="auto"/>
        <w:bottom w:val="none" w:sz="0" w:space="0" w:color="auto"/>
        <w:right w:val="none" w:sz="0" w:space="0" w:color="auto"/>
      </w:divBdr>
      <w:divsChild>
        <w:div w:id="1076978330">
          <w:marLeft w:val="547"/>
          <w:marRight w:val="0"/>
          <w:marTop w:val="0"/>
          <w:marBottom w:val="0"/>
          <w:divBdr>
            <w:top w:val="none" w:sz="0" w:space="0" w:color="auto"/>
            <w:left w:val="none" w:sz="0" w:space="0" w:color="auto"/>
            <w:bottom w:val="none" w:sz="0" w:space="0" w:color="auto"/>
            <w:right w:val="none" w:sz="0" w:space="0" w:color="auto"/>
          </w:divBdr>
        </w:div>
      </w:divsChild>
    </w:div>
    <w:div w:id="1270090969">
      <w:bodyDiv w:val="1"/>
      <w:marLeft w:val="0"/>
      <w:marRight w:val="0"/>
      <w:marTop w:val="0"/>
      <w:marBottom w:val="0"/>
      <w:divBdr>
        <w:top w:val="none" w:sz="0" w:space="0" w:color="auto"/>
        <w:left w:val="none" w:sz="0" w:space="0" w:color="auto"/>
        <w:bottom w:val="none" w:sz="0" w:space="0" w:color="auto"/>
        <w:right w:val="none" w:sz="0" w:space="0" w:color="auto"/>
      </w:divBdr>
    </w:div>
    <w:div w:id="1320384381">
      <w:bodyDiv w:val="1"/>
      <w:marLeft w:val="0"/>
      <w:marRight w:val="0"/>
      <w:marTop w:val="0"/>
      <w:marBottom w:val="0"/>
      <w:divBdr>
        <w:top w:val="none" w:sz="0" w:space="0" w:color="auto"/>
        <w:left w:val="none" w:sz="0" w:space="0" w:color="auto"/>
        <w:bottom w:val="none" w:sz="0" w:space="0" w:color="auto"/>
        <w:right w:val="none" w:sz="0" w:space="0" w:color="auto"/>
      </w:divBdr>
    </w:div>
    <w:div w:id="1366638267">
      <w:bodyDiv w:val="1"/>
      <w:marLeft w:val="0"/>
      <w:marRight w:val="0"/>
      <w:marTop w:val="0"/>
      <w:marBottom w:val="0"/>
      <w:divBdr>
        <w:top w:val="none" w:sz="0" w:space="0" w:color="auto"/>
        <w:left w:val="none" w:sz="0" w:space="0" w:color="auto"/>
        <w:bottom w:val="none" w:sz="0" w:space="0" w:color="auto"/>
        <w:right w:val="none" w:sz="0" w:space="0" w:color="auto"/>
      </w:divBdr>
    </w:div>
    <w:div w:id="1385173544">
      <w:bodyDiv w:val="1"/>
      <w:marLeft w:val="0"/>
      <w:marRight w:val="0"/>
      <w:marTop w:val="0"/>
      <w:marBottom w:val="0"/>
      <w:divBdr>
        <w:top w:val="none" w:sz="0" w:space="0" w:color="auto"/>
        <w:left w:val="none" w:sz="0" w:space="0" w:color="auto"/>
        <w:bottom w:val="none" w:sz="0" w:space="0" w:color="auto"/>
        <w:right w:val="none" w:sz="0" w:space="0" w:color="auto"/>
      </w:divBdr>
    </w:div>
    <w:div w:id="1471433351">
      <w:bodyDiv w:val="1"/>
      <w:marLeft w:val="0"/>
      <w:marRight w:val="0"/>
      <w:marTop w:val="0"/>
      <w:marBottom w:val="0"/>
      <w:divBdr>
        <w:top w:val="none" w:sz="0" w:space="0" w:color="auto"/>
        <w:left w:val="none" w:sz="0" w:space="0" w:color="auto"/>
        <w:bottom w:val="none" w:sz="0" w:space="0" w:color="auto"/>
        <w:right w:val="none" w:sz="0" w:space="0" w:color="auto"/>
      </w:divBdr>
    </w:div>
    <w:div w:id="1536625788">
      <w:bodyDiv w:val="1"/>
      <w:marLeft w:val="0"/>
      <w:marRight w:val="0"/>
      <w:marTop w:val="0"/>
      <w:marBottom w:val="0"/>
      <w:divBdr>
        <w:top w:val="none" w:sz="0" w:space="0" w:color="auto"/>
        <w:left w:val="none" w:sz="0" w:space="0" w:color="auto"/>
        <w:bottom w:val="none" w:sz="0" w:space="0" w:color="auto"/>
        <w:right w:val="none" w:sz="0" w:space="0" w:color="auto"/>
      </w:divBdr>
    </w:div>
    <w:div w:id="1586037623">
      <w:bodyDiv w:val="1"/>
      <w:marLeft w:val="0"/>
      <w:marRight w:val="0"/>
      <w:marTop w:val="0"/>
      <w:marBottom w:val="0"/>
      <w:divBdr>
        <w:top w:val="none" w:sz="0" w:space="0" w:color="auto"/>
        <w:left w:val="none" w:sz="0" w:space="0" w:color="auto"/>
        <w:bottom w:val="none" w:sz="0" w:space="0" w:color="auto"/>
        <w:right w:val="none" w:sz="0" w:space="0" w:color="auto"/>
      </w:divBdr>
    </w:div>
    <w:div w:id="1633512579">
      <w:bodyDiv w:val="1"/>
      <w:marLeft w:val="0"/>
      <w:marRight w:val="0"/>
      <w:marTop w:val="0"/>
      <w:marBottom w:val="0"/>
      <w:divBdr>
        <w:top w:val="none" w:sz="0" w:space="0" w:color="auto"/>
        <w:left w:val="none" w:sz="0" w:space="0" w:color="auto"/>
        <w:bottom w:val="none" w:sz="0" w:space="0" w:color="auto"/>
        <w:right w:val="none" w:sz="0" w:space="0" w:color="auto"/>
      </w:divBdr>
    </w:div>
    <w:div w:id="1673027334">
      <w:bodyDiv w:val="1"/>
      <w:marLeft w:val="0"/>
      <w:marRight w:val="0"/>
      <w:marTop w:val="0"/>
      <w:marBottom w:val="0"/>
      <w:divBdr>
        <w:top w:val="none" w:sz="0" w:space="0" w:color="auto"/>
        <w:left w:val="none" w:sz="0" w:space="0" w:color="auto"/>
        <w:bottom w:val="none" w:sz="0" w:space="0" w:color="auto"/>
        <w:right w:val="none" w:sz="0" w:space="0" w:color="auto"/>
      </w:divBdr>
    </w:div>
    <w:div w:id="1674844980">
      <w:bodyDiv w:val="1"/>
      <w:marLeft w:val="0"/>
      <w:marRight w:val="0"/>
      <w:marTop w:val="0"/>
      <w:marBottom w:val="0"/>
      <w:divBdr>
        <w:top w:val="none" w:sz="0" w:space="0" w:color="auto"/>
        <w:left w:val="none" w:sz="0" w:space="0" w:color="auto"/>
        <w:bottom w:val="none" w:sz="0" w:space="0" w:color="auto"/>
        <w:right w:val="none" w:sz="0" w:space="0" w:color="auto"/>
      </w:divBdr>
    </w:div>
    <w:div w:id="1694384009">
      <w:bodyDiv w:val="1"/>
      <w:marLeft w:val="0"/>
      <w:marRight w:val="0"/>
      <w:marTop w:val="0"/>
      <w:marBottom w:val="0"/>
      <w:divBdr>
        <w:top w:val="none" w:sz="0" w:space="0" w:color="auto"/>
        <w:left w:val="none" w:sz="0" w:space="0" w:color="auto"/>
        <w:bottom w:val="none" w:sz="0" w:space="0" w:color="auto"/>
        <w:right w:val="none" w:sz="0" w:space="0" w:color="auto"/>
      </w:divBdr>
    </w:div>
    <w:div w:id="1731228942">
      <w:bodyDiv w:val="1"/>
      <w:marLeft w:val="0"/>
      <w:marRight w:val="0"/>
      <w:marTop w:val="0"/>
      <w:marBottom w:val="0"/>
      <w:divBdr>
        <w:top w:val="none" w:sz="0" w:space="0" w:color="auto"/>
        <w:left w:val="none" w:sz="0" w:space="0" w:color="auto"/>
        <w:bottom w:val="none" w:sz="0" w:space="0" w:color="auto"/>
        <w:right w:val="none" w:sz="0" w:space="0" w:color="auto"/>
      </w:divBdr>
    </w:div>
    <w:div w:id="1731267643">
      <w:bodyDiv w:val="1"/>
      <w:marLeft w:val="0"/>
      <w:marRight w:val="0"/>
      <w:marTop w:val="0"/>
      <w:marBottom w:val="0"/>
      <w:divBdr>
        <w:top w:val="none" w:sz="0" w:space="0" w:color="auto"/>
        <w:left w:val="none" w:sz="0" w:space="0" w:color="auto"/>
        <w:bottom w:val="none" w:sz="0" w:space="0" w:color="auto"/>
        <w:right w:val="none" w:sz="0" w:space="0" w:color="auto"/>
      </w:divBdr>
    </w:div>
    <w:div w:id="1829010385">
      <w:bodyDiv w:val="1"/>
      <w:marLeft w:val="0"/>
      <w:marRight w:val="0"/>
      <w:marTop w:val="0"/>
      <w:marBottom w:val="0"/>
      <w:divBdr>
        <w:top w:val="none" w:sz="0" w:space="0" w:color="auto"/>
        <w:left w:val="none" w:sz="0" w:space="0" w:color="auto"/>
        <w:bottom w:val="none" w:sz="0" w:space="0" w:color="auto"/>
        <w:right w:val="none" w:sz="0" w:space="0" w:color="auto"/>
      </w:divBdr>
    </w:div>
    <w:div w:id="1833330134">
      <w:bodyDiv w:val="1"/>
      <w:marLeft w:val="0"/>
      <w:marRight w:val="0"/>
      <w:marTop w:val="0"/>
      <w:marBottom w:val="0"/>
      <w:divBdr>
        <w:top w:val="none" w:sz="0" w:space="0" w:color="auto"/>
        <w:left w:val="none" w:sz="0" w:space="0" w:color="auto"/>
        <w:bottom w:val="none" w:sz="0" w:space="0" w:color="auto"/>
        <w:right w:val="none" w:sz="0" w:space="0" w:color="auto"/>
      </w:divBdr>
    </w:div>
    <w:div w:id="1896119081">
      <w:bodyDiv w:val="1"/>
      <w:marLeft w:val="0"/>
      <w:marRight w:val="0"/>
      <w:marTop w:val="0"/>
      <w:marBottom w:val="0"/>
      <w:divBdr>
        <w:top w:val="none" w:sz="0" w:space="0" w:color="auto"/>
        <w:left w:val="none" w:sz="0" w:space="0" w:color="auto"/>
        <w:bottom w:val="none" w:sz="0" w:space="0" w:color="auto"/>
        <w:right w:val="none" w:sz="0" w:space="0" w:color="auto"/>
      </w:divBdr>
    </w:div>
    <w:div w:id="1933200033">
      <w:bodyDiv w:val="1"/>
      <w:marLeft w:val="0"/>
      <w:marRight w:val="0"/>
      <w:marTop w:val="0"/>
      <w:marBottom w:val="0"/>
      <w:divBdr>
        <w:top w:val="none" w:sz="0" w:space="0" w:color="auto"/>
        <w:left w:val="none" w:sz="0" w:space="0" w:color="auto"/>
        <w:bottom w:val="none" w:sz="0" w:space="0" w:color="auto"/>
        <w:right w:val="none" w:sz="0" w:space="0" w:color="auto"/>
      </w:divBdr>
    </w:div>
    <w:div w:id="1997999172">
      <w:bodyDiv w:val="1"/>
      <w:marLeft w:val="0"/>
      <w:marRight w:val="0"/>
      <w:marTop w:val="0"/>
      <w:marBottom w:val="0"/>
      <w:divBdr>
        <w:top w:val="none" w:sz="0" w:space="0" w:color="auto"/>
        <w:left w:val="none" w:sz="0" w:space="0" w:color="auto"/>
        <w:bottom w:val="none" w:sz="0" w:space="0" w:color="auto"/>
        <w:right w:val="none" w:sz="0" w:space="0" w:color="auto"/>
      </w:divBdr>
    </w:div>
    <w:div w:id="2011714752">
      <w:bodyDiv w:val="1"/>
      <w:marLeft w:val="0"/>
      <w:marRight w:val="0"/>
      <w:marTop w:val="0"/>
      <w:marBottom w:val="0"/>
      <w:divBdr>
        <w:top w:val="none" w:sz="0" w:space="0" w:color="auto"/>
        <w:left w:val="none" w:sz="0" w:space="0" w:color="auto"/>
        <w:bottom w:val="none" w:sz="0" w:space="0" w:color="auto"/>
        <w:right w:val="none" w:sz="0" w:space="0" w:color="auto"/>
      </w:divBdr>
    </w:div>
    <w:div w:id="2075465824">
      <w:bodyDiv w:val="1"/>
      <w:marLeft w:val="0"/>
      <w:marRight w:val="0"/>
      <w:marTop w:val="0"/>
      <w:marBottom w:val="0"/>
      <w:divBdr>
        <w:top w:val="none" w:sz="0" w:space="0" w:color="auto"/>
        <w:left w:val="none" w:sz="0" w:space="0" w:color="auto"/>
        <w:bottom w:val="none" w:sz="0" w:space="0" w:color="auto"/>
        <w:right w:val="none" w:sz="0" w:space="0" w:color="auto"/>
      </w:divBdr>
      <w:divsChild>
        <w:div w:id="1829395422">
          <w:marLeft w:val="0"/>
          <w:marRight w:val="0"/>
          <w:marTop w:val="0"/>
          <w:marBottom w:val="0"/>
          <w:divBdr>
            <w:top w:val="none" w:sz="0" w:space="0" w:color="auto"/>
            <w:left w:val="none" w:sz="0" w:space="0" w:color="auto"/>
            <w:bottom w:val="none" w:sz="0" w:space="0" w:color="auto"/>
            <w:right w:val="none" w:sz="0" w:space="0" w:color="auto"/>
          </w:divBdr>
          <w:divsChild>
            <w:div w:id="439184117">
              <w:marLeft w:val="0"/>
              <w:marRight w:val="0"/>
              <w:marTop w:val="0"/>
              <w:marBottom w:val="0"/>
              <w:divBdr>
                <w:top w:val="none" w:sz="0" w:space="0" w:color="auto"/>
                <w:left w:val="none" w:sz="0" w:space="0" w:color="auto"/>
                <w:bottom w:val="none" w:sz="0" w:space="0" w:color="auto"/>
                <w:right w:val="none" w:sz="0" w:space="0" w:color="auto"/>
              </w:divBdr>
              <w:divsChild>
                <w:div w:id="56317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604462">
      <w:bodyDiv w:val="1"/>
      <w:marLeft w:val="0"/>
      <w:marRight w:val="0"/>
      <w:marTop w:val="0"/>
      <w:marBottom w:val="0"/>
      <w:divBdr>
        <w:top w:val="none" w:sz="0" w:space="0" w:color="auto"/>
        <w:left w:val="none" w:sz="0" w:space="0" w:color="auto"/>
        <w:bottom w:val="none" w:sz="0" w:space="0" w:color="auto"/>
        <w:right w:val="none" w:sz="0" w:space="0" w:color="auto"/>
      </w:divBdr>
    </w:div>
    <w:div w:id="20866786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19.png"/><Relationship Id="rId47" Type="http://schemas.microsoft.com/office/2007/relationships/diagramDrawing" Target="diagrams/drawing4.xml"/><Relationship Id="rId63" Type="http://schemas.openxmlformats.org/officeDocument/2006/relationships/image" Target="media/image32.png"/><Relationship Id="rId68" Type="http://schemas.openxmlformats.org/officeDocument/2006/relationships/diagramColors" Target="diagrams/colors5.xml"/><Relationship Id="rId84" Type="http://schemas.openxmlformats.org/officeDocument/2006/relationships/image" Target="media/image43.emf"/><Relationship Id="rId89" Type="http://schemas.openxmlformats.org/officeDocument/2006/relationships/hyperlink" Target="https://fr.wikipedia.org/wiki/Oracle_Database" TargetMode="External"/><Relationship Id="rId112" Type="http://schemas.openxmlformats.org/officeDocument/2006/relationships/footer" Target="footer1.xml"/><Relationship Id="rId16" Type="http://schemas.openxmlformats.org/officeDocument/2006/relationships/diagramData" Target="diagrams/data1.xml"/><Relationship Id="rId107" Type="http://schemas.openxmlformats.org/officeDocument/2006/relationships/image" Target="media/image50.png"/><Relationship Id="rId11" Type="http://schemas.openxmlformats.org/officeDocument/2006/relationships/image" Target="media/image3.png"/><Relationship Id="rId32" Type="http://schemas.openxmlformats.org/officeDocument/2006/relationships/diagramQuickStyle" Target="diagrams/quickStyle2.xml"/><Relationship Id="rId37" Type="http://schemas.openxmlformats.org/officeDocument/2006/relationships/diagramQuickStyle" Target="diagrams/quickStyle3.xml"/><Relationship Id="rId53" Type="http://schemas.openxmlformats.org/officeDocument/2006/relationships/image" Target="cid:ii_kk3rjlch0" TargetMode="External"/><Relationship Id="rId58" Type="http://schemas.openxmlformats.org/officeDocument/2006/relationships/image" Target="media/image27.png"/><Relationship Id="rId74" Type="http://schemas.microsoft.com/office/2007/relationships/diagramDrawing" Target="diagrams/drawing6.xml"/><Relationship Id="rId79" Type="http://schemas.openxmlformats.org/officeDocument/2006/relationships/image" Target="media/image38.png"/><Relationship Id="rId102" Type="http://schemas.openxmlformats.org/officeDocument/2006/relationships/image" Target="media/image45.png"/><Relationship Id="rId5" Type="http://schemas.openxmlformats.org/officeDocument/2006/relationships/settings" Target="settings.xml"/><Relationship Id="rId90" Type="http://schemas.openxmlformats.org/officeDocument/2006/relationships/hyperlink" Target="https://fr.wikipedia.org/" TargetMode="External"/><Relationship Id="rId95" Type="http://schemas.openxmlformats.org/officeDocument/2006/relationships/hyperlink" Target="https://learn.microsoft.com/fr-fr/dotnet/framework/data/adonet/entity-data-model" TargetMode="External"/><Relationship Id="rId22" Type="http://schemas.openxmlformats.org/officeDocument/2006/relationships/image" Target="media/image9.png"/><Relationship Id="rId27" Type="http://schemas.openxmlformats.org/officeDocument/2006/relationships/image" Target="media/image14.emf"/><Relationship Id="rId43" Type="http://schemas.openxmlformats.org/officeDocument/2006/relationships/diagramData" Target="diagrams/data4.xml"/><Relationship Id="rId48" Type="http://schemas.openxmlformats.org/officeDocument/2006/relationships/image" Target="media/image20.png"/><Relationship Id="rId64" Type="http://schemas.openxmlformats.org/officeDocument/2006/relationships/image" Target="media/image33.png"/><Relationship Id="rId69" Type="http://schemas.microsoft.com/office/2007/relationships/diagramDrawing" Target="diagrams/drawing5.xml"/><Relationship Id="rId113" Type="http://schemas.openxmlformats.org/officeDocument/2006/relationships/fontTable" Target="fontTable.xml"/><Relationship Id="rId80" Type="http://schemas.openxmlformats.org/officeDocument/2006/relationships/image" Target="media/image39.JPG"/><Relationship Id="rId85" Type="http://schemas.openxmlformats.org/officeDocument/2006/relationships/hyperlink" Target="https://www.lesechos.fr/idees-debats/leadership-management/trois-piliers-du-changement-agile-1246961" TargetMode="External"/><Relationship Id="rId12" Type="http://schemas.openxmlformats.org/officeDocument/2006/relationships/image" Target="media/image4.png"/><Relationship Id="rId17" Type="http://schemas.openxmlformats.org/officeDocument/2006/relationships/diagramLayout" Target="diagrams/layout1.xml"/><Relationship Id="rId33" Type="http://schemas.openxmlformats.org/officeDocument/2006/relationships/diagramColors" Target="diagrams/colors2.xml"/><Relationship Id="rId38" Type="http://schemas.openxmlformats.org/officeDocument/2006/relationships/diagramColors" Target="diagrams/colors3.xml"/><Relationship Id="rId59" Type="http://schemas.openxmlformats.org/officeDocument/2006/relationships/image" Target="media/image28.png"/><Relationship Id="rId103" Type="http://schemas.openxmlformats.org/officeDocument/2006/relationships/image" Target="media/image46.png"/><Relationship Id="rId108" Type="http://schemas.openxmlformats.org/officeDocument/2006/relationships/image" Target="media/image51.png"/><Relationship Id="rId54" Type="http://schemas.openxmlformats.org/officeDocument/2006/relationships/hyperlink" Target="https://learn.microsoft.com/fr-fr/azure/devops/pipelines/get-started/pipelines-get-started?view=azure-devops" TargetMode="External"/><Relationship Id="rId70" Type="http://schemas.openxmlformats.org/officeDocument/2006/relationships/diagramData" Target="diagrams/data6.xml"/><Relationship Id="rId75" Type="http://schemas.openxmlformats.org/officeDocument/2006/relationships/image" Target="media/image34.png"/><Relationship Id="rId91" Type="http://schemas.openxmlformats.org/officeDocument/2006/relationships/hyperlink" Target="https://stackoverflow.com/questions/53690172/why-and-where-all-do-we-need-bundle-js" TargetMode="External"/><Relationship Id="rId96" Type="http://schemas.openxmlformats.org/officeDocument/2006/relationships/hyperlink" Target="https://learn.microsoft.com/fr-fr/skypeforbusiness/plan-your-deployment/modern-authentication/plan-ad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diagramLayout" Target="diagrams/layout3.xml"/><Relationship Id="rId49" Type="http://schemas.openxmlformats.org/officeDocument/2006/relationships/image" Target="media/image21.png"/><Relationship Id="rId57" Type="http://schemas.openxmlformats.org/officeDocument/2006/relationships/image" Target="media/image26.png"/><Relationship Id="rId106" Type="http://schemas.openxmlformats.org/officeDocument/2006/relationships/image" Target="media/image49.png"/><Relationship Id="rId114"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diagramLayout" Target="diagrams/layout2.xml"/><Relationship Id="rId44" Type="http://schemas.openxmlformats.org/officeDocument/2006/relationships/diagramLayout" Target="diagrams/layout4.xml"/><Relationship Id="rId52" Type="http://schemas.openxmlformats.org/officeDocument/2006/relationships/image" Target="media/image24.png"/><Relationship Id="rId60" Type="http://schemas.openxmlformats.org/officeDocument/2006/relationships/image" Target="media/image29.png"/><Relationship Id="rId65" Type="http://schemas.openxmlformats.org/officeDocument/2006/relationships/diagramData" Target="diagrams/data5.xml"/><Relationship Id="rId73" Type="http://schemas.openxmlformats.org/officeDocument/2006/relationships/diagramColors" Target="diagrams/colors6.xml"/><Relationship Id="rId78" Type="http://schemas.openxmlformats.org/officeDocument/2006/relationships/image" Target="media/image37.png"/><Relationship Id="rId81" Type="http://schemas.openxmlformats.org/officeDocument/2006/relationships/image" Target="media/image40.JPG"/><Relationship Id="rId86" Type="http://schemas.openxmlformats.org/officeDocument/2006/relationships/hyperlink" Target="https://www.cegos.fr/solutions/formation-sur-mesure/sur-mesure-projet/infographie-projet-changement-agile" TargetMode="External"/><Relationship Id="rId94" Type="http://schemas.openxmlformats.org/officeDocument/2006/relationships/hyperlink" Target="https://learn.microsoft.com/fr-fr/azure/active-directory/develop/msal-migration" TargetMode="External"/><Relationship Id="rId99" Type="http://schemas.openxmlformats.org/officeDocument/2006/relationships/hyperlink" Target="https://medium.com/point-js/webpack-un-bundler-pour-les-gouverner-tous-1-3-c13cd8205f45" TargetMode="External"/><Relationship Id="rId101" Type="http://schemas.openxmlformats.org/officeDocument/2006/relationships/image" Target="media/image4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diagramQuickStyle" Target="diagrams/quickStyle1.xml"/><Relationship Id="rId39" Type="http://schemas.microsoft.com/office/2007/relationships/diagramDrawing" Target="diagrams/drawing3.xml"/><Relationship Id="rId109" Type="http://schemas.openxmlformats.org/officeDocument/2006/relationships/image" Target="media/image52.png"/><Relationship Id="rId34" Type="http://schemas.microsoft.com/office/2007/relationships/diagramDrawing" Target="diagrams/drawing2.xml"/><Relationship Id="rId50" Type="http://schemas.openxmlformats.org/officeDocument/2006/relationships/image" Target="media/image22.png"/><Relationship Id="rId55" Type="http://schemas.openxmlformats.org/officeDocument/2006/relationships/hyperlink" Target="https://learn.microsoft.com/fr-fr/azure/devops/pipelines/get-started/pipelines-get-started?view=azure-devops" TargetMode="External"/><Relationship Id="rId76" Type="http://schemas.openxmlformats.org/officeDocument/2006/relationships/image" Target="media/image35.png"/><Relationship Id="rId97" Type="http://schemas.openxmlformats.org/officeDocument/2006/relationships/hyperlink" Target="https://learn.microsoft.com" TargetMode="External"/><Relationship Id="rId104"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diagramLayout" Target="diagrams/layout6.xml"/><Relationship Id="rId92" Type="http://schemas.openxmlformats.org/officeDocument/2006/relationships/hyperlink" Target="https://stackoverflow.com/" TargetMode="Externa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17.png"/><Relationship Id="rId45" Type="http://schemas.openxmlformats.org/officeDocument/2006/relationships/diagramQuickStyle" Target="diagrams/quickStyle4.xml"/><Relationship Id="rId66" Type="http://schemas.openxmlformats.org/officeDocument/2006/relationships/diagramLayout" Target="diagrams/layout5.xml"/><Relationship Id="rId87" Type="http://schemas.openxmlformats.org/officeDocument/2006/relationships/hyperlink" Target="http://agile-grenoble.org/agile-grenoble-2021-supports-et-videos/" TargetMode="External"/><Relationship Id="rId110" Type="http://schemas.openxmlformats.org/officeDocument/2006/relationships/image" Target="media/image53.png"/><Relationship Id="rId115" Type="http://schemas.openxmlformats.org/officeDocument/2006/relationships/theme" Target="theme/theme1.xml"/><Relationship Id="rId61" Type="http://schemas.openxmlformats.org/officeDocument/2006/relationships/image" Target="media/image30.png"/><Relationship Id="rId82" Type="http://schemas.openxmlformats.org/officeDocument/2006/relationships/image" Target="media/image41.emf"/><Relationship Id="rId19" Type="http://schemas.openxmlformats.org/officeDocument/2006/relationships/diagramColors" Target="diagrams/colors1.xml"/><Relationship Id="rId14" Type="http://schemas.openxmlformats.org/officeDocument/2006/relationships/image" Target="media/image6.png"/><Relationship Id="rId30" Type="http://schemas.openxmlformats.org/officeDocument/2006/relationships/diagramData" Target="diagrams/data2.xml"/><Relationship Id="rId35" Type="http://schemas.openxmlformats.org/officeDocument/2006/relationships/diagramData" Target="diagrams/data3.xml"/><Relationship Id="rId56" Type="http://schemas.openxmlformats.org/officeDocument/2006/relationships/image" Target="media/image25.png"/><Relationship Id="rId77" Type="http://schemas.openxmlformats.org/officeDocument/2006/relationships/image" Target="media/image36.png"/><Relationship Id="rId100" Type="http://schemas.openxmlformats.org/officeDocument/2006/relationships/hyperlink" Target="https://learn.microsoft.com/fr-fr/aspnet/mvc/overview/performance/bundling-and-minification" TargetMode="External"/><Relationship Id="rId105"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23.JPG"/><Relationship Id="rId72" Type="http://schemas.openxmlformats.org/officeDocument/2006/relationships/diagramQuickStyle" Target="diagrams/quickStyle6.xml"/><Relationship Id="rId93" Type="http://schemas.openxmlformats.org/officeDocument/2006/relationships/hyperlink" Target="https://www.microsoft.com/fr-fr/download/details.aspx?id=17851" TargetMode="External"/><Relationship Id="rId98" Type="http://schemas.openxmlformats.org/officeDocument/2006/relationships/hyperlink" Target="https://grafikart.fr/tutoriels/module-bundler-979" TargetMode="External"/><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diagramColors" Target="diagrams/colors4.xml"/><Relationship Id="rId67" Type="http://schemas.openxmlformats.org/officeDocument/2006/relationships/diagramQuickStyle" Target="diagrams/quickStyle5.xml"/><Relationship Id="rId20" Type="http://schemas.microsoft.com/office/2007/relationships/diagramDrawing" Target="diagrams/drawing1.xml"/><Relationship Id="rId41" Type="http://schemas.openxmlformats.org/officeDocument/2006/relationships/image" Target="media/image18.png"/><Relationship Id="rId62" Type="http://schemas.openxmlformats.org/officeDocument/2006/relationships/image" Target="media/image31.png"/><Relationship Id="rId83" Type="http://schemas.openxmlformats.org/officeDocument/2006/relationships/image" Target="media/image42.emf"/><Relationship Id="rId88" Type="http://schemas.openxmlformats.org/officeDocument/2006/relationships/hyperlink" Target="https://all-it-network.com/methode-agile/" TargetMode="External"/><Relationship Id="rId111"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5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99020B6-CA3D-4216-933F-6580B7FD2DA1}" type="doc">
      <dgm:prSet loTypeId="urn:microsoft.com/office/officeart/2005/8/layout/matrix2" loCatId="matrix" qsTypeId="urn:microsoft.com/office/officeart/2005/8/quickstyle/simple1" qsCatId="simple" csTypeId="urn:microsoft.com/office/officeart/2005/8/colors/accent1_2" csCatId="accent1" phldr="1"/>
      <dgm:spPr/>
      <dgm:t>
        <a:bodyPr/>
        <a:lstStyle/>
        <a:p>
          <a:endParaRPr lang="fr-FR"/>
        </a:p>
      </dgm:t>
    </dgm:pt>
    <dgm:pt modelId="{CE661B8F-54F4-4460-BB3F-00A9F705BD8B}">
      <dgm:prSet phldrT="[Texte]" phldr="1"/>
      <dgm:spPr/>
      <dgm:t>
        <a:bodyPr/>
        <a:lstStyle/>
        <a:p>
          <a:endParaRPr lang="fr-FR">
            <a:solidFill>
              <a:sysClr val="windowText" lastClr="000000"/>
            </a:solidFill>
          </a:endParaRPr>
        </a:p>
      </dgm:t>
    </dgm:pt>
    <dgm:pt modelId="{92C516E4-1407-44D8-8431-F9397D37DB21}" type="parTrans" cxnId="{BDF57AB4-A5E4-4EC3-AF8A-3E021DAF2D1F}">
      <dgm:prSet/>
      <dgm:spPr/>
      <dgm:t>
        <a:bodyPr/>
        <a:lstStyle/>
        <a:p>
          <a:endParaRPr lang="fr-FR"/>
        </a:p>
      </dgm:t>
    </dgm:pt>
    <dgm:pt modelId="{762A9B36-B3D6-4991-8FD3-7735F6B8FE1D}" type="sibTrans" cxnId="{BDF57AB4-A5E4-4EC3-AF8A-3E021DAF2D1F}">
      <dgm:prSet/>
      <dgm:spPr/>
      <dgm:t>
        <a:bodyPr/>
        <a:lstStyle/>
        <a:p>
          <a:endParaRPr lang="fr-FR"/>
        </a:p>
      </dgm:t>
    </dgm:pt>
    <dgm:pt modelId="{C8B58C3C-0194-450D-B24D-C84072FAF45F}">
      <dgm:prSet phldrT="[Texte]" phldr="1"/>
      <dgm:spPr/>
      <dgm:t>
        <a:bodyPr/>
        <a:lstStyle/>
        <a:p>
          <a:endParaRPr lang="fr-FR">
            <a:solidFill>
              <a:sysClr val="windowText" lastClr="000000"/>
            </a:solidFill>
          </a:endParaRPr>
        </a:p>
      </dgm:t>
    </dgm:pt>
    <dgm:pt modelId="{3E4B205D-02FE-4B15-97CD-002EB3A0C843}" type="parTrans" cxnId="{F5777696-B4AE-4980-8D88-04001B3695CF}">
      <dgm:prSet/>
      <dgm:spPr/>
      <dgm:t>
        <a:bodyPr/>
        <a:lstStyle/>
        <a:p>
          <a:endParaRPr lang="fr-FR"/>
        </a:p>
      </dgm:t>
    </dgm:pt>
    <dgm:pt modelId="{A64C733E-67A1-401F-8E23-A8E358563E30}" type="sibTrans" cxnId="{F5777696-B4AE-4980-8D88-04001B3695CF}">
      <dgm:prSet/>
      <dgm:spPr/>
      <dgm:t>
        <a:bodyPr/>
        <a:lstStyle/>
        <a:p>
          <a:endParaRPr lang="fr-FR"/>
        </a:p>
      </dgm:t>
    </dgm:pt>
    <dgm:pt modelId="{7AD9BDF2-7C7A-445F-A0B9-81FC247E77E4}">
      <dgm:prSet phldrT="[Texte]" phldr="1"/>
      <dgm:spPr/>
      <dgm:t>
        <a:bodyPr/>
        <a:lstStyle/>
        <a:p>
          <a:endParaRPr lang="fr-FR">
            <a:solidFill>
              <a:sysClr val="windowText" lastClr="000000"/>
            </a:solidFill>
          </a:endParaRPr>
        </a:p>
      </dgm:t>
    </dgm:pt>
    <dgm:pt modelId="{6BB129BF-5C6F-484F-AA0E-D0CD52C26F8A}" type="parTrans" cxnId="{8C305A5B-196E-47AE-86D5-0E82E77217B8}">
      <dgm:prSet/>
      <dgm:spPr/>
      <dgm:t>
        <a:bodyPr/>
        <a:lstStyle/>
        <a:p>
          <a:endParaRPr lang="fr-FR"/>
        </a:p>
      </dgm:t>
    </dgm:pt>
    <dgm:pt modelId="{0BE1B40F-AB77-48D4-B61B-49635CAE25A2}" type="sibTrans" cxnId="{8C305A5B-196E-47AE-86D5-0E82E77217B8}">
      <dgm:prSet/>
      <dgm:spPr/>
      <dgm:t>
        <a:bodyPr/>
        <a:lstStyle/>
        <a:p>
          <a:endParaRPr lang="fr-FR"/>
        </a:p>
      </dgm:t>
    </dgm:pt>
    <dgm:pt modelId="{A92917D8-88D5-4BF6-9C92-A66DFDA7013A}">
      <dgm:prSet phldrT="[Texte]"/>
      <dgm:spPr/>
      <dgm:t>
        <a:bodyPr/>
        <a:lstStyle/>
        <a:p>
          <a:endParaRPr lang="fr-FR">
            <a:solidFill>
              <a:sysClr val="windowText" lastClr="000000"/>
            </a:solidFill>
          </a:endParaRPr>
        </a:p>
      </dgm:t>
    </dgm:pt>
    <dgm:pt modelId="{01C2B808-B5B8-4C93-A65E-F7D95B85B5CD}" type="parTrans" cxnId="{F1E31998-09BB-46C4-86A5-541577344CFE}">
      <dgm:prSet/>
      <dgm:spPr/>
      <dgm:t>
        <a:bodyPr/>
        <a:lstStyle/>
        <a:p>
          <a:endParaRPr lang="fr-FR"/>
        </a:p>
      </dgm:t>
    </dgm:pt>
    <dgm:pt modelId="{9EE4FF4F-465C-44BE-B4D2-70552FABA1C7}" type="sibTrans" cxnId="{F1E31998-09BB-46C4-86A5-541577344CFE}">
      <dgm:prSet/>
      <dgm:spPr/>
      <dgm:t>
        <a:bodyPr/>
        <a:lstStyle/>
        <a:p>
          <a:endParaRPr lang="fr-FR"/>
        </a:p>
      </dgm:t>
    </dgm:pt>
    <dgm:pt modelId="{5760E888-0308-48AB-92FC-608D58B0087A}">
      <dgm:prSet phldrT="[Texte]" custT="1"/>
      <dgm:spPr>
        <a:gradFill flip="none" rotWithShape="1">
          <a:gsLst>
            <a:gs pos="0">
              <a:srgbClr val="FFFF00">
                <a:shade val="30000"/>
                <a:satMod val="115000"/>
              </a:srgbClr>
            </a:gs>
            <a:gs pos="50000">
              <a:srgbClr val="FFFF00">
                <a:shade val="67500"/>
                <a:satMod val="115000"/>
              </a:srgbClr>
            </a:gs>
            <a:gs pos="100000">
              <a:srgbClr val="FFFF00">
                <a:shade val="100000"/>
                <a:satMod val="115000"/>
              </a:srgbClr>
            </a:gs>
          </a:gsLst>
          <a:path path="circle">
            <a:fillToRect t="100000" r="100000"/>
          </a:path>
          <a:tileRect l="-100000" b="-100000"/>
        </a:gradFill>
      </dgm:spPr>
      <dgm:t>
        <a:bodyPr/>
        <a:lstStyle/>
        <a:p>
          <a:r>
            <a:rPr lang="fr-FR" sz="2000">
              <a:solidFill>
                <a:sysClr val="windowText" lastClr="000000"/>
              </a:solidFill>
            </a:rPr>
            <a:t>Faiblesse</a:t>
          </a:r>
        </a:p>
        <a:p>
          <a:r>
            <a:rPr lang="fr-FR" sz="1200">
              <a:solidFill>
                <a:sysClr val="windowText" lastClr="000000"/>
              </a:solidFill>
            </a:rPr>
            <a:t>Nouvelle organisation</a:t>
          </a:r>
        </a:p>
        <a:p>
          <a:r>
            <a:rPr lang="fr-FR" sz="1200">
              <a:solidFill>
                <a:sysClr val="windowText" lastClr="000000"/>
              </a:solidFill>
            </a:rPr>
            <a:t>Marché inateignable</a:t>
          </a:r>
          <a:endParaRPr lang="fr-FR" sz="2800">
            <a:solidFill>
              <a:sysClr val="windowText" lastClr="000000"/>
            </a:solidFill>
          </a:endParaRPr>
        </a:p>
      </dgm:t>
    </dgm:pt>
    <dgm:pt modelId="{8550E547-FCB8-4CAF-BFE2-BEE846F9569F}" type="sibTrans" cxnId="{0C73FB1C-A694-4FD5-9CF0-3534BD612BCF}">
      <dgm:prSet/>
      <dgm:spPr/>
      <dgm:t>
        <a:bodyPr/>
        <a:lstStyle/>
        <a:p>
          <a:endParaRPr lang="fr-FR"/>
        </a:p>
      </dgm:t>
    </dgm:pt>
    <dgm:pt modelId="{BB57A198-3E92-4441-8FD4-04B74F1CE63A}" type="parTrans" cxnId="{0C73FB1C-A694-4FD5-9CF0-3534BD612BCF}">
      <dgm:prSet/>
      <dgm:spPr/>
      <dgm:t>
        <a:bodyPr/>
        <a:lstStyle/>
        <a:p>
          <a:endParaRPr lang="fr-FR"/>
        </a:p>
      </dgm:t>
    </dgm:pt>
    <dgm:pt modelId="{A4660FEF-CFDF-4F86-9156-549B75DD8563}">
      <dgm:prSet phldrT="[Texte]" custT="1"/>
      <dgm:spPr>
        <a:gradFill flip="none" rotWithShape="1">
          <a:gsLst>
            <a:gs pos="0">
              <a:schemeClr val="accent1">
                <a:hueOff val="0"/>
                <a:satOff val="0"/>
                <a:lumOff val="0"/>
                <a:shade val="30000"/>
                <a:satMod val="115000"/>
              </a:schemeClr>
            </a:gs>
            <a:gs pos="50000">
              <a:schemeClr val="accent1">
                <a:hueOff val="0"/>
                <a:satOff val="0"/>
                <a:lumOff val="0"/>
                <a:shade val="67500"/>
                <a:satMod val="115000"/>
              </a:schemeClr>
            </a:gs>
            <a:gs pos="100000">
              <a:schemeClr val="accent1">
                <a:hueOff val="0"/>
                <a:satOff val="0"/>
                <a:lumOff val="0"/>
                <a:shade val="100000"/>
                <a:satMod val="115000"/>
              </a:schemeClr>
            </a:gs>
          </a:gsLst>
          <a:path path="circle">
            <a:fillToRect l="100000" t="100000"/>
          </a:path>
          <a:tileRect r="-100000" b="-100000"/>
        </a:gradFill>
      </dgm:spPr>
      <dgm:t>
        <a:bodyPr/>
        <a:lstStyle/>
        <a:p>
          <a:r>
            <a:rPr lang="fr-FR" sz="2000">
              <a:solidFill>
                <a:sysClr val="windowText" lastClr="000000"/>
              </a:solidFill>
            </a:rPr>
            <a:t>Force</a:t>
          </a:r>
        </a:p>
        <a:p>
          <a:r>
            <a:rPr lang="fr-FR" sz="1200">
              <a:solidFill>
                <a:sysClr val="windowText" lastClr="000000"/>
              </a:solidFill>
            </a:rPr>
            <a:t>Expérience</a:t>
          </a:r>
        </a:p>
        <a:p>
          <a:r>
            <a:rPr lang="fr-FR" sz="1200">
              <a:solidFill>
                <a:sysClr val="windowText" lastClr="000000"/>
              </a:solidFill>
            </a:rPr>
            <a:t>Domaine de compétences larges</a:t>
          </a:r>
        </a:p>
        <a:p>
          <a:r>
            <a:rPr lang="fr-FR" sz="1200">
              <a:solidFill>
                <a:sysClr val="windowText" lastClr="000000"/>
              </a:solidFill>
            </a:rPr>
            <a:t>Group RandStadt</a:t>
          </a:r>
        </a:p>
      </dgm:t>
    </dgm:pt>
    <dgm:pt modelId="{5814978E-670F-46E5-B857-DA662068D44A}" type="sibTrans" cxnId="{2430E657-ABF1-41E6-BE86-D2DA91CEA02B}">
      <dgm:prSet/>
      <dgm:spPr/>
      <dgm:t>
        <a:bodyPr/>
        <a:lstStyle/>
        <a:p>
          <a:endParaRPr lang="fr-FR"/>
        </a:p>
      </dgm:t>
    </dgm:pt>
    <dgm:pt modelId="{CB0EFC28-FFC7-4868-99FD-77CCA09B4013}" type="parTrans" cxnId="{2430E657-ABF1-41E6-BE86-D2DA91CEA02B}">
      <dgm:prSet/>
      <dgm:spPr/>
      <dgm:t>
        <a:bodyPr/>
        <a:lstStyle/>
        <a:p>
          <a:endParaRPr lang="fr-FR"/>
        </a:p>
      </dgm:t>
    </dgm:pt>
    <dgm:pt modelId="{22E2A86C-DA36-4FD1-91A3-86C478406D46}">
      <dgm:prSet phldrT="[Texte]" custT="1"/>
      <dgm:spPr>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path path="circle">
            <a:fillToRect l="100000" b="100000"/>
          </a:path>
          <a:tileRect t="-100000" r="-100000"/>
        </a:gradFill>
      </dgm:spPr>
      <dgm:t>
        <a:bodyPr/>
        <a:lstStyle/>
        <a:p>
          <a:r>
            <a:rPr lang="fr-FR" sz="2000">
              <a:solidFill>
                <a:sysClr val="windowText" lastClr="000000"/>
              </a:solidFill>
            </a:rPr>
            <a:t>Opportunités</a:t>
          </a:r>
        </a:p>
        <a:p>
          <a:r>
            <a:rPr lang="fr-FR" sz="1200">
              <a:solidFill>
                <a:sysClr val="windowText" lastClr="000000"/>
              </a:solidFill>
            </a:rPr>
            <a:t>Marché demandeur</a:t>
          </a:r>
        </a:p>
        <a:p>
          <a:r>
            <a:rPr lang="fr-FR" sz="1200">
              <a:solidFill>
                <a:sysClr val="windowText" lastClr="000000"/>
              </a:solidFill>
            </a:rPr>
            <a:t>Reprise économique (post-Covid)</a:t>
          </a:r>
          <a:br>
            <a:rPr lang="fr-FR" sz="1400">
              <a:solidFill>
                <a:sysClr val="windowText" lastClr="000000"/>
              </a:solidFill>
            </a:rPr>
          </a:br>
          <a:endParaRPr lang="fr-FR" sz="2000">
            <a:solidFill>
              <a:sysClr val="windowText" lastClr="000000"/>
            </a:solidFill>
          </a:endParaRPr>
        </a:p>
      </dgm:t>
    </dgm:pt>
    <dgm:pt modelId="{4A701C53-7B64-4521-B42E-15E2F3F6D487}" type="parTrans" cxnId="{CAA35A9A-76EC-41E4-898D-1E83991B91B3}">
      <dgm:prSet/>
      <dgm:spPr/>
      <dgm:t>
        <a:bodyPr/>
        <a:lstStyle/>
        <a:p>
          <a:endParaRPr lang="fr-FR"/>
        </a:p>
      </dgm:t>
    </dgm:pt>
    <dgm:pt modelId="{717520CB-5D14-4199-B057-13AB81ADCB46}" type="sibTrans" cxnId="{CAA35A9A-76EC-41E4-898D-1E83991B91B3}">
      <dgm:prSet/>
      <dgm:spPr/>
      <dgm:t>
        <a:bodyPr/>
        <a:lstStyle/>
        <a:p>
          <a:endParaRPr lang="fr-FR"/>
        </a:p>
      </dgm:t>
    </dgm:pt>
    <dgm:pt modelId="{37F090E1-4147-4838-B1AF-84481E79A890}">
      <dgm:prSet/>
      <dgm:spPr/>
      <dgm:t>
        <a:bodyPr/>
        <a:lstStyle/>
        <a:p>
          <a:endParaRPr lang="fr-FR"/>
        </a:p>
      </dgm:t>
    </dgm:pt>
    <dgm:pt modelId="{A7CAFA4F-8B1F-405C-98BF-7D3637A35DA1}" type="parTrans" cxnId="{1DE67EDA-34FB-4B5A-9450-195FE4347ECE}">
      <dgm:prSet/>
      <dgm:spPr/>
      <dgm:t>
        <a:bodyPr/>
        <a:lstStyle/>
        <a:p>
          <a:endParaRPr lang="fr-FR"/>
        </a:p>
      </dgm:t>
    </dgm:pt>
    <dgm:pt modelId="{26A69D6A-8054-4E78-B79E-A55BEA52EB13}" type="sibTrans" cxnId="{1DE67EDA-34FB-4B5A-9450-195FE4347ECE}">
      <dgm:prSet/>
      <dgm:spPr/>
      <dgm:t>
        <a:bodyPr/>
        <a:lstStyle/>
        <a:p>
          <a:endParaRPr lang="fr-FR"/>
        </a:p>
      </dgm:t>
    </dgm:pt>
    <dgm:pt modelId="{51508B89-E4D8-47FE-82EF-2875386F17B0}">
      <dgm:prSet custT="1"/>
      <dgm:spPr>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path path="circle">
            <a:fillToRect r="100000" b="100000"/>
          </a:path>
          <a:tileRect l="-100000" t="-100000"/>
        </a:gradFill>
      </dgm:spPr>
      <dgm:t>
        <a:bodyPr/>
        <a:lstStyle/>
        <a:p>
          <a:r>
            <a:rPr lang="fr-FR" sz="2000">
              <a:solidFill>
                <a:sysClr val="windowText" lastClr="000000"/>
              </a:solidFill>
            </a:rPr>
            <a:t>Menace</a:t>
          </a:r>
        </a:p>
        <a:p>
          <a:r>
            <a:rPr lang="fr-FR" sz="1200">
              <a:solidFill>
                <a:sysClr val="windowText" lastClr="000000"/>
              </a:solidFill>
            </a:rPr>
            <a:t>Contexte économique en Europe</a:t>
          </a:r>
        </a:p>
        <a:p>
          <a:r>
            <a:rPr lang="fr-FR" sz="1200">
              <a:solidFill>
                <a:sysClr val="windowText" lastClr="000000"/>
              </a:solidFill>
            </a:rPr>
            <a:t>Forte Concurrence</a:t>
          </a:r>
        </a:p>
      </dgm:t>
    </dgm:pt>
    <dgm:pt modelId="{21EF3170-CC2F-445B-AA31-F02B490319CA}" type="parTrans" cxnId="{698114F0-3BDA-4106-B868-62732B2A5F20}">
      <dgm:prSet/>
      <dgm:spPr/>
      <dgm:t>
        <a:bodyPr/>
        <a:lstStyle/>
        <a:p>
          <a:endParaRPr lang="fr-FR"/>
        </a:p>
      </dgm:t>
    </dgm:pt>
    <dgm:pt modelId="{433C2DB8-0008-4DF6-B134-14873D70119C}" type="sibTrans" cxnId="{698114F0-3BDA-4106-B868-62732B2A5F20}">
      <dgm:prSet/>
      <dgm:spPr/>
      <dgm:t>
        <a:bodyPr/>
        <a:lstStyle/>
        <a:p>
          <a:endParaRPr lang="fr-FR"/>
        </a:p>
      </dgm:t>
    </dgm:pt>
    <dgm:pt modelId="{F22B43DA-924A-48FB-A0C0-0DCB1CFAA46C}" type="pres">
      <dgm:prSet presAssocID="{499020B6-CA3D-4216-933F-6580B7FD2DA1}" presName="matrix" presStyleCnt="0">
        <dgm:presLayoutVars>
          <dgm:chMax val="1"/>
          <dgm:dir/>
          <dgm:resizeHandles val="exact"/>
        </dgm:presLayoutVars>
      </dgm:prSet>
      <dgm:spPr/>
    </dgm:pt>
    <dgm:pt modelId="{00E94B4F-5A62-42A4-8215-209DEC889842}" type="pres">
      <dgm:prSet presAssocID="{499020B6-CA3D-4216-933F-6580B7FD2DA1}" presName="axisShape" presStyleLbl="bgShp" presStyleIdx="0" presStyleCnt="1" custScaleX="157143"/>
      <dgm:spPr/>
    </dgm:pt>
    <dgm:pt modelId="{93C563F2-B3CB-4727-867A-78B2BB64BFBE}" type="pres">
      <dgm:prSet presAssocID="{499020B6-CA3D-4216-933F-6580B7FD2DA1}" presName="rect1" presStyleLbl="node1" presStyleIdx="0" presStyleCnt="4" custScaleX="200566" custScaleY="115635" custLinFactNeighborX="-55593" custLinFactNeighborY="-7215">
        <dgm:presLayoutVars>
          <dgm:chMax val="0"/>
          <dgm:chPref val="0"/>
          <dgm:bulletEnabled val="1"/>
        </dgm:presLayoutVars>
      </dgm:prSet>
      <dgm:spPr/>
    </dgm:pt>
    <dgm:pt modelId="{1FE9B400-9687-475F-BC76-9518AF602623}" type="pres">
      <dgm:prSet presAssocID="{499020B6-CA3D-4216-933F-6580B7FD2DA1}" presName="rect2" presStyleLbl="node1" presStyleIdx="1" presStyleCnt="4" custScaleX="200566" custScaleY="115635" custLinFactNeighborX="57034" custLinFactNeighborY="-6223">
        <dgm:presLayoutVars>
          <dgm:chMax val="0"/>
          <dgm:chPref val="0"/>
          <dgm:bulletEnabled val="1"/>
        </dgm:presLayoutVars>
      </dgm:prSet>
      <dgm:spPr/>
    </dgm:pt>
    <dgm:pt modelId="{B297F5E3-659B-4616-A94C-AFD6C5E2ABFB}" type="pres">
      <dgm:prSet presAssocID="{499020B6-CA3D-4216-933F-6580B7FD2DA1}" presName="rect3" presStyleLbl="node1" presStyleIdx="2" presStyleCnt="4" custScaleX="200566" custScaleY="115635" custLinFactNeighborX="-53496" custLinFactNeighborY="7824">
        <dgm:presLayoutVars>
          <dgm:chMax val="0"/>
          <dgm:chPref val="0"/>
          <dgm:bulletEnabled val="1"/>
        </dgm:presLayoutVars>
      </dgm:prSet>
      <dgm:spPr/>
    </dgm:pt>
    <dgm:pt modelId="{F1E9B307-CDD8-49AF-BC88-596F9B17E59C}" type="pres">
      <dgm:prSet presAssocID="{499020B6-CA3D-4216-933F-6580B7FD2DA1}" presName="rect4" presStyleLbl="node1" presStyleIdx="3" presStyleCnt="4" custScaleX="200566" custScaleY="115635" custLinFactNeighborX="57418" custLinFactNeighborY="8433">
        <dgm:presLayoutVars>
          <dgm:chMax val="0"/>
          <dgm:chPref val="0"/>
          <dgm:bulletEnabled val="1"/>
        </dgm:presLayoutVars>
      </dgm:prSet>
      <dgm:spPr/>
    </dgm:pt>
  </dgm:ptLst>
  <dgm:cxnLst>
    <dgm:cxn modelId="{0F8AF01C-3A56-4690-98AA-507AFA93DEBF}" type="presOf" srcId="{499020B6-CA3D-4216-933F-6580B7FD2DA1}" destId="{F22B43DA-924A-48FB-A0C0-0DCB1CFAA46C}" srcOrd="0" destOrd="0" presId="urn:microsoft.com/office/officeart/2005/8/layout/matrix2"/>
    <dgm:cxn modelId="{0C73FB1C-A694-4FD5-9CF0-3534BD612BCF}" srcId="{499020B6-CA3D-4216-933F-6580B7FD2DA1}" destId="{5760E888-0308-48AB-92FC-608D58B0087A}" srcOrd="1" destOrd="0" parTransId="{BB57A198-3E92-4441-8FD4-04B74F1CE63A}" sibTransId="{8550E547-FCB8-4CAF-BFE2-BEE846F9569F}"/>
    <dgm:cxn modelId="{8C305A5B-196E-47AE-86D5-0E82E77217B8}" srcId="{499020B6-CA3D-4216-933F-6580B7FD2DA1}" destId="{7AD9BDF2-7C7A-445F-A0B9-81FC247E77E4}" srcOrd="8" destOrd="0" parTransId="{6BB129BF-5C6F-484F-AA0E-D0CD52C26F8A}" sibTransId="{0BE1B40F-AB77-48D4-B61B-49635CAE25A2}"/>
    <dgm:cxn modelId="{2C43D644-ADBC-48B3-816B-F4BD113D7E88}" type="presOf" srcId="{51508B89-E4D8-47FE-82EF-2875386F17B0}" destId="{F1E9B307-CDD8-49AF-BC88-596F9B17E59C}" srcOrd="0" destOrd="0" presId="urn:microsoft.com/office/officeart/2005/8/layout/matrix2"/>
    <dgm:cxn modelId="{2430E657-ABF1-41E6-BE86-D2DA91CEA02B}" srcId="{499020B6-CA3D-4216-933F-6580B7FD2DA1}" destId="{A4660FEF-CFDF-4F86-9156-549B75DD8563}" srcOrd="0" destOrd="0" parTransId="{CB0EFC28-FFC7-4868-99FD-77CCA09B4013}" sibTransId="{5814978E-670F-46E5-B857-DA662068D44A}"/>
    <dgm:cxn modelId="{45CFFB80-4670-4E6D-89B3-DF0AF6834795}" type="presOf" srcId="{A4660FEF-CFDF-4F86-9156-549B75DD8563}" destId="{93C563F2-B3CB-4727-867A-78B2BB64BFBE}" srcOrd="0" destOrd="0" presId="urn:microsoft.com/office/officeart/2005/8/layout/matrix2"/>
    <dgm:cxn modelId="{F5777696-B4AE-4980-8D88-04001B3695CF}" srcId="{499020B6-CA3D-4216-933F-6580B7FD2DA1}" destId="{C8B58C3C-0194-450D-B24D-C84072FAF45F}" srcOrd="7" destOrd="0" parTransId="{3E4B205D-02FE-4B15-97CD-002EB3A0C843}" sibTransId="{A64C733E-67A1-401F-8E23-A8E358563E30}"/>
    <dgm:cxn modelId="{F1E31998-09BB-46C4-86A5-541577344CFE}" srcId="{499020B6-CA3D-4216-933F-6580B7FD2DA1}" destId="{A92917D8-88D5-4BF6-9C92-A66DFDA7013A}" srcOrd="5" destOrd="0" parTransId="{01C2B808-B5B8-4C93-A65E-F7D95B85B5CD}" sibTransId="{9EE4FF4F-465C-44BE-B4D2-70552FABA1C7}"/>
    <dgm:cxn modelId="{CAA35A9A-76EC-41E4-898D-1E83991B91B3}" srcId="{499020B6-CA3D-4216-933F-6580B7FD2DA1}" destId="{22E2A86C-DA36-4FD1-91A3-86C478406D46}" srcOrd="2" destOrd="0" parTransId="{4A701C53-7B64-4521-B42E-15E2F3F6D487}" sibTransId="{717520CB-5D14-4199-B057-13AB81ADCB46}"/>
    <dgm:cxn modelId="{BDF57AB4-A5E4-4EC3-AF8A-3E021DAF2D1F}" srcId="{499020B6-CA3D-4216-933F-6580B7FD2DA1}" destId="{CE661B8F-54F4-4460-BB3F-00A9F705BD8B}" srcOrd="6" destOrd="0" parTransId="{92C516E4-1407-44D8-8431-F9397D37DB21}" sibTransId="{762A9B36-B3D6-4991-8FD3-7735F6B8FE1D}"/>
    <dgm:cxn modelId="{1DE67EDA-34FB-4B5A-9450-195FE4347ECE}" srcId="{499020B6-CA3D-4216-933F-6580B7FD2DA1}" destId="{37F090E1-4147-4838-B1AF-84481E79A890}" srcOrd="4" destOrd="0" parTransId="{A7CAFA4F-8B1F-405C-98BF-7D3637A35DA1}" sibTransId="{26A69D6A-8054-4E78-B79E-A55BEA52EB13}"/>
    <dgm:cxn modelId="{E251F9DF-A55D-4DAF-A9E3-82D68784572E}" type="presOf" srcId="{5760E888-0308-48AB-92FC-608D58B0087A}" destId="{1FE9B400-9687-475F-BC76-9518AF602623}" srcOrd="0" destOrd="0" presId="urn:microsoft.com/office/officeart/2005/8/layout/matrix2"/>
    <dgm:cxn modelId="{BC6D72E6-45AC-4305-ABD2-24D9A10035A3}" type="presOf" srcId="{22E2A86C-DA36-4FD1-91A3-86C478406D46}" destId="{B297F5E3-659B-4616-A94C-AFD6C5E2ABFB}" srcOrd="0" destOrd="0" presId="urn:microsoft.com/office/officeart/2005/8/layout/matrix2"/>
    <dgm:cxn modelId="{698114F0-3BDA-4106-B868-62732B2A5F20}" srcId="{499020B6-CA3D-4216-933F-6580B7FD2DA1}" destId="{51508B89-E4D8-47FE-82EF-2875386F17B0}" srcOrd="3" destOrd="0" parTransId="{21EF3170-CC2F-445B-AA31-F02B490319CA}" sibTransId="{433C2DB8-0008-4DF6-B134-14873D70119C}"/>
    <dgm:cxn modelId="{794128F5-A639-442D-9412-F6B2C51EE526}" type="presParOf" srcId="{F22B43DA-924A-48FB-A0C0-0DCB1CFAA46C}" destId="{00E94B4F-5A62-42A4-8215-209DEC889842}" srcOrd="0" destOrd="0" presId="urn:microsoft.com/office/officeart/2005/8/layout/matrix2"/>
    <dgm:cxn modelId="{BC7B5C51-1942-409F-9217-D60B78DCEBE0}" type="presParOf" srcId="{F22B43DA-924A-48FB-A0C0-0DCB1CFAA46C}" destId="{93C563F2-B3CB-4727-867A-78B2BB64BFBE}" srcOrd="1" destOrd="0" presId="urn:microsoft.com/office/officeart/2005/8/layout/matrix2"/>
    <dgm:cxn modelId="{7A3815B0-059E-4584-9137-C16FFAF160FA}" type="presParOf" srcId="{F22B43DA-924A-48FB-A0C0-0DCB1CFAA46C}" destId="{1FE9B400-9687-475F-BC76-9518AF602623}" srcOrd="2" destOrd="0" presId="urn:microsoft.com/office/officeart/2005/8/layout/matrix2"/>
    <dgm:cxn modelId="{A599ED18-D692-4B00-B7C9-3516EA369CC1}" type="presParOf" srcId="{F22B43DA-924A-48FB-A0C0-0DCB1CFAA46C}" destId="{B297F5E3-659B-4616-A94C-AFD6C5E2ABFB}" srcOrd="3" destOrd="0" presId="urn:microsoft.com/office/officeart/2005/8/layout/matrix2"/>
    <dgm:cxn modelId="{656C8B13-77F2-4BA5-A344-5DE9EC3E1C6A}" type="presParOf" srcId="{F22B43DA-924A-48FB-A0C0-0DCB1CFAA46C}" destId="{F1E9B307-CDD8-49AF-BC88-596F9B17E59C}" srcOrd="4" destOrd="0" presId="urn:microsoft.com/office/officeart/2005/8/layout/matrix2"/>
  </dgm:cxnLst>
  <dgm:bg/>
  <dgm:whole>
    <a:ln>
      <a:solidFill>
        <a:schemeClr val="tx1"/>
      </a:solidFill>
    </a:ln>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3AA9365-77DE-4368-9912-22C65DF73F9B}" type="doc">
      <dgm:prSet loTypeId="urn:microsoft.com/office/officeart/2005/8/layout/chevron2" loCatId="process" qsTypeId="urn:microsoft.com/office/officeart/2005/8/quickstyle/simple5" qsCatId="simple" csTypeId="urn:microsoft.com/office/officeart/2005/8/colors/accent1_2" csCatId="accent1" phldr="1"/>
      <dgm:spPr/>
      <dgm:t>
        <a:bodyPr/>
        <a:lstStyle/>
        <a:p>
          <a:endParaRPr lang="fr-FR"/>
        </a:p>
      </dgm:t>
    </dgm:pt>
    <dgm:pt modelId="{5BF5AE30-BE92-41B8-81B1-D4BA3EABA4D4}">
      <dgm:prSet phldrT="[Texte]" custT="1"/>
      <dgm:spPr/>
      <dgm:t>
        <a:bodyPr/>
        <a:lstStyle/>
        <a:p>
          <a:r>
            <a:rPr lang="fr-FR" sz="1800">
              <a:solidFill>
                <a:sysClr val="windowText" lastClr="000000"/>
              </a:solidFill>
            </a:rPr>
            <a:t>Préparation</a:t>
          </a:r>
        </a:p>
      </dgm:t>
    </dgm:pt>
    <dgm:pt modelId="{E60F9001-C486-4A20-8812-30555355C066}" type="parTrans" cxnId="{8ACD2110-FDF4-4F30-AC19-7858B3566A7E}">
      <dgm:prSet/>
      <dgm:spPr/>
      <dgm:t>
        <a:bodyPr/>
        <a:lstStyle/>
        <a:p>
          <a:endParaRPr lang="fr-FR"/>
        </a:p>
      </dgm:t>
    </dgm:pt>
    <dgm:pt modelId="{16A50ADE-D27B-4E78-9826-9BF9A6DCF466}" type="sibTrans" cxnId="{8ACD2110-FDF4-4F30-AC19-7858B3566A7E}">
      <dgm:prSet/>
      <dgm:spPr/>
      <dgm:t>
        <a:bodyPr/>
        <a:lstStyle/>
        <a:p>
          <a:endParaRPr lang="fr-FR"/>
        </a:p>
      </dgm:t>
    </dgm:pt>
    <dgm:pt modelId="{E9A42129-3846-4502-8BE2-86BED7BDB8AE}">
      <dgm:prSet phldrT="[Texte]" custT="1"/>
      <dgm:spPr/>
      <dgm:t>
        <a:bodyPr/>
        <a:lstStyle/>
        <a:p>
          <a:r>
            <a:rPr lang="fr-FR" sz="1200"/>
            <a:t>Réception du Cahier des charges ou Expression de besoin</a:t>
          </a:r>
        </a:p>
      </dgm:t>
    </dgm:pt>
    <dgm:pt modelId="{11C01BE2-2E55-48C7-AA54-CE8D44DD59E7}" type="parTrans" cxnId="{5E371B6E-F210-4A4B-969F-363B5EC6D10F}">
      <dgm:prSet/>
      <dgm:spPr/>
      <dgm:t>
        <a:bodyPr/>
        <a:lstStyle/>
        <a:p>
          <a:endParaRPr lang="fr-FR"/>
        </a:p>
      </dgm:t>
    </dgm:pt>
    <dgm:pt modelId="{5C8AA3AE-F1D0-4C26-8FE0-41A637A3123D}" type="sibTrans" cxnId="{5E371B6E-F210-4A4B-969F-363B5EC6D10F}">
      <dgm:prSet/>
      <dgm:spPr/>
      <dgm:t>
        <a:bodyPr/>
        <a:lstStyle/>
        <a:p>
          <a:endParaRPr lang="fr-FR"/>
        </a:p>
      </dgm:t>
    </dgm:pt>
    <dgm:pt modelId="{0B820349-5874-4631-B55B-9FEEBA1FA7FA}">
      <dgm:prSet phldrT="[Texte]" custT="1"/>
      <dgm:spPr/>
      <dgm:t>
        <a:bodyPr/>
        <a:lstStyle/>
        <a:p>
          <a:r>
            <a:rPr lang="fr-FR" sz="1800">
              <a:solidFill>
                <a:sysClr val="windowText" lastClr="000000"/>
              </a:solidFill>
            </a:rPr>
            <a:t>Réalisation</a:t>
          </a:r>
        </a:p>
      </dgm:t>
    </dgm:pt>
    <dgm:pt modelId="{AFAA409B-CB3E-46FA-8EDE-F1A289E2F9C5}" type="parTrans" cxnId="{5B380438-2512-4058-A315-7B330307569A}">
      <dgm:prSet/>
      <dgm:spPr/>
      <dgm:t>
        <a:bodyPr/>
        <a:lstStyle/>
        <a:p>
          <a:endParaRPr lang="fr-FR"/>
        </a:p>
      </dgm:t>
    </dgm:pt>
    <dgm:pt modelId="{93CAD28C-7BEB-4CCE-94B4-93EAC0EC98A0}" type="sibTrans" cxnId="{5B380438-2512-4058-A315-7B330307569A}">
      <dgm:prSet/>
      <dgm:spPr/>
      <dgm:t>
        <a:bodyPr/>
        <a:lstStyle/>
        <a:p>
          <a:endParaRPr lang="fr-FR"/>
        </a:p>
      </dgm:t>
    </dgm:pt>
    <dgm:pt modelId="{EBB58061-4710-4F84-8A52-DE3915C0C9E7}">
      <dgm:prSet phldrT="[Texte]" custT="1"/>
      <dgm:spPr/>
      <dgm:t>
        <a:bodyPr/>
        <a:lstStyle/>
        <a:p>
          <a:r>
            <a:rPr lang="fr-FR" sz="1200"/>
            <a:t>Etudes techinques et création des versions (applications,  branches git...)</a:t>
          </a:r>
        </a:p>
      </dgm:t>
    </dgm:pt>
    <dgm:pt modelId="{67F1089C-1229-48DD-88AA-F1F3AC1FC689}" type="parTrans" cxnId="{7B8F56E8-296A-486C-BC9A-74DBF74B466B}">
      <dgm:prSet/>
      <dgm:spPr/>
      <dgm:t>
        <a:bodyPr/>
        <a:lstStyle/>
        <a:p>
          <a:endParaRPr lang="fr-FR"/>
        </a:p>
      </dgm:t>
    </dgm:pt>
    <dgm:pt modelId="{3D08E11F-D8B8-4437-A861-431993A2721D}" type="sibTrans" cxnId="{7B8F56E8-296A-486C-BC9A-74DBF74B466B}">
      <dgm:prSet/>
      <dgm:spPr/>
      <dgm:t>
        <a:bodyPr/>
        <a:lstStyle/>
        <a:p>
          <a:endParaRPr lang="fr-FR"/>
        </a:p>
      </dgm:t>
    </dgm:pt>
    <dgm:pt modelId="{847CE24E-86E3-499C-BF31-10B2271204E1}">
      <dgm:prSet phldrT="[Texte]" custT="1"/>
      <dgm:spPr/>
      <dgm:t>
        <a:bodyPr/>
        <a:lstStyle/>
        <a:p>
          <a:r>
            <a:rPr lang="fr-FR" sz="1800">
              <a:solidFill>
                <a:sysClr val="windowText" lastClr="000000"/>
              </a:solidFill>
            </a:rPr>
            <a:t>Validation</a:t>
          </a:r>
        </a:p>
      </dgm:t>
    </dgm:pt>
    <dgm:pt modelId="{50D925C9-AFFC-4ECB-9F60-FFAFE799B30C}" type="parTrans" cxnId="{159139D9-A781-4E76-B698-09378B13173E}">
      <dgm:prSet/>
      <dgm:spPr/>
      <dgm:t>
        <a:bodyPr/>
        <a:lstStyle/>
        <a:p>
          <a:endParaRPr lang="fr-FR"/>
        </a:p>
      </dgm:t>
    </dgm:pt>
    <dgm:pt modelId="{273760EC-CBA7-4324-8C96-BFE606F01B4B}" type="sibTrans" cxnId="{159139D9-A781-4E76-B698-09378B13173E}">
      <dgm:prSet/>
      <dgm:spPr/>
      <dgm:t>
        <a:bodyPr/>
        <a:lstStyle/>
        <a:p>
          <a:endParaRPr lang="fr-FR"/>
        </a:p>
      </dgm:t>
    </dgm:pt>
    <dgm:pt modelId="{464CE173-9010-480B-8D5A-84CD90A7398E}">
      <dgm:prSet phldrT="[Texte]" custT="1"/>
      <dgm:spPr/>
      <dgm:t>
        <a:bodyPr/>
        <a:lstStyle/>
        <a:p>
          <a:r>
            <a:rPr lang="fr-FR" sz="1200"/>
            <a:t>Tests techniques (revue de code, respect architecture et nomenclature...)</a:t>
          </a:r>
        </a:p>
      </dgm:t>
    </dgm:pt>
    <dgm:pt modelId="{F2A1FF0F-9BDF-497E-B368-00A00AF4AA62}" type="parTrans" cxnId="{3079C709-B2CC-4EAB-B0A4-9915529405E9}">
      <dgm:prSet/>
      <dgm:spPr/>
      <dgm:t>
        <a:bodyPr/>
        <a:lstStyle/>
        <a:p>
          <a:endParaRPr lang="fr-FR"/>
        </a:p>
      </dgm:t>
    </dgm:pt>
    <dgm:pt modelId="{500D96EA-9722-4127-8FAA-8910C167D22D}" type="sibTrans" cxnId="{3079C709-B2CC-4EAB-B0A4-9915529405E9}">
      <dgm:prSet/>
      <dgm:spPr/>
      <dgm:t>
        <a:bodyPr/>
        <a:lstStyle/>
        <a:p>
          <a:endParaRPr lang="fr-FR"/>
        </a:p>
      </dgm:t>
    </dgm:pt>
    <dgm:pt modelId="{FBD9870E-6E0D-4608-BB29-A37C2AB8196F}">
      <dgm:prSet phldrT="[Texte]" custT="1"/>
      <dgm:spPr/>
      <dgm:t>
        <a:bodyPr/>
        <a:lstStyle/>
        <a:p>
          <a:r>
            <a:rPr lang="fr-FR" sz="1800">
              <a:solidFill>
                <a:sysClr val="windowText" lastClr="000000"/>
              </a:solidFill>
            </a:rPr>
            <a:t>MEP</a:t>
          </a:r>
        </a:p>
      </dgm:t>
    </dgm:pt>
    <dgm:pt modelId="{44A9ADEE-C775-436C-BA30-E92AF6A56CB2}" type="parTrans" cxnId="{D22F7B86-CAFA-4839-B18E-90D3A9F7F121}">
      <dgm:prSet/>
      <dgm:spPr/>
      <dgm:t>
        <a:bodyPr/>
        <a:lstStyle/>
        <a:p>
          <a:endParaRPr lang="fr-FR"/>
        </a:p>
      </dgm:t>
    </dgm:pt>
    <dgm:pt modelId="{DAD4463F-593A-444B-9471-CBB792B2A723}" type="sibTrans" cxnId="{D22F7B86-CAFA-4839-B18E-90D3A9F7F121}">
      <dgm:prSet/>
      <dgm:spPr/>
      <dgm:t>
        <a:bodyPr/>
        <a:lstStyle/>
        <a:p>
          <a:endParaRPr lang="fr-FR"/>
        </a:p>
      </dgm:t>
    </dgm:pt>
    <dgm:pt modelId="{AC10F4C0-AF49-4EDB-BA68-D21F68AE1C26}">
      <dgm:prSet custT="1"/>
      <dgm:spPr/>
      <dgm:t>
        <a:bodyPr/>
        <a:lstStyle/>
        <a:p>
          <a:r>
            <a:rPr lang="fr-FR" sz="1050"/>
            <a:t>Dépot de documents (Expression du besoin, specifications, cas de tests...)</a:t>
          </a:r>
        </a:p>
      </dgm:t>
    </dgm:pt>
    <dgm:pt modelId="{8FE36BCC-7706-4116-B62E-18E9087D627C}" type="parTrans" cxnId="{905F111C-A596-469B-8815-736B5BAD1D9F}">
      <dgm:prSet/>
      <dgm:spPr/>
      <dgm:t>
        <a:bodyPr/>
        <a:lstStyle/>
        <a:p>
          <a:endParaRPr lang="fr-FR"/>
        </a:p>
      </dgm:t>
    </dgm:pt>
    <dgm:pt modelId="{CF192777-4C57-47C2-96B5-3859C2C7E68C}" type="sibTrans" cxnId="{905F111C-A596-469B-8815-736B5BAD1D9F}">
      <dgm:prSet/>
      <dgm:spPr/>
      <dgm:t>
        <a:bodyPr/>
        <a:lstStyle/>
        <a:p>
          <a:endParaRPr lang="fr-FR"/>
        </a:p>
      </dgm:t>
    </dgm:pt>
    <dgm:pt modelId="{A315B2E6-23A4-40F8-AF89-E0BDB00F6E66}">
      <dgm:prSet custT="1"/>
      <dgm:spPr/>
      <dgm:t>
        <a:bodyPr/>
        <a:lstStyle/>
        <a:p>
          <a:r>
            <a:rPr lang="fr-FR" sz="1200"/>
            <a:t>Préparation des outils de la méthode Agile*</a:t>
          </a:r>
        </a:p>
      </dgm:t>
    </dgm:pt>
    <dgm:pt modelId="{C876F4C3-C5FD-49C7-A48E-8CDBAD7B2358}" type="parTrans" cxnId="{7CA990BE-6DBD-4C4A-9F6B-E29FF09D6F4C}">
      <dgm:prSet/>
      <dgm:spPr/>
      <dgm:t>
        <a:bodyPr/>
        <a:lstStyle/>
        <a:p>
          <a:endParaRPr lang="fr-FR"/>
        </a:p>
      </dgm:t>
    </dgm:pt>
    <dgm:pt modelId="{5542CA0C-BB83-4EDE-AC42-AF2C7062AB60}" type="sibTrans" cxnId="{7CA990BE-6DBD-4C4A-9F6B-E29FF09D6F4C}">
      <dgm:prSet/>
      <dgm:spPr/>
      <dgm:t>
        <a:bodyPr/>
        <a:lstStyle/>
        <a:p>
          <a:endParaRPr lang="fr-FR"/>
        </a:p>
      </dgm:t>
    </dgm:pt>
    <dgm:pt modelId="{A84110E5-188B-466C-AAE3-53C5DF86C9A8}">
      <dgm:prSet custT="1"/>
      <dgm:spPr/>
      <dgm:t>
        <a:bodyPr/>
        <a:lstStyle/>
        <a:p>
          <a:r>
            <a:rPr lang="fr-FR" sz="1050"/>
            <a:t>Création de la version, des US, des sprints</a:t>
          </a:r>
        </a:p>
      </dgm:t>
    </dgm:pt>
    <dgm:pt modelId="{3E3AF12E-2E5C-47B6-901C-76D60DD03059}" type="parTrans" cxnId="{AE87F9D0-7DD4-475A-910F-D01E98947F85}">
      <dgm:prSet/>
      <dgm:spPr/>
      <dgm:t>
        <a:bodyPr/>
        <a:lstStyle/>
        <a:p>
          <a:endParaRPr lang="fr-FR"/>
        </a:p>
      </dgm:t>
    </dgm:pt>
    <dgm:pt modelId="{1CF9C1F9-4DF8-457E-9126-9E1F4D977F99}" type="sibTrans" cxnId="{AE87F9D0-7DD4-475A-910F-D01E98947F85}">
      <dgm:prSet/>
      <dgm:spPr/>
      <dgm:t>
        <a:bodyPr/>
        <a:lstStyle/>
        <a:p>
          <a:endParaRPr lang="fr-FR"/>
        </a:p>
      </dgm:t>
    </dgm:pt>
    <dgm:pt modelId="{4C4A2839-2C5F-46C8-B421-3251DBCE54D4}">
      <dgm:prSet custT="1"/>
      <dgm:spPr/>
      <dgm:t>
        <a:bodyPr/>
        <a:lstStyle/>
        <a:p>
          <a:r>
            <a:rPr lang="fr-FR" sz="1050"/>
            <a:t>Documentation technique (maquette, schéma, diagramme de BDD...)</a:t>
          </a:r>
        </a:p>
      </dgm:t>
    </dgm:pt>
    <dgm:pt modelId="{6B3BB2EE-F9A4-4589-8F2E-7576AB6739AB}" type="parTrans" cxnId="{9201F31F-8EAE-4E84-81E7-CD6010B15238}">
      <dgm:prSet/>
      <dgm:spPr/>
      <dgm:t>
        <a:bodyPr/>
        <a:lstStyle/>
        <a:p>
          <a:endParaRPr lang="fr-FR"/>
        </a:p>
      </dgm:t>
    </dgm:pt>
    <dgm:pt modelId="{1C67D10C-9911-4995-A003-629F456513BA}" type="sibTrans" cxnId="{9201F31F-8EAE-4E84-81E7-CD6010B15238}">
      <dgm:prSet/>
      <dgm:spPr/>
      <dgm:t>
        <a:bodyPr/>
        <a:lstStyle/>
        <a:p>
          <a:endParaRPr lang="fr-FR"/>
        </a:p>
      </dgm:t>
    </dgm:pt>
    <dgm:pt modelId="{6F81AF23-9201-4D0C-AFF8-1166E34AD6DA}">
      <dgm:prSet custT="1"/>
      <dgm:spPr/>
      <dgm:t>
        <a:bodyPr/>
        <a:lstStyle/>
        <a:p>
          <a:r>
            <a:rPr lang="fr-FR" sz="1200"/>
            <a:t>Développement et déploiement sur l'environnement de développement</a:t>
          </a:r>
        </a:p>
      </dgm:t>
    </dgm:pt>
    <dgm:pt modelId="{AD208286-8012-4678-A26D-72AFEB4EC848}" type="parTrans" cxnId="{081C8EA7-6928-4F90-84F4-B9D0B0E505BC}">
      <dgm:prSet/>
      <dgm:spPr/>
      <dgm:t>
        <a:bodyPr/>
        <a:lstStyle/>
        <a:p>
          <a:endParaRPr lang="fr-FR"/>
        </a:p>
      </dgm:t>
    </dgm:pt>
    <dgm:pt modelId="{3B4E6709-6D92-4104-AA65-FE53670738F4}" type="sibTrans" cxnId="{081C8EA7-6928-4F90-84F4-B9D0B0E505BC}">
      <dgm:prSet/>
      <dgm:spPr/>
      <dgm:t>
        <a:bodyPr/>
        <a:lstStyle/>
        <a:p>
          <a:endParaRPr lang="fr-FR"/>
        </a:p>
      </dgm:t>
    </dgm:pt>
    <dgm:pt modelId="{AC9CEA5D-BB0D-45D6-A9A8-E1540604FCFB}">
      <dgm:prSet custT="1"/>
      <dgm:spPr/>
      <dgm:t>
        <a:bodyPr/>
        <a:lstStyle/>
        <a:p>
          <a:r>
            <a:rPr lang="fr-FR" sz="1200"/>
            <a:t>Test fonctionnels</a:t>
          </a:r>
        </a:p>
      </dgm:t>
    </dgm:pt>
    <dgm:pt modelId="{7BF2C4D9-3E60-4430-9777-9A42E6229B78}" type="parTrans" cxnId="{C463C94A-759B-4274-9539-8AE8040CFDBB}">
      <dgm:prSet/>
      <dgm:spPr/>
      <dgm:t>
        <a:bodyPr/>
        <a:lstStyle/>
        <a:p>
          <a:endParaRPr lang="fr-FR"/>
        </a:p>
      </dgm:t>
    </dgm:pt>
    <dgm:pt modelId="{D1A24000-511B-4382-A00E-4DC7BBAE8514}" type="sibTrans" cxnId="{C463C94A-759B-4274-9539-8AE8040CFDBB}">
      <dgm:prSet/>
      <dgm:spPr/>
      <dgm:t>
        <a:bodyPr/>
        <a:lstStyle/>
        <a:p>
          <a:endParaRPr lang="fr-FR"/>
        </a:p>
      </dgm:t>
    </dgm:pt>
    <dgm:pt modelId="{789F4780-282F-42D4-B14C-C0C3DD21ADC3}">
      <dgm:prSet custT="1"/>
      <dgm:spPr/>
      <dgm:t>
        <a:bodyPr/>
        <a:lstStyle/>
        <a:p>
          <a:r>
            <a:rPr lang="fr-FR" sz="1050"/>
            <a:t>S'il y a des tests non-valides = &gt; Correction des retours et redéploiements</a:t>
          </a:r>
        </a:p>
      </dgm:t>
    </dgm:pt>
    <dgm:pt modelId="{A58134CB-9BED-495E-A255-F9C671B6DBCA}" type="parTrans" cxnId="{63FE3E2E-FD7A-4D40-BA56-5C879C875B35}">
      <dgm:prSet/>
      <dgm:spPr/>
      <dgm:t>
        <a:bodyPr/>
        <a:lstStyle/>
        <a:p>
          <a:endParaRPr lang="fr-FR"/>
        </a:p>
      </dgm:t>
    </dgm:pt>
    <dgm:pt modelId="{B505FCF6-A0BD-45F9-940F-74A704335F28}" type="sibTrans" cxnId="{63FE3E2E-FD7A-4D40-BA56-5C879C875B35}">
      <dgm:prSet/>
      <dgm:spPr/>
      <dgm:t>
        <a:bodyPr/>
        <a:lstStyle/>
        <a:p>
          <a:endParaRPr lang="fr-FR"/>
        </a:p>
      </dgm:t>
    </dgm:pt>
    <dgm:pt modelId="{BA2DB487-FCD8-4849-95EB-668794D56B89}">
      <dgm:prSet phldrT="[Texte]" custT="1"/>
      <dgm:spPr/>
      <dgm:t>
        <a:bodyPr/>
        <a:lstStyle/>
        <a:p>
          <a:r>
            <a:rPr lang="fr-FR" sz="1200"/>
            <a:t>Mise à jour des outils et documents</a:t>
          </a:r>
        </a:p>
      </dgm:t>
    </dgm:pt>
    <dgm:pt modelId="{70910043-4DEE-4B09-B4D9-744F380FECE7}" type="parTrans" cxnId="{62BF4E7A-C20F-45D3-AFAB-C9665FAD90F3}">
      <dgm:prSet/>
      <dgm:spPr/>
      <dgm:t>
        <a:bodyPr/>
        <a:lstStyle/>
        <a:p>
          <a:endParaRPr lang="fr-FR"/>
        </a:p>
      </dgm:t>
    </dgm:pt>
    <dgm:pt modelId="{81946CF6-2EE8-4F21-89AD-D9A113311F29}" type="sibTrans" cxnId="{62BF4E7A-C20F-45D3-AFAB-C9665FAD90F3}">
      <dgm:prSet/>
      <dgm:spPr/>
      <dgm:t>
        <a:bodyPr/>
        <a:lstStyle/>
        <a:p>
          <a:endParaRPr lang="fr-FR"/>
        </a:p>
      </dgm:t>
    </dgm:pt>
    <dgm:pt modelId="{CAAE4849-24C3-440D-93CE-C386B28C8C4C}">
      <dgm:prSet custT="1"/>
      <dgm:spPr/>
      <dgm:t>
        <a:bodyPr/>
        <a:lstStyle/>
        <a:p>
          <a:r>
            <a:rPr lang="fr-FR" sz="1200"/>
            <a:t>Préparation de la Mise En Production</a:t>
          </a:r>
        </a:p>
      </dgm:t>
    </dgm:pt>
    <dgm:pt modelId="{4A7F796B-6A46-47E3-B23E-9EAD4CC07479}" type="parTrans" cxnId="{2DAA82A8-0E22-444B-AB40-749DFF06B4BE}">
      <dgm:prSet/>
      <dgm:spPr/>
      <dgm:t>
        <a:bodyPr/>
        <a:lstStyle/>
        <a:p>
          <a:endParaRPr lang="fr-FR"/>
        </a:p>
      </dgm:t>
    </dgm:pt>
    <dgm:pt modelId="{33574EC9-C607-4A69-9C64-E8CF830767DC}" type="sibTrans" cxnId="{2DAA82A8-0E22-444B-AB40-749DFF06B4BE}">
      <dgm:prSet/>
      <dgm:spPr/>
      <dgm:t>
        <a:bodyPr/>
        <a:lstStyle/>
        <a:p>
          <a:endParaRPr lang="fr-FR"/>
        </a:p>
      </dgm:t>
    </dgm:pt>
    <dgm:pt modelId="{7725235D-F232-41D5-AA2F-2BD1E3CF41DC}">
      <dgm:prSet custT="1"/>
      <dgm:spPr/>
      <dgm:t>
        <a:bodyPr/>
        <a:lstStyle/>
        <a:p>
          <a:r>
            <a:rPr lang="fr-FR" sz="1200"/>
            <a:t>Mise en Production</a:t>
          </a:r>
        </a:p>
      </dgm:t>
    </dgm:pt>
    <dgm:pt modelId="{61270FE7-2336-494C-96D4-56A03872EBC2}" type="parTrans" cxnId="{4910CE1A-6CC4-4F36-B4F3-C31E7B3672C9}">
      <dgm:prSet/>
      <dgm:spPr/>
      <dgm:t>
        <a:bodyPr/>
        <a:lstStyle/>
        <a:p>
          <a:endParaRPr lang="fr-FR"/>
        </a:p>
      </dgm:t>
    </dgm:pt>
    <dgm:pt modelId="{CAF30548-EF98-4455-A33E-4249378D9B95}" type="sibTrans" cxnId="{4910CE1A-6CC4-4F36-B4F3-C31E7B3672C9}">
      <dgm:prSet/>
      <dgm:spPr/>
      <dgm:t>
        <a:bodyPr/>
        <a:lstStyle/>
        <a:p>
          <a:endParaRPr lang="fr-FR"/>
        </a:p>
      </dgm:t>
    </dgm:pt>
    <dgm:pt modelId="{F2D063E5-59BA-40EA-A8C2-790BDD3D218E}">
      <dgm:prSet custT="1"/>
      <dgm:spPr/>
      <dgm:t>
        <a:bodyPr/>
        <a:lstStyle/>
        <a:p>
          <a:r>
            <a:rPr lang="fr-FR" sz="1200"/>
            <a:t>Déploiement sur l'environnement de test</a:t>
          </a:r>
        </a:p>
      </dgm:t>
    </dgm:pt>
    <dgm:pt modelId="{06903A04-A218-40D4-A395-20CC9B7EDA41}" type="sibTrans" cxnId="{B471538B-C0BC-45F2-BCB6-8A5D2A20E602}">
      <dgm:prSet/>
      <dgm:spPr/>
      <dgm:t>
        <a:bodyPr/>
        <a:lstStyle/>
        <a:p>
          <a:endParaRPr lang="fr-FR"/>
        </a:p>
      </dgm:t>
    </dgm:pt>
    <dgm:pt modelId="{EAFC9B5C-A187-4056-BF05-3AF125B715E2}" type="parTrans" cxnId="{B471538B-C0BC-45F2-BCB6-8A5D2A20E602}">
      <dgm:prSet/>
      <dgm:spPr/>
      <dgm:t>
        <a:bodyPr/>
        <a:lstStyle/>
        <a:p>
          <a:endParaRPr lang="fr-FR"/>
        </a:p>
      </dgm:t>
    </dgm:pt>
    <dgm:pt modelId="{4138E39B-B62D-41BB-A64E-5BA52BEC2FB5}" type="pres">
      <dgm:prSet presAssocID="{E3AA9365-77DE-4368-9912-22C65DF73F9B}" presName="linearFlow" presStyleCnt="0">
        <dgm:presLayoutVars>
          <dgm:dir/>
          <dgm:animLvl val="lvl"/>
          <dgm:resizeHandles val="exact"/>
        </dgm:presLayoutVars>
      </dgm:prSet>
      <dgm:spPr/>
    </dgm:pt>
    <dgm:pt modelId="{955E33C3-77ED-4E57-AE25-27B2E0E6964B}" type="pres">
      <dgm:prSet presAssocID="{5BF5AE30-BE92-41B8-81B1-D4BA3EABA4D4}" presName="composite" presStyleCnt="0"/>
      <dgm:spPr/>
    </dgm:pt>
    <dgm:pt modelId="{F9383B1A-E1EB-4CA1-868B-266EAC73FF55}" type="pres">
      <dgm:prSet presAssocID="{5BF5AE30-BE92-41B8-81B1-D4BA3EABA4D4}" presName="parentText" presStyleLbl="alignNode1" presStyleIdx="0" presStyleCnt="4" custScaleX="173083">
        <dgm:presLayoutVars>
          <dgm:chMax val="1"/>
          <dgm:bulletEnabled val="1"/>
        </dgm:presLayoutVars>
      </dgm:prSet>
      <dgm:spPr/>
    </dgm:pt>
    <dgm:pt modelId="{80CE8A27-6D73-4ADE-AE49-BB1E0F91CEAA}" type="pres">
      <dgm:prSet presAssocID="{5BF5AE30-BE92-41B8-81B1-D4BA3EABA4D4}" presName="descendantText" presStyleLbl="alignAcc1" presStyleIdx="0" presStyleCnt="4" custScaleX="89353" custScaleY="157222">
        <dgm:presLayoutVars>
          <dgm:bulletEnabled val="1"/>
        </dgm:presLayoutVars>
      </dgm:prSet>
      <dgm:spPr/>
    </dgm:pt>
    <dgm:pt modelId="{CF7D1BEE-56A1-408F-B16A-7E3F02105F84}" type="pres">
      <dgm:prSet presAssocID="{16A50ADE-D27B-4E78-9826-9BF9A6DCF466}" presName="sp" presStyleCnt="0"/>
      <dgm:spPr/>
    </dgm:pt>
    <dgm:pt modelId="{7EA839B9-D968-4E66-B411-F51525E0DE2A}" type="pres">
      <dgm:prSet presAssocID="{0B820349-5874-4631-B55B-9FEEBA1FA7FA}" presName="composite" presStyleCnt="0"/>
      <dgm:spPr/>
    </dgm:pt>
    <dgm:pt modelId="{544447A3-3F97-447C-8126-7EC6E4B6907C}" type="pres">
      <dgm:prSet presAssocID="{0B820349-5874-4631-B55B-9FEEBA1FA7FA}" presName="parentText" presStyleLbl="alignNode1" presStyleIdx="1" presStyleCnt="4" custScaleX="173083">
        <dgm:presLayoutVars>
          <dgm:chMax val="1"/>
          <dgm:bulletEnabled val="1"/>
        </dgm:presLayoutVars>
      </dgm:prSet>
      <dgm:spPr/>
    </dgm:pt>
    <dgm:pt modelId="{B893019D-5FCD-4875-BB73-CA6FB614DC68}" type="pres">
      <dgm:prSet presAssocID="{0B820349-5874-4631-B55B-9FEEBA1FA7FA}" presName="descendantText" presStyleLbl="alignAcc1" presStyleIdx="1" presStyleCnt="4" custScaleX="89464" custScaleY="132806" custLinFactNeighborX="-4" custLinFactNeighborY="3292">
        <dgm:presLayoutVars>
          <dgm:bulletEnabled val="1"/>
        </dgm:presLayoutVars>
      </dgm:prSet>
      <dgm:spPr/>
    </dgm:pt>
    <dgm:pt modelId="{DE68F484-CDEF-41C9-BDAA-2C4C9154E67F}" type="pres">
      <dgm:prSet presAssocID="{93CAD28C-7BEB-4CCE-94B4-93EAC0EC98A0}" presName="sp" presStyleCnt="0"/>
      <dgm:spPr/>
    </dgm:pt>
    <dgm:pt modelId="{683A95DF-6626-4E1F-86F4-0165BBF1EFD1}" type="pres">
      <dgm:prSet presAssocID="{847CE24E-86E3-499C-BF31-10B2271204E1}" presName="composite" presStyleCnt="0"/>
      <dgm:spPr/>
    </dgm:pt>
    <dgm:pt modelId="{228ED817-EF2C-444A-B86E-6C5BC5BC4C1A}" type="pres">
      <dgm:prSet presAssocID="{847CE24E-86E3-499C-BF31-10B2271204E1}" presName="parentText" presStyleLbl="alignNode1" presStyleIdx="2" presStyleCnt="4" custScaleX="173083">
        <dgm:presLayoutVars>
          <dgm:chMax val="1"/>
          <dgm:bulletEnabled val="1"/>
        </dgm:presLayoutVars>
      </dgm:prSet>
      <dgm:spPr/>
    </dgm:pt>
    <dgm:pt modelId="{250030A1-BA0B-40C2-AC94-2940F0A84DB9}" type="pres">
      <dgm:prSet presAssocID="{847CE24E-86E3-499C-BF31-10B2271204E1}" presName="descendantText" presStyleLbl="alignAcc1" presStyleIdx="2" presStyleCnt="4" custScaleX="89045" custScaleY="146474">
        <dgm:presLayoutVars>
          <dgm:bulletEnabled val="1"/>
        </dgm:presLayoutVars>
      </dgm:prSet>
      <dgm:spPr/>
    </dgm:pt>
    <dgm:pt modelId="{BC3EE913-6C53-4208-AF02-66084CF01541}" type="pres">
      <dgm:prSet presAssocID="{273760EC-CBA7-4324-8C96-BFE606F01B4B}" presName="sp" presStyleCnt="0"/>
      <dgm:spPr/>
    </dgm:pt>
    <dgm:pt modelId="{4EF769A4-4027-4565-9DD4-6DC8924BE9AE}" type="pres">
      <dgm:prSet presAssocID="{FBD9870E-6E0D-4608-BB29-A37C2AB8196F}" presName="composite" presStyleCnt="0"/>
      <dgm:spPr/>
    </dgm:pt>
    <dgm:pt modelId="{49AF65A6-FCA9-4952-9FFC-BE1A0C5994E2}" type="pres">
      <dgm:prSet presAssocID="{FBD9870E-6E0D-4608-BB29-A37C2AB8196F}" presName="parentText" presStyleLbl="alignNode1" presStyleIdx="3" presStyleCnt="4" custScaleX="173083">
        <dgm:presLayoutVars>
          <dgm:chMax val="1"/>
          <dgm:bulletEnabled val="1"/>
        </dgm:presLayoutVars>
      </dgm:prSet>
      <dgm:spPr/>
    </dgm:pt>
    <dgm:pt modelId="{A566F22A-A9CA-4771-9348-B37B38F6215C}" type="pres">
      <dgm:prSet presAssocID="{FBD9870E-6E0D-4608-BB29-A37C2AB8196F}" presName="descendantText" presStyleLbl="alignAcc1" presStyleIdx="3" presStyleCnt="4" custScaleX="89045" custScaleY="145906">
        <dgm:presLayoutVars>
          <dgm:bulletEnabled val="1"/>
        </dgm:presLayoutVars>
      </dgm:prSet>
      <dgm:spPr/>
    </dgm:pt>
  </dgm:ptLst>
  <dgm:cxnLst>
    <dgm:cxn modelId="{3079C709-B2CC-4EAB-B0A4-9915529405E9}" srcId="{847CE24E-86E3-499C-BF31-10B2271204E1}" destId="{464CE173-9010-480B-8D5A-84CD90A7398E}" srcOrd="0" destOrd="0" parTransId="{F2A1FF0F-9BDF-497E-B368-00A00AF4AA62}" sibTransId="{500D96EA-9722-4127-8FAA-8910C167D22D}"/>
    <dgm:cxn modelId="{8ACD2110-FDF4-4F30-AC19-7858B3566A7E}" srcId="{E3AA9365-77DE-4368-9912-22C65DF73F9B}" destId="{5BF5AE30-BE92-41B8-81B1-D4BA3EABA4D4}" srcOrd="0" destOrd="0" parTransId="{E60F9001-C486-4A20-8812-30555355C066}" sibTransId="{16A50ADE-D27B-4E78-9826-9BF9A6DCF466}"/>
    <dgm:cxn modelId="{857BDC13-2683-44A0-B6A8-785B9A9BAB72}" type="presOf" srcId="{A315B2E6-23A4-40F8-AF89-E0BDB00F6E66}" destId="{80CE8A27-6D73-4ADE-AE49-BB1E0F91CEAA}" srcOrd="0" destOrd="2" presId="urn:microsoft.com/office/officeart/2005/8/layout/chevron2"/>
    <dgm:cxn modelId="{EA371D1A-4B74-4414-B7EB-FFF3FB939276}" type="presOf" srcId="{7725235D-F232-41D5-AA2F-2BD1E3CF41DC}" destId="{A566F22A-A9CA-4771-9348-B37B38F6215C}" srcOrd="0" destOrd="2" presId="urn:microsoft.com/office/officeart/2005/8/layout/chevron2"/>
    <dgm:cxn modelId="{4910CE1A-6CC4-4F36-B4F3-C31E7B3672C9}" srcId="{FBD9870E-6E0D-4608-BB29-A37C2AB8196F}" destId="{7725235D-F232-41D5-AA2F-2BD1E3CF41DC}" srcOrd="2" destOrd="0" parTransId="{61270FE7-2336-494C-96D4-56A03872EBC2}" sibTransId="{CAF30548-EF98-4455-A33E-4249378D9B95}"/>
    <dgm:cxn modelId="{905F111C-A596-469B-8815-736B5BAD1D9F}" srcId="{E9A42129-3846-4502-8BE2-86BED7BDB8AE}" destId="{AC10F4C0-AF49-4EDB-BA68-D21F68AE1C26}" srcOrd="0" destOrd="0" parTransId="{8FE36BCC-7706-4116-B62E-18E9087D627C}" sibTransId="{CF192777-4C57-47C2-96B5-3859C2C7E68C}"/>
    <dgm:cxn modelId="{9201F31F-8EAE-4E84-81E7-CD6010B15238}" srcId="{EBB58061-4710-4F84-8A52-DE3915C0C9E7}" destId="{4C4A2839-2C5F-46C8-B421-3251DBCE54D4}" srcOrd="0" destOrd="0" parTransId="{6B3BB2EE-F9A4-4589-8F2E-7576AB6739AB}" sibTransId="{1C67D10C-9911-4995-A003-629F456513BA}"/>
    <dgm:cxn modelId="{63FE3E2E-FD7A-4D40-BA56-5C879C875B35}" srcId="{AC9CEA5D-BB0D-45D6-A9A8-E1540604FCFB}" destId="{789F4780-282F-42D4-B14C-C0C3DD21ADC3}" srcOrd="0" destOrd="0" parTransId="{A58134CB-9BED-495E-A255-F9C671B6DBCA}" sibTransId="{B505FCF6-A0BD-45F9-940F-74A704335F28}"/>
    <dgm:cxn modelId="{5B380438-2512-4058-A315-7B330307569A}" srcId="{E3AA9365-77DE-4368-9912-22C65DF73F9B}" destId="{0B820349-5874-4631-B55B-9FEEBA1FA7FA}" srcOrd="1" destOrd="0" parTransId="{AFAA409B-CB3E-46FA-8EDE-F1A289E2F9C5}" sibTransId="{93CAD28C-7BEB-4CCE-94B4-93EAC0EC98A0}"/>
    <dgm:cxn modelId="{1C2FF663-A204-4070-8D2F-8678B7570CA8}" type="presOf" srcId="{5BF5AE30-BE92-41B8-81B1-D4BA3EABA4D4}" destId="{F9383B1A-E1EB-4CA1-868B-266EAC73FF55}" srcOrd="0" destOrd="0" presId="urn:microsoft.com/office/officeart/2005/8/layout/chevron2"/>
    <dgm:cxn modelId="{9CC5DD44-D22F-4EF9-BA67-9F687F42BAF4}" type="presOf" srcId="{BA2DB487-FCD8-4849-95EB-668794D56B89}" destId="{A566F22A-A9CA-4771-9348-B37B38F6215C}" srcOrd="0" destOrd="0" presId="urn:microsoft.com/office/officeart/2005/8/layout/chevron2"/>
    <dgm:cxn modelId="{8374E666-1574-4301-9058-EB80882A2335}" type="presOf" srcId="{789F4780-282F-42D4-B14C-C0C3DD21ADC3}" destId="{250030A1-BA0B-40C2-AC94-2940F0A84DB9}" srcOrd="0" destOrd="3" presId="urn:microsoft.com/office/officeart/2005/8/layout/chevron2"/>
    <dgm:cxn modelId="{CBBAC568-C4A6-4F14-A8C0-E3CFC2E3C29D}" type="presOf" srcId="{EBB58061-4710-4F84-8A52-DE3915C0C9E7}" destId="{B893019D-5FCD-4875-BB73-CA6FB614DC68}" srcOrd="0" destOrd="0" presId="urn:microsoft.com/office/officeart/2005/8/layout/chevron2"/>
    <dgm:cxn modelId="{C463C94A-759B-4274-9539-8AE8040CFDBB}" srcId="{847CE24E-86E3-499C-BF31-10B2271204E1}" destId="{AC9CEA5D-BB0D-45D6-A9A8-E1540604FCFB}" srcOrd="2" destOrd="0" parTransId="{7BF2C4D9-3E60-4430-9777-9A42E6229B78}" sibTransId="{D1A24000-511B-4382-A00E-4DC7BBAE8514}"/>
    <dgm:cxn modelId="{5E371B6E-F210-4A4B-969F-363B5EC6D10F}" srcId="{5BF5AE30-BE92-41B8-81B1-D4BA3EABA4D4}" destId="{E9A42129-3846-4502-8BE2-86BED7BDB8AE}" srcOrd="0" destOrd="0" parTransId="{11C01BE2-2E55-48C7-AA54-CE8D44DD59E7}" sibTransId="{5C8AA3AE-F1D0-4C26-8FE0-41A637A3123D}"/>
    <dgm:cxn modelId="{7572A171-A4E8-4EBA-8201-9EF66ABF0116}" type="presOf" srcId="{6F81AF23-9201-4D0C-AFF8-1166E34AD6DA}" destId="{B893019D-5FCD-4875-BB73-CA6FB614DC68}" srcOrd="0" destOrd="2" presId="urn:microsoft.com/office/officeart/2005/8/layout/chevron2"/>
    <dgm:cxn modelId="{ACA93D55-DC1E-4354-A446-14415B90A744}" type="presOf" srcId="{847CE24E-86E3-499C-BF31-10B2271204E1}" destId="{228ED817-EF2C-444A-B86E-6C5BC5BC4C1A}" srcOrd="0" destOrd="0" presId="urn:microsoft.com/office/officeart/2005/8/layout/chevron2"/>
    <dgm:cxn modelId="{F2CFE077-862E-4492-8F7E-665C1BB953D1}" type="presOf" srcId="{464CE173-9010-480B-8D5A-84CD90A7398E}" destId="{250030A1-BA0B-40C2-AC94-2940F0A84DB9}" srcOrd="0" destOrd="0" presId="urn:microsoft.com/office/officeart/2005/8/layout/chevron2"/>
    <dgm:cxn modelId="{1DBEF758-9396-46CB-8CC9-677B02D01C06}" type="presOf" srcId="{4C4A2839-2C5F-46C8-B421-3251DBCE54D4}" destId="{B893019D-5FCD-4875-BB73-CA6FB614DC68}" srcOrd="0" destOrd="1" presId="urn:microsoft.com/office/officeart/2005/8/layout/chevron2"/>
    <dgm:cxn modelId="{62BF4E7A-C20F-45D3-AFAB-C9665FAD90F3}" srcId="{FBD9870E-6E0D-4608-BB29-A37C2AB8196F}" destId="{BA2DB487-FCD8-4849-95EB-668794D56B89}" srcOrd="0" destOrd="0" parTransId="{70910043-4DEE-4B09-B4D9-744F380FECE7}" sibTransId="{81946CF6-2EE8-4F21-89AD-D9A113311F29}"/>
    <dgm:cxn modelId="{D22F7B86-CAFA-4839-B18E-90D3A9F7F121}" srcId="{E3AA9365-77DE-4368-9912-22C65DF73F9B}" destId="{FBD9870E-6E0D-4608-BB29-A37C2AB8196F}" srcOrd="3" destOrd="0" parTransId="{44A9ADEE-C775-436C-BA30-E92AF6A56CB2}" sibTransId="{DAD4463F-593A-444B-9471-CBB792B2A723}"/>
    <dgm:cxn modelId="{6FA46F8B-1427-42AB-9554-0F61B3B761B7}" type="presOf" srcId="{E3AA9365-77DE-4368-9912-22C65DF73F9B}" destId="{4138E39B-B62D-41BB-A64E-5BA52BEC2FB5}" srcOrd="0" destOrd="0" presId="urn:microsoft.com/office/officeart/2005/8/layout/chevron2"/>
    <dgm:cxn modelId="{B471538B-C0BC-45F2-BCB6-8A5D2A20E602}" srcId="{847CE24E-86E3-499C-BF31-10B2271204E1}" destId="{F2D063E5-59BA-40EA-A8C2-790BDD3D218E}" srcOrd="1" destOrd="0" parTransId="{EAFC9B5C-A187-4056-BF05-3AF125B715E2}" sibTransId="{06903A04-A218-40D4-A395-20CC9B7EDA41}"/>
    <dgm:cxn modelId="{0B72819D-E884-49B0-9BB2-B9E26F69C2F8}" type="presOf" srcId="{AC10F4C0-AF49-4EDB-BA68-D21F68AE1C26}" destId="{80CE8A27-6D73-4ADE-AE49-BB1E0F91CEAA}" srcOrd="0" destOrd="1" presId="urn:microsoft.com/office/officeart/2005/8/layout/chevron2"/>
    <dgm:cxn modelId="{081C8EA7-6928-4F90-84F4-B9D0B0E505BC}" srcId="{0B820349-5874-4631-B55B-9FEEBA1FA7FA}" destId="{6F81AF23-9201-4D0C-AFF8-1166E34AD6DA}" srcOrd="1" destOrd="0" parTransId="{AD208286-8012-4678-A26D-72AFEB4EC848}" sibTransId="{3B4E6709-6D92-4104-AA65-FE53670738F4}"/>
    <dgm:cxn modelId="{613F05A8-8B0C-4947-9900-D73E6396A19E}" type="presOf" srcId="{CAAE4849-24C3-440D-93CE-C386B28C8C4C}" destId="{A566F22A-A9CA-4771-9348-B37B38F6215C}" srcOrd="0" destOrd="1" presId="urn:microsoft.com/office/officeart/2005/8/layout/chevron2"/>
    <dgm:cxn modelId="{2DAA82A8-0E22-444B-AB40-749DFF06B4BE}" srcId="{FBD9870E-6E0D-4608-BB29-A37C2AB8196F}" destId="{CAAE4849-24C3-440D-93CE-C386B28C8C4C}" srcOrd="1" destOrd="0" parTransId="{4A7F796B-6A46-47E3-B23E-9EAD4CC07479}" sibTransId="{33574EC9-C607-4A69-9C64-E8CF830767DC}"/>
    <dgm:cxn modelId="{C4E053B2-F468-4E54-8859-8314FF66C23B}" type="presOf" srcId="{AC9CEA5D-BB0D-45D6-A9A8-E1540604FCFB}" destId="{250030A1-BA0B-40C2-AC94-2940F0A84DB9}" srcOrd="0" destOrd="2" presId="urn:microsoft.com/office/officeart/2005/8/layout/chevron2"/>
    <dgm:cxn modelId="{26B5FFBD-4D2A-457C-B8F8-096DBF25F5BF}" type="presOf" srcId="{E9A42129-3846-4502-8BE2-86BED7BDB8AE}" destId="{80CE8A27-6D73-4ADE-AE49-BB1E0F91CEAA}" srcOrd="0" destOrd="0" presId="urn:microsoft.com/office/officeart/2005/8/layout/chevron2"/>
    <dgm:cxn modelId="{7CA990BE-6DBD-4C4A-9F6B-E29FF09D6F4C}" srcId="{5BF5AE30-BE92-41B8-81B1-D4BA3EABA4D4}" destId="{A315B2E6-23A4-40F8-AF89-E0BDB00F6E66}" srcOrd="1" destOrd="0" parTransId="{C876F4C3-C5FD-49C7-A48E-8CDBAD7B2358}" sibTransId="{5542CA0C-BB83-4EDE-AC42-AF2C7062AB60}"/>
    <dgm:cxn modelId="{B334FCC0-F807-46CA-B276-A9513840402C}" type="presOf" srcId="{A84110E5-188B-466C-AAE3-53C5DF86C9A8}" destId="{80CE8A27-6D73-4ADE-AE49-BB1E0F91CEAA}" srcOrd="0" destOrd="3" presId="urn:microsoft.com/office/officeart/2005/8/layout/chevron2"/>
    <dgm:cxn modelId="{AE87F9D0-7DD4-475A-910F-D01E98947F85}" srcId="{A315B2E6-23A4-40F8-AF89-E0BDB00F6E66}" destId="{A84110E5-188B-466C-AAE3-53C5DF86C9A8}" srcOrd="0" destOrd="0" parTransId="{3E3AF12E-2E5C-47B6-901C-76D60DD03059}" sibTransId="{1CF9C1F9-4DF8-457E-9126-9E1F4D977F99}"/>
    <dgm:cxn modelId="{159139D9-A781-4E76-B698-09378B13173E}" srcId="{E3AA9365-77DE-4368-9912-22C65DF73F9B}" destId="{847CE24E-86E3-499C-BF31-10B2271204E1}" srcOrd="2" destOrd="0" parTransId="{50D925C9-AFFC-4ECB-9F60-FFAFE799B30C}" sibTransId="{273760EC-CBA7-4324-8C96-BFE606F01B4B}"/>
    <dgm:cxn modelId="{5256F3DE-16DA-43E3-9274-9FD6B3108425}" type="presOf" srcId="{FBD9870E-6E0D-4608-BB29-A37C2AB8196F}" destId="{49AF65A6-FCA9-4952-9FFC-BE1A0C5994E2}" srcOrd="0" destOrd="0" presId="urn:microsoft.com/office/officeart/2005/8/layout/chevron2"/>
    <dgm:cxn modelId="{400DB9E2-39C6-473F-85BB-AEA97A53A61C}" type="presOf" srcId="{0B820349-5874-4631-B55B-9FEEBA1FA7FA}" destId="{544447A3-3F97-447C-8126-7EC6E4B6907C}" srcOrd="0" destOrd="0" presId="urn:microsoft.com/office/officeart/2005/8/layout/chevron2"/>
    <dgm:cxn modelId="{7B8F56E8-296A-486C-BC9A-74DBF74B466B}" srcId="{0B820349-5874-4631-B55B-9FEEBA1FA7FA}" destId="{EBB58061-4710-4F84-8A52-DE3915C0C9E7}" srcOrd="0" destOrd="0" parTransId="{67F1089C-1229-48DD-88AA-F1F3AC1FC689}" sibTransId="{3D08E11F-D8B8-4437-A861-431993A2721D}"/>
    <dgm:cxn modelId="{01987BF6-1662-47EE-9937-5CDF312A0614}" type="presOf" srcId="{F2D063E5-59BA-40EA-A8C2-790BDD3D218E}" destId="{250030A1-BA0B-40C2-AC94-2940F0A84DB9}" srcOrd="0" destOrd="1" presId="urn:microsoft.com/office/officeart/2005/8/layout/chevron2"/>
    <dgm:cxn modelId="{BDED8314-0225-4519-9043-A0CFBE424546}" type="presParOf" srcId="{4138E39B-B62D-41BB-A64E-5BA52BEC2FB5}" destId="{955E33C3-77ED-4E57-AE25-27B2E0E6964B}" srcOrd="0" destOrd="0" presId="urn:microsoft.com/office/officeart/2005/8/layout/chevron2"/>
    <dgm:cxn modelId="{34D73853-2A4B-44A2-9D65-1FA65D0F7CD9}" type="presParOf" srcId="{955E33C3-77ED-4E57-AE25-27B2E0E6964B}" destId="{F9383B1A-E1EB-4CA1-868B-266EAC73FF55}" srcOrd="0" destOrd="0" presId="urn:microsoft.com/office/officeart/2005/8/layout/chevron2"/>
    <dgm:cxn modelId="{53C6C2B0-5926-4653-9FF1-5EE451C6E5A4}" type="presParOf" srcId="{955E33C3-77ED-4E57-AE25-27B2E0E6964B}" destId="{80CE8A27-6D73-4ADE-AE49-BB1E0F91CEAA}" srcOrd="1" destOrd="0" presId="urn:microsoft.com/office/officeart/2005/8/layout/chevron2"/>
    <dgm:cxn modelId="{61E1ADEB-CF2A-4F69-8618-A92E486A59B7}" type="presParOf" srcId="{4138E39B-B62D-41BB-A64E-5BA52BEC2FB5}" destId="{CF7D1BEE-56A1-408F-B16A-7E3F02105F84}" srcOrd="1" destOrd="0" presId="urn:microsoft.com/office/officeart/2005/8/layout/chevron2"/>
    <dgm:cxn modelId="{9E9E63F5-8ADD-40D0-AEE4-067EE675190C}" type="presParOf" srcId="{4138E39B-B62D-41BB-A64E-5BA52BEC2FB5}" destId="{7EA839B9-D968-4E66-B411-F51525E0DE2A}" srcOrd="2" destOrd="0" presId="urn:microsoft.com/office/officeart/2005/8/layout/chevron2"/>
    <dgm:cxn modelId="{A8280537-FAEB-491F-9E5C-D4F2A6CD72F6}" type="presParOf" srcId="{7EA839B9-D968-4E66-B411-F51525E0DE2A}" destId="{544447A3-3F97-447C-8126-7EC6E4B6907C}" srcOrd="0" destOrd="0" presId="urn:microsoft.com/office/officeart/2005/8/layout/chevron2"/>
    <dgm:cxn modelId="{16859409-F187-4943-808B-894D3E479058}" type="presParOf" srcId="{7EA839B9-D968-4E66-B411-F51525E0DE2A}" destId="{B893019D-5FCD-4875-BB73-CA6FB614DC68}" srcOrd="1" destOrd="0" presId="urn:microsoft.com/office/officeart/2005/8/layout/chevron2"/>
    <dgm:cxn modelId="{E320A57E-3F5B-4C1D-9A87-5821DB23D8C7}" type="presParOf" srcId="{4138E39B-B62D-41BB-A64E-5BA52BEC2FB5}" destId="{DE68F484-CDEF-41C9-BDAA-2C4C9154E67F}" srcOrd="3" destOrd="0" presId="urn:microsoft.com/office/officeart/2005/8/layout/chevron2"/>
    <dgm:cxn modelId="{C3D9CE89-2BFC-4C14-9617-9273BECFBDF4}" type="presParOf" srcId="{4138E39B-B62D-41BB-A64E-5BA52BEC2FB5}" destId="{683A95DF-6626-4E1F-86F4-0165BBF1EFD1}" srcOrd="4" destOrd="0" presId="urn:microsoft.com/office/officeart/2005/8/layout/chevron2"/>
    <dgm:cxn modelId="{537097C1-CE5E-4188-987E-8CECB567FDDB}" type="presParOf" srcId="{683A95DF-6626-4E1F-86F4-0165BBF1EFD1}" destId="{228ED817-EF2C-444A-B86E-6C5BC5BC4C1A}" srcOrd="0" destOrd="0" presId="urn:microsoft.com/office/officeart/2005/8/layout/chevron2"/>
    <dgm:cxn modelId="{D84138B0-65CF-4BC4-ACF0-40AA6C4472F7}" type="presParOf" srcId="{683A95DF-6626-4E1F-86F4-0165BBF1EFD1}" destId="{250030A1-BA0B-40C2-AC94-2940F0A84DB9}" srcOrd="1" destOrd="0" presId="urn:microsoft.com/office/officeart/2005/8/layout/chevron2"/>
    <dgm:cxn modelId="{AA9E0D4C-6DA8-4178-99E8-3F86F3D3D7CF}" type="presParOf" srcId="{4138E39B-B62D-41BB-A64E-5BA52BEC2FB5}" destId="{BC3EE913-6C53-4208-AF02-66084CF01541}" srcOrd="5" destOrd="0" presId="urn:microsoft.com/office/officeart/2005/8/layout/chevron2"/>
    <dgm:cxn modelId="{DB24B87B-6FEB-4FCE-8AAD-EA2CE651A145}" type="presParOf" srcId="{4138E39B-B62D-41BB-A64E-5BA52BEC2FB5}" destId="{4EF769A4-4027-4565-9DD4-6DC8924BE9AE}" srcOrd="6" destOrd="0" presId="urn:microsoft.com/office/officeart/2005/8/layout/chevron2"/>
    <dgm:cxn modelId="{BAD38FA4-830E-4AC1-8DFC-AB8DBC6BAC7A}" type="presParOf" srcId="{4EF769A4-4027-4565-9DD4-6DC8924BE9AE}" destId="{49AF65A6-FCA9-4952-9FFC-BE1A0C5994E2}" srcOrd="0" destOrd="0" presId="urn:microsoft.com/office/officeart/2005/8/layout/chevron2"/>
    <dgm:cxn modelId="{387188EC-E2C5-4170-B8D2-69EB675F1729}" type="presParOf" srcId="{4EF769A4-4027-4565-9DD4-6DC8924BE9AE}" destId="{A566F22A-A9CA-4771-9348-B37B38F6215C}" srcOrd="1" destOrd="0" presId="urn:microsoft.com/office/officeart/2005/8/layout/chevron2"/>
  </dgm:cxnLst>
  <dgm:bg/>
  <dgm:whole>
    <a:ln>
      <a:solidFill>
        <a:schemeClr val="tx1"/>
      </a:solidFill>
    </a:ln>
  </dgm:whole>
  <dgm:extLst>
    <a:ext uri="http://schemas.microsoft.com/office/drawing/2008/diagram">
      <dsp:dataModelExt xmlns:dsp="http://schemas.microsoft.com/office/drawing/2008/diagram" relId="rId3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3AA9365-77DE-4368-9912-22C65DF73F9B}" type="doc">
      <dgm:prSet loTypeId="urn:microsoft.com/office/officeart/2005/8/layout/chevron2" loCatId="process" qsTypeId="urn:microsoft.com/office/officeart/2005/8/quickstyle/simple5" qsCatId="simple" csTypeId="urn:microsoft.com/office/officeart/2005/8/colors/accent1_2" csCatId="accent1" phldr="1"/>
      <dgm:spPr/>
      <dgm:t>
        <a:bodyPr/>
        <a:lstStyle/>
        <a:p>
          <a:endParaRPr lang="fr-FR"/>
        </a:p>
      </dgm:t>
    </dgm:pt>
    <dgm:pt modelId="{5BF5AE30-BE92-41B8-81B1-D4BA3EABA4D4}">
      <dgm:prSet phldrT="[Texte]" custT="1"/>
      <dgm:spPr/>
      <dgm:t>
        <a:bodyPr/>
        <a:lstStyle/>
        <a:p>
          <a:r>
            <a:rPr lang="fr-FR" sz="1800">
              <a:solidFill>
                <a:sysClr val="windowText" lastClr="000000"/>
              </a:solidFill>
            </a:rPr>
            <a:t>Préparation</a:t>
          </a:r>
        </a:p>
      </dgm:t>
    </dgm:pt>
    <dgm:pt modelId="{E60F9001-C486-4A20-8812-30555355C066}" type="parTrans" cxnId="{8ACD2110-FDF4-4F30-AC19-7858B3566A7E}">
      <dgm:prSet/>
      <dgm:spPr/>
      <dgm:t>
        <a:bodyPr/>
        <a:lstStyle/>
        <a:p>
          <a:endParaRPr lang="fr-FR"/>
        </a:p>
      </dgm:t>
    </dgm:pt>
    <dgm:pt modelId="{16A50ADE-D27B-4E78-9826-9BF9A6DCF466}" type="sibTrans" cxnId="{8ACD2110-FDF4-4F30-AC19-7858B3566A7E}">
      <dgm:prSet/>
      <dgm:spPr/>
      <dgm:t>
        <a:bodyPr/>
        <a:lstStyle/>
        <a:p>
          <a:endParaRPr lang="fr-FR"/>
        </a:p>
      </dgm:t>
    </dgm:pt>
    <dgm:pt modelId="{E9A42129-3846-4502-8BE2-86BED7BDB8AE}">
      <dgm:prSet phldrT="[Texte]" custT="1"/>
      <dgm:spPr/>
      <dgm:t>
        <a:bodyPr/>
        <a:lstStyle/>
        <a:p>
          <a:r>
            <a:rPr lang="fr-FR" sz="1200"/>
            <a:t>Réception du Cahier des charges ou Expression de besoin</a:t>
          </a:r>
        </a:p>
      </dgm:t>
    </dgm:pt>
    <dgm:pt modelId="{11C01BE2-2E55-48C7-AA54-CE8D44DD59E7}" type="parTrans" cxnId="{5E371B6E-F210-4A4B-969F-363B5EC6D10F}">
      <dgm:prSet/>
      <dgm:spPr/>
      <dgm:t>
        <a:bodyPr/>
        <a:lstStyle/>
        <a:p>
          <a:endParaRPr lang="fr-FR"/>
        </a:p>
      </dgm:t>
    </dgm:pt>
    <dgm:pt modelId="{5C8AA3AE-F1D0-4C26-8FE0-41A637A3123D}" type="sibTrans" cxnId="{5E371B6E-F210-4A4B-969F-363B5EC6D10F}">
      <dgm:prSet/>
      <dgm:spPr/>
      <dgm:t>
        <a:bodyPr/>
        <a:lstStyle/>
        <a:p>
          <a:endParaRPr lang="fr-FR"/>
        </a:p>
      </dgm:t>
    </dgm:pt>
    <dgm:pt modelId="{0B820349-5874-4631-B55B-9FEEBA1FA7FA}">
      <dgm:prSet phldrT="[Texte]" custT="1"/>
      <dgm:spPr/>
      <dgm:t>
        <a:bodyPr/>
        <a:lstStyle/>
        <a:p>
          <a:r>
            <a:rPr lang="fr-FR" sz="1800">
              <a:solidFill>
                <a:sysClr val="windowText" lastClr="000000"/>
              </a:solidFill>
            </a:rPr>
            <a:t>Réalisation</a:t>
          </a:r>
        </a:p>
      </dgm:t>
    </dgm:pt>
    <dgm:pt modelId="{AFAA409B-CB3E-46FA-8EDE-F1A289E2F9C5}" type="parTrans" cxnId="{5B380438-2512-4058-A315-7B330307569A}">
      <dgm:prSet/>
      <dgm:spPr/>
      <dgm:t>
        <a:bodyPr/>
        <a:lstStyle/>
        <a:p>
          <a:endParaRPr lang="fr-FR"/>
        </a:p>
      </dgm:t>
    </dgm:pt>
    <dgm:pt modelId="{93CAD28C-7BEB-4CCE-94B4-93EAC0EC98A0}" type="sibTrans" cxnId="{5B380438-2512-4058-A315-7B330307569A}">
      <dgm:prSet/>
      <dgm:spPr/>
      <dgm:t>
        <a:bodyPr/>
        <a:lstStyle/>
        <a:p>
          <a:endParaRPr lang="fr-FR"/>
        </a:p>
      </dgm:t>
    </dgm:pt>
    <dgm:pt modelId="{EBB58061-4710-4F84-8A52-DE3915C0C9E7}">
      <dgm:prSet phldrT="[Texte]" custT="1"/>
      <dgm:spPr/>
      <dgm:t>
        <a:bodyPr/>
        <a:lstStyle/>
        <a:p>
          <a:r>
            <a:rPr lang="fr-FR" sz="1200"/>
            <a:t>Etudes techinques et création des versions (applications,  branches git...)</a:t>
          </a:r>
        </a:p>
      </dgm:t>
    </dgm:pt>
    <dgm:pt modelId="{67F1089C-1229-48DD-88AA-F1F3AC1FC689}" type="parTrans" cxnId="{7B8F56E8-296A-486C-BC9A-74DBF74B466B}">
      <dgm:prSet/>
      <dgm:spPr/>
      <dgm:t>
        <a:bodyPr/>
        <a:lstStyle/>
        <a:p>
          <a:endParaRPr lang="fr-FR"/>
        </a:p>
      </dgm:t>
    </dgm:pt>
    <dgm:pt modelId="{3D08E11F-D8B8-4437-A861-431993A2721D}" type="sibTrans" cxnId="{7B8F56E8-296A-486C-BC9A-74DBF74B466B}">
      <dgm:prSet/>
      <dgm:spPr/>
      <dgm:t>
        <a:bodyPr/>
        <a:lstStyle/>
        <a:p>
          <a:endParaRPr lang="fr-FR"/>
        </a:p>
      </dgm:t>
    </dgm:pt>
    <dgm:pt modelId="{847CE24E-86E3-499C-BF31-10B2271204E1}">
      <dgm:prSet phldrT="[Texte]" custT="1"/>
      <dgm:spPr/>
      <dgm:t>
        <a:bodyPr/>
        <a:lstStyle/>
        <a:p>
          <a:r>
            <a:rPr lang="fr-FR" sz="1800">
              <a:solidFill>
                <a:sysClr val="windowText" lastClr="000000"/>
              </a:solidFill>
            </a:rPr>
            <a:t>Validation</a:t>
          </a:r>
        </a:p>
      </dgm:t>
    </dgm:pt>
    <dgm:pt modelId="{50D925C9-AFFC-4ECB-9F60-FFAFE799B30C}" type="parTrans" cxnId="{159139D9-A781-4E76-B698-09378B13173E}">
      <dgm:prSet/>
      <dgm:spPr/>
      <dgm:t>
        <a:bodyPr/>
        <a:lstStyle/>
        <a:p>
          <a:endParaRPr lang="fr-FR"/>
        </a:p>
      </dgm:t>
    </dgm:pt>
    <dgm:pt modelId="{273760EC-CBA7-4324-8C96-BFE606F01B4B}" type="sibTrans" cxnId="{159139D9-A781-4E76-B698-09378B13173E}">
      <dgm:prSet/>
      <dgm:spPr/>
      <dgm:t>
        <a:bodyPr/>
        <a:lstStyle/>
        <a:p>
          <a:endParaRPr lang="fr-FR"/>
        </a:p>
      </dgm:t>
    </dgm:pt>
    <dgm:pt modelId="{464CE173-9010-480B-8D5A-84CD90A7398E}">
      <dgm:prSet phldrT="[Texte]" custT="1"/>
      <dgm:spPr/>
      <dgm:t>
        <a:bodyPr/>
        <a:lstStyle/>
        <a:p>
          <a:r>
            <a:rPr lang="fr-FR" sz="1200"/>
            <a:t>Tests techniques (revue de code, respect architecture et nomenclature...)</a:t>
          </a:r>
        </a:p>
      </dgm:t>
    </dgm:pt>
    <dgm:pt modelId="{F2A1FF0F-9BDF-497E-B368-00A00AF4AA62}" type="parTrans" cxnId="{3079C709-B2CC-4EAB-B0A4-9915529405E9}">
      <dgm:prSet/>
      <dgm:spPr/>
      <dgm:t>
        <a:bodyPr/>
        <a:lstStyle/>
        <a:p>
          <a:endParaRPr lang="fr-FR"/>
        </a:p>
      </dgm:t>
    </dgm:pt>
    <dgm:pt modelId="{500D96EA-9722-4127-8FAA-8910C167D22D}" type="sibTrans" cxnId="{3079C709-B2CC-4EAB-B0A4-9915529405E9}">
      <dgm:prSet/>
      <dgm:spPr/>
      <dgm:t>
        <a:bodyPr/>
        <a:lstStyle/>
        <a:p>
          <a:endParaRPr lang="fr-FR"/>
        </a:p>
      </dgm:t>
    </dgm:pt>
    <dgm:pt modelId="{FBD9870E-6E0D-4608-BB29-A37C2AB8196F}">
      <dgm:prSet phldrT="[Texte]" custT="1"/>
      <dgm:spPr/>
      <dgm:t>
        <a:bodyPr/>
        <a:lstStyle/>
        <a:p>
          <a:r>
            <a:rPr lang="fr-FR" sz="1800">
              <a:solidFill>
                <a:sysClr val="windowText" lastClr="000000"/>
              </a:solidFill>
            </a:rPr>
            <a:t>MEP</a:t>
          </a:r>
        </a:p>
      </dgm:t>
    </dgm:pt>
    <dgm:pt modelId="{44A9ADEE-C775-436C-BA30-E92AF6A56CB2}" type="parTrans" cxnId="{D22F7B86-CAFA-4839-B18E-90D3A9F7F121}">
      <dgm:prSet/>
      <dgm:spPr/>
      <dgm:t>
        <a:bodyPr/>
        <a:lstStyle/>
        <a:p>
          <a:endParaRPr lang="fr-FR"/>
        </a:p>
      </dgm:t>
    </dgm:pt>
    <dgm:pt modelId="{DAD4463F-593A-444B-9471-CBB792B2A723}" type="sibTrans" cxnId="{D22F7B86-CAFA-4839-B18E-90D3A9F7F121}">
      <dgm:prSet/>
      <dgm:spPr/>
      <dgm:t>
        <a:bodyPr/>
        <a:lstStyle/>
        <a:p>
          <a:endParaRPr lang="fr-FR"/>
        </a:p>
      </dgm:t>
    </dgm:pt>
    <dgm:pt modelId="{AC10F4C0-AF49-4EDB-BA68-D21F68AE1C26}">
      <dgm:prSet custT="1"/>
      <dgm:spPr/>
      <dgm:t>
        <a:bodyPr/>
        <a:lstStyle/>
        <a:p>
          <a:r>
            <a:rPr lang="fr-FR" sz="1050"/>
            <a:t>Dépot de documents (Expression du besoin, specifications, cas de tests...)</a:t>
          </a:r>
        </a:p>
      </dgm:t>
    </dgm:pt>
    <dgm:pt modelId="{8FE36BCC-7706-4116-B62E-18E9087D627C}" type="parTrans" cxnId="{905F111C-A596-469B-8815-736B5BAD1D9F}">
      <dgm:prSet/>
      <dgm:spPr/>
      <dgm:t>
        <a:bodyPr/>
        <a:lstStyle/>
        <a:p>
          <a:endParaRPr lang="fr-FR"/>
        </a:p>
      </dgm:t>
    </dgm:pt>
    <dgm:pt modelId="{CF192777-4C57-47C2-96B5-3859C2C7E68C}" type="sibTrans" cxnId="{905F111C-A596-469B-8815-736B5BAD1D9F}">
      <dgm:prSet/>
      <dgm:spPr/>
      <dgm:t>
        <a:bodyPr/>
        <a:lstStyle/>
        <a:p>
          <a:endParaRPr lang="fr-FR"/>
        </a:p>
      </dgm:t>
    </dgm:pt>
    <dgm:pt modelId="{A315B2E6-23A4-40F8-AF89-E0BDB00F6E66}">
      <dgm:prSet custT="1"/>
      <dgm:spPr/>
      <dgm:t>
        <a:bodyPr/>
        <a:lstStyle/>
        <a:p>
          <a:r>
            <a:rPr lang="fr-FR" sz="1200"/>
            <a:t>Préparation des outils de la méthode Agile*</a:t>
          </a:r>
        </a:p>
      </dgm:t>
    </dgm:pt>
    <dgm:pt modelId="{C876F4C3-C5FD-49C7-A48E-8CDBAD7B2358}" type="parTrans" cxnId="{7CA990BE-6DBD-4C4A-9F6B-E29FF09D6F4C}">
      <dgm:prSet/>
      <dgm:spPr/>
      <dgm:t>
        <a:bodyPr/>
        <a:lstStyle/>
        <a:p>
          <a:endParaRPr lang="fr-FR"/>
        </a:p>
      </dgm:t>
    </dgm:pt>
    <dgm:pt modelId="{5542CA0C-BB83-4EDE-AC42-AF2C7062AB60}" type="sibTrans" cxnId="{7CA990BE-6DBD-4C4A-9F6B-E29FF09D6F4C}">
      <dgm:prSet/>
      <dgm:spPr/>
      <dgm:t>
        <a:bodyPr/>
        <a:lstStyle/>
        <a:p>
          <a:endParaRPr lang="fr-FR"/>
        </a:p>
      </dgm:t>
    </dgm:pt>
    <dgm:pt modelId="{A84110E5-188B-466C-AAE3-53C5DF86C9A8}">
      <dgm:prSet custT="1"/>
      <dgm:spPr/>
      <dgm:t>
        <a:bodyPr/>
        <a:lstStyle/>
        <a:p>
          <a:r>
            <a:rPr lang="fr-FR" sz="1050"/>
            <a:t>Création de la version, des US, des sprints</a:t>
          </a:r>
        </a:p>
      </dgm:t>
    </dgm:pt>
    <dgm:pt modelId="{3E3AF12E-2E5C-47B6-901C-76D60DD03059}" type="parTrans" cxnId="{AE87F9D0-7DD4-475A-910F-D01E98947F85}">
      <dgm:prSet/>
      <dgm:spPr/>
      <dgm:t>
        <a:bodyPr/>
        <a:lstStyle/>
        <a:p>
          <a:endParaRPr lang="fr-FR"/>
        </a:p>
      </dgm:t>
    </dgm:pt>
    <dgm:pt modelId="{1CF9C1F9-4DF8-457E-9126-9E1F4D977F99}" type="sibTrans" cxnId="{AE87F9D0-7DD4-475A-910F-D01E98947F85}">
      <dgm:prSet/>
      <dgm:spPr/>
      <dgm:t>
        <a:bodyPr/>
        <a:lstStyle/>
        <a:p>
          <a:endParaRPr lang="fr-FR"/>
        </a:p>
      </dgm:t>
    </dgm:pt>
    <dgm:pt modelId="{4C4A2839-2C5F-46C8-B421-3251DBCE54D4}">
      <dgm:prSet custT="1"/>
      <dgm:spPr/>
      <dgm:t>
        <a:bodyPr/>
        <a:lstStyle/>
        <a:p>
          <a:r>
            <a:rPr lang="fr-FR" sz="1050"/>
            <a:t>Documentation technique (maquette, schéma, diagramme de BDD...)</a:t>
          </a:r>
        </a:p>
      </dgm:t>
    </dgm:pt>
    <dgm:pt modelId="{6B3BB2EE-F9A4-4589-8F2E-7576AB6739AB}" type="parTrans" cxnId="{9201F31F-8EAE-4E84-81E7-CD6010B15238}">
      <dgm:prSet/>
      <dgm:spPr/>
      <dgm:t>
        <a:bodyPr/>
        <a:lstStyle/>
        <a:p>
          <a:endParaRPr lang="fr-FR"/>
        </a:p>
      </dgm:t>
    </dgm:pt>
    <dgm:pt modelId="{1C67D10C-9911-4995-A003-629F456513BA}" type="sibTrans" cxnId="{9201F31F-8EAE-4E84-81E7-CD6010B15238}">
      <dgm:prSet/>
      <dgm:spPr/>
      <dgm:t>
        <a:bodyPr/>
        <a:lstStyle/>
        <a:p>
          <a:endParaRPr lang="fr-FR"/>
        </a:p>
      </dgm:t>
    </dgm:pt>
    <dgm:pt modelId="{6F81AF23-9201-4D0C-AFF8-1166E34AD6DA}">
      <dgm:prSet custT="1"/>
      <dgm:spPr/>
      <dgm:t>
        <a:bodyPr/>
        <a:lstStyle/>
        <a:p>
          <a:r>
            <a:rPr lang="fr-FR" sz="1200"/>
            <a:t>Développement et déploiement sur l'environnement de développement</a:t>
          </a:r>
        </a:p>
      </dgm:t>
    </dgm:pt>
    <dgm:pt modelId="{AD208286-8012-4678-A26D-72AFEB4EC848}" type="parTrans" cxnId="{081C8EA7-6928-4F90-84F4-B9D0B0E505BC}">
      <dgm:prSet/>
      <dgm:spPr/>
      <dgm:t>
        <a:bodyPr/>
        <a:lstStyle/>
        <a:p>
          <a:endParaRPr lang="fr-FR"/>
        </a:p>
      </dgm:t>
    </dgm:pt>
    <dgm:pt modelId="{3B4E6709-6D92-4104-AA65-FE53670738F4}" type="sibTrans" cxnId="{081C8EA7-6928-4F90-84F4-B9D0B0E505BC}">
      <dgm:prSet/>
      <dgm:spPr/>
      <dgm:t>
        <a:bodyPr/>
        <a:lstStyle/>
        <a:p>
          <a:endParaRPr lang="fr-FR"/>
        </a:p>
      </dgm:t>
    </dgm:pt>
    <dgm:pt modelId="{AC9CEA5D-BB0D-45D6-A9A8-E1540604FCFB}">
      <dgm:prSet custT="1"/>
      <dgm:spPr/>
      <dgm:t>
        <a:bodyPr/>
        <a:lstStyle/>
        <a:p>
          <a:r>
            <a:rPr lang="fr-FR" sz="1200"/>
            <a:t>Test fonctionnels</a:t>
          </a:r>
        </a:p>
      </dgm:t>
    </dgm:pt>
    <dgm:pt modelId="{7BF2C4D9-3E60-4430-9777-9A42E6229B78}" type="parTrans" cxnId="{C463C94A-759B-4274-9539-8AE8040CFDBB}">
      <dgm:prSet/>
      <dgm:spPr/>
      <dgm:t>
        <a:bodyPr/>
        <a:lstStyle/>
        <a:p>
          <a:endParaRPr lang="fr-FR"/>
        </a:p>
      </dgm:t>
    </dgm:pt>
    <dgm:pt modelId="{D1A24000-511B-4382-A00E-4DC7BBAE8514}" type="sibTrans" cxnId="{C463C94A-759B-4274-9539-8AE8040CFDBB}">
      <dgm:prSet/>
      <dgm:spPr/>
      <dgm:t>
        <a:bodyPr/>
        <a:lstStyle/>
        <a:p>
          <a:endParaRPr lang="fr-FR"/>
        </a:p>
      </dgm:t>
    </dgm:pt>
    <dgm:pt modelId="{789F4780-282F-42D4-B14C-C0C3DD21ADC3}">
      <dgm:prSet custT="1"/>
      <dgm:spPr/>
      <dgm:t>
        <a:bodyPr/>
        <a:lstStyle/>
        <a:p>
          <a:r>
            <a:rPr lang="fr-FR" sz="1050"/>
            <a:t>S'il y a des tests non-valides = &gt; Correction des retours et redéploiements</a:t>
          </a:r>
        </a:p>
      </dgm:t>
    </dgm:pt>
    <dgm:pt modelId="{A58134CB-9BED-495E-A255-F9C671B6DBCA}" type="parTrans" cxnId="{63FE3E2E-FD7A-4D40-BA56-5C879C875B35}">
      <dgm:prSet/>
      <dgm:spPr/>
      <dgm:t>
        <a:bodyPr/>
        <a:lstStyle/>
        <a:p>
          <a:endParaRPr lang="fr-FR"/>
        </a:p>
      </dgm:t>
    </dgm:pt>
    <dgm:pt modelId="{B505FCF6-A0BD-45F9-940F-74A704335F28}" type="sibTrans" cxnId="{63FE3E2E-FD7A-4D40-BA56-5C879C875B35}">
      <dgm:prSet/>
      <dgm:spPr/>
      <dgm:t>
        <a:bodyPr/>
        <a:lstStyle/>
        <a:p>
          <a:endParaRPr lang="fr-FR"/>
        </a:p>
      </dgm:t>
    </dgm:pt>
    <dgm:pt modelId="{BA2DB487-FCD8-4849-95EB-668794D56B89}">
      <dgm:prSet phldrT="[Texte]" custT="1"/>
      <dgm:spPr/>
      <dgm:t>
        <a:bodyPr/>
        <a:lstStyle/>
        <a:p>
          <a:r>
            <a:rPr lang="fr-FR" sz="1200"/>
            <a:t>Mise à jour des outils et documents</a:t>
          </a:r>
        </a:p>
      </dgm:t>
    </dgm:pt>
    <dgm:pt modelId="{70910043-4DEE-4B09-B4D9-744F380FECE7}" type="parTrans" cxnId="{62BF4E7A-C20F-45D3-AFAB-C9665FAD90F3}">
      <dgm:prSet/>
      <dgm:spPr/>
      <dgm:t>
        <a:bodyPr/>
        <a:lstStyle/>
        <a:p>
          <a:endParaRPr lang="fr-FR"/>
        </a:p>
      </dgm:t>
    </dgm:pt>
    <dgm:pt modelId="{81946CF6-2EE8-4F21-89AD-D9A113311F29}" type="sibTrans" cxnId="{62BF4E7A-C20F-45D3-AFAB-C9665FAD90F3}">
      <dgm:prSet/>
      <dgm:spPr/>
      <dgm:t>
        <a:bodyPr/>
        <a:lstStyle/>
        <a:p>
          <a:endParaRPr lang="fr-FR"/>
        </a:p>
      </dgm:t>
    </dgm:pt>
    <dgm:pt modelId="{CAAE4849-24C3-440D-93CE-C386B28C8C4C}">
      <dgm:prSet custT="1"/>
      <dgm:spPr/>
      <dgm:t>
        <a:bodyPr/>
        <a:lstStyle/>
        <a:p>
          <a:r>
            <a:rPr lang="fr-FR" sz="1200"/>
            <a:t>Préparation de la Mise En Production</a:t>
          </a:r>
        </a:p>
      </dgm:t>
    </dgm:pt>
    <dgm:pt modelId="{4A7F796B-6A46-47E3-B23E-9EAD4CC07479}" type="parTrans" cxnId="{2DAA82A8-0E22-444B-AB40-749DFF06B4BE}">
      <dgm:prSet/>
      <dgm:spPr/>
      <dgm:t>
        <a:bodyPr/>
        <a:lstStyle/>
        <a:p>
          <a:endParaRPr lang="fr-FR"/>
        </a:p>
      </dgm:t>
    </dgm:pt>
    <dgm:pt modelId="{33574EC9-C607-4A69-9C64-E8CF830767DC}" type="sibTrans" cxnId="{2DAA82A8-0E22-444B-AB40-749DFF06B4BE}">
      <dgm:prSet/>
      <dgm:spPr/>
      <dgm:t>
        <a:bodyPr/>
        <a:lstStyle/>
        <a:p>
          <a:endParaRPr lang="fr-FR"/>
        </a:p>
      </dgm:t>
    </dgm:pt>
    <dgm:pt modelId="{7725235D-F232-41D5-AA2F-2BD1E3CF41DC}">
      <dgm:prSet custT="1"/>
      <dgm:spPr/>
      <dgm:t>
        <a:bodyPr/>
        <a:lstStyle/>
        <a:p>
          <a:r>
            <a:rPr lang="fr-FR" sz="1200"/>
            <a:t>Mise en Production</a:t>
          </a:r>
        </a:p>
      </dgm:t>
    </dgm:pt>
    <dgm:pt modelId="{61270FE7-2336-494C-96D4-56A03872EBC2}" type="parTrans" cxnId="{4910CE1A-6CC4-4F36-B4F3-C31E7B3672C9}">
      <dgm:prSet/>
      <dgm:spPr/>
      <dgm:t>
        <a:bodyPr/>
        <a:lstStyle/>
        <a:p>
          <a:endParaRPr lang="fr-FR"/>
        </a:p>
      </dgm:t>
    </dgm:pt>
    <dgm:pt modelId="{CAF30548-EF98-4455-A33E-4249378D9B95}" type="sibTrans" cxnId="{4910CE1A-6CC4-4F36-B4F3-C31E7B3672C9}">
      <dgm:prSet/>
      <dgm:spPr/>
      <dgm:t>
        <a:bodyPr/>
        <a:lstStyle/>
        <a:p>
          <a:endParaRPr lang="fr-FR"/>
        </a:p>
      </dgm:t>
    </dgm:pt>
    <dgm:pt modelId="{F2D063E5-59BA-40EA-A8C2-790BDD3D218E}">
      <dgm:prSet custT="1"/>
      <dgm:spPr/>
      <dgm:t>
        <a:bodyPr/>
        <a:lstStyle/>
        <a:p>
          <a:r>
            <a:rPr lang="fr-FR" sz="1200"/>
            <a:t>Déploiement sur l'environnement de test</a:t>
          </a:r>
        </a:p>
      </dgm:t>
    </dgm:pt>
    <dgm:pt modelId="{06903A04-A218-40D4-A395-20CC9B7EDA41}" type="sibTrans" cxnId="{B471538B-C0BC-45F2-BCB6-8A5D2A20E602}">
      <dgm:prSet/>
      <dgm:spPr/>
      <dgm:t>
        <a:bodyPr/>
        <a:lstStyle/>
        <a:p>
          <a:endParaRPr lang="fr-FR"/>
        </a:p>
      </dgm:t>
    </dgm:pt>
    <dgm:pt modelId="{EAFC9B5C-A187-4056-BF05-3AF125B715E2}" type="parTrans" cxnId="{B471538B-C0BC-45F2-BCB6-8A5D2A20E602}">
      <dgm:prSet/>
      <dgm:spPr/>
      <dgm:t>
        <a:bodyPr/>
        <a:lstStyle/>
        <a:p>
          <a:endParaRPr lang="fr-FR"/>
        </a:p>
      </dgm:t>
    </dgm:pt>
    <dgm:pt modelId="{4138E39B-B62D-41BB-A64E-5BA52BEC2FB5}" type="pres">
      <dgm:prSet presAssocID="{E3AA9365-77DE-4368-9912-22C65DF73F9B}" presName="linearFlow" presStyleCnt="0">
        <dgm:presLayoutVars>
          <dgm:dir/>
          <dgm:animLvl val="lvl"/>
          <dgm:resizeHandles val="exact"/>
        </dgm:presLayoutVars>
      </dgm:prSet>
      <dgm:spPr/>
    </dgm:pt>
    <dgm:pt modelId="{955E33C3-77ED-4E57-AE25-27B2E0E6964B}" type="pres">
      <dgm:prSet presAssocID="{5BF5AE30-BE92-41B8-81B1-D4BA3EABA4D4}" presName="composite" presStyleCnt="0"/>
      <dgm:spPr/>
    </dgm:pt>
    <dgm:pt modelId="{F9383B1A-E1EB-4CA1-868B-266EAC73FF55}" type="pres">
      <dgm:prSet presAssocID="{5BF5AE30-BE92-41B8-81B1-D4BA3EABA4D4}" presName="parentText" presStyleLbl="alignNode1" presStyleIdx="0" presStyleCnt="4" custScaleX="173083">
        <dgm:presLayoutVars>
          <dgm:chMax val="1"/>
          <dgm:bulletEnabled val="1"/>
        </dgm:presLayoutVars>
      </dgm:prSet>
      <dgm:spPr/>
    </dgm:pt>
    <dgm:pt modelId="{80CE8A27-6D73-4ADE-AE49-BB1E0F91CEAA}" type="pres">
      <dgm:prSet presAssocID="{5BF5AE30-BE92-41B8-81B1-D4BA3EABA4D4}" presName="descendantText" presStyleLbl="alignAcc1" presStyleIdx="0" presStyleCnt="4" custScaleX="89353" custScaleY="157222">
        <dgm:presLayoutVars>
          <dgm:bulletEnabled val="1"/>
        </dgm:presLayoutVars>
      </dgm:prSet>
      <dgm:spPr/>
    </dgm:pt>
    <dgm:pt modelId="{CF7D1BEE-56A1-408F-B16A-7E3F02105F84}" type="pres">
      <dgm:prSet presAssocID="{16A50ADE-D27B-4E78-9826-9BF9A6DCF466}" presName="sp" presStyleCnt="0"/>
      <dgm:spPr/>
    </dgm:pt>
    <dgm:pt modelId="{7EA839B9-D968-4E66-B411-F51525E0DE2A}" type="pres">
      <dgm:prSet presAssocID="{0B820349-5874-4631-B55B-9FEEBA1FA7FA}" presName="composite" presStyleCnt="0"/>
      <dgm:spPr/>
    </dgm:pt>
    <dgm:pt modelId="{544447A3-3F97-447C-8126-7EC6E4B6907C}" type="pres">
      <dgm:prSet presAssocID="{0B820349-5874-4631-B55B-9FEEBA1FA7FA}" presName="parentText" presStyleLbl="alignNode1" presStyleIdx="1" presStyleCnt="4" custScaleX="173083">
        <dgm:presLayoutVars>
          <dgm:chMax val="1"/>
          <dgm:bulletEnabled val="1"/>
        </dgm:presLayoutVars>
      </dgm:prSet>
      <dgm:spPr/>
    </dgm:pt>
    <dgm:pt modelId="{B893019D-5FCD-4875-BB73-CA6FB614DC68}" type="pres">
      <dgm:prSet presAssocID="{0B820349-5874-4631-B55B-9FEEBA1FA7FA}" presName="descendantText" presStyleLbl="alignAcc1" presStyleIdx="1" presStyleCnt="4" custScaleX="89464" custScaleY="132806" custLinFactNeighborX="-4" custLinFactNeighborY="3292">
        <dgm:presLayoutVars>
          <dgm:bulletEnabled val="1"/>
        </dgm:presLayoutVars>
      </dgm:prSet>
      <dgm:spPr/>
    </dgm:pt>
    <dgm:pt modelId="{DE68F484-CDEF-41C9-BDAA-2C4C9154E67F}" type="pres">
      <dgm:prSet presAssocID="{93CAD28C-7BEB-4CCE-94B4-93EAC0EC98A0}" presName="sp" presStyleCnt="0"/>
      <dgm:spPr/>
    </dgm:pt>
    <dgm:pt modelId="{683A95DF-6626-4E1F-86F4-0165BBF1EFD1}" type="pres">
      <dgm:prSet presAssocID="{847CE24E-86E3-499C-BF31-10B2271204E1}" presName="composite" presStyleCnt="0"/>
      <dgm:spPr/>
    </dgm:pt>
    <dgm:pt modelId="{228ED817-EF2C-444A-B86E-6C5BC5BC4C1A}" type="pres">
      <dgm:prSet presAssocID="{847CE24E-86E3-499C-BF31-10B2271204E1}" presName="parentText" presStyleLbl="alignNode1" presStyleIdx="2" presStyleCnt="4" custScaleX="173083">
        <dgm:presLayoutVars>
          <dgm:chMax val="1"/>
          <dgm:bulletEnabled val="1"/>
        </dgm:presLayoutVars>
      </dgm:prSet>
      <dgm:spPr/>
    </dgm:pt>
    <dgm:pt modelId="{250030A1-BA0B-40C2-AC94-2940F0A84DB9}" type="pres">
      <dgm:prSet presAssocID="{847CE24E-86E3-499C-BF31-10B2271204E1}" presName="descendantText" presStyleLbl="alignAcc1" presStyleIdx="2" presStyleCnt="4" custScaleX="89045" custScaleY="146474">
        <dgm:presLayoutVars>
          <dgm:bulletEnabled val="1"/>
        </dgm:presLayoutVars>
      </dgm:prSet>
      <dgm:spPr/>
    </dgm:pt>
    <dgm:pt modelId="{BC3EE913-6C53-4208-AF02-66084CF01541}" type="pres">
      <dgm:prSet presAssocID="{273760EC-CBA7-4324-8C96-BFE606F01B4B}" presName="sp" presStyleCnt="0"/>
      <dgm:spPr/>
    </dgm:pt>
    <dgm:pt modelId="{4EF769A4-4027-4565-9DD4-6DC8924BE9AE}" type="pres">
      <dgm:prSet presAssocID="{FBD9870E-6E0D-4608-BB29-A37C2AB8196F}" presName="composite" presStyleCnt="0"/>
      <dgm:spPr/>
    </dgm:pt>
    <dgm:pt modelId="{49AF65A6-FCA9-4952-9FFC-BE1A0C5994E2}" type="pres">
      <dgm:prSet presAssocID="{FBD9870E-6E0D-4608-BB29-A37C2AB8196F}" presName="parentText" presStyleLbl="alignNode1" presStyleIdx="3" presStyleCnt="4" custScaleX="173083">
        <dgm:presLayoutVars>
          <dgm:chMax val="1"/>
          <dgm:bulletEnabled val="1"/>
        </dgm:presLayoutVars>
      </dgm:prSet>
      <dgm:spPr/>
    </dgm:pt>
    <dgm:pt modelId="{A566F22A-A9CA-4771-9348-B37B38F6215C}" type="pres">
      <dgm:prSet presAssocID="{FBD9870E-6E0D-4608-BB29-A37C2AB8196F}" presName="descendantText" presStyleLbl="alignAcc1" presStyleIdx="3" presStyleCnt="4" custScaleX="89045" custScaleY="145906">
        <dgm:presLayoutVars>
          <dgm:bulletEnabled val="1"/>
        </dgm:presLayoutVars>
      </dgm:prSet>
      <dgm:spPr/>
    </dgm:pt>
  </dgm:ptLst>
  <dgm:cxnLst>
    <dgm:cxn modelId="{3079C709-B2CC-4EAB-B0A4-9915529405E9}" srcId="{847CE24E-86E3-499C-BF31-10B2271204E1}" destId="{464CE173-9010-480B-8D5A-84CD90A7398E}" srcOrd="0" destOrd="0" parTransId="{F2A1FF0F-9BDF-497E-B368-00A00AF4AA62}" sibTransId="{500D96EA-9722-4127-8FAA-8910C167D22D}"/>
    <dgm:cxn modelId="{8ACD2110-FDF4-4F30-AC19-7858B3566A7E}" srcId="{E3AA9365-77DE-4368-9912-22C65DF73F9B}" destId="{5BF5AE30-BE92-41B8-81B1-D4BA3EABA4D4}" srcOrd="0" destOrd="0" parTransId="{E60F9001-C486-4A20-8812-30555355C066}" sibTransId="{16A50ADE-D27B-4E78-9826-9BF9A6DCF466}"/>
    <dgm:cxn modelId="{857BDC13-2683-44A0-B6A8-785B9A9BAB72}" type="presOf" srcId="{A315B2E6-23A4-40F8-AF89-E0BDB00F6E66}" destId="{80CE8A27-6D73-4ADE-AE49-BB1E0F91CEAA}" srcOrd="0" destOrd="2" presId="urn:microsoft.com/office/officeart/2005/8/layout/chevron2"/>
    <dgm:cxn modelId="{EA371D1A-4B74-4414-B7EB-FFF3FB939276}" type="presOf" srcId="{7725235D-F232-41D5-AA2F-2BD1E3CF41DC}" destId="{A566F22A-A9CA-4771-9348-B37B38F6215C}" srcOrd="0" destOrd="2" presId="urn:microsoft.com/office/officeart/2005/8/layout/chevron2"/>
    <dgm:cxn modelId="{4910CE1A-6CC4-4F36-B4F3-C31E7B3672C9}" srcId="{FBD9870E-6E0D-4608-BB29-A37C2AB8196F}" destId="{7725235D-F232-41D5-AA2F-2BD1E3CF41DC}" srcOrd="2" destOrd="0" parTransId="{61270FE7-2336-494C-96D4-56A03872EBC2}" sibTransId="{CAF30548-EF98-4455-A33E-4249378D9B95}"/>
    <dgm:cxn modelId="{905F111C-A596-469B-8815-736B5BAD1D9F}" srcId="{E9A42129-3846-4502-8BE2-86BED7BDB8AE}" destId="{AC10F4C0-AF49-4EDB-BA68-D21F68AE1C26}" srcOrd="0" destOrd="0" parTransId="{8FE36BCC-7706-4116-B62E-18E9087D627C}" sibTransId="{CF192777-4C57-47C2-96B5-3859C2C7E68C}"/>
    <dgm:cxn modelId="{9201F31F-8EAE-4E84-81E7-CD6010B15238}" srcId="{EBB58061-4710-4F84-8A52-DE3915C0C9E7}" destId="{4C4A2839-2C5F-46C8-B421-3251DBCE54D4}" srcOrd="0" destOrd="0" parTransId="{6B3BB2EE-F9A4-4589-8F2E-7576AB6739AB}" sibTransId="{1C67D10C-9911-4995-A003-629F456513BA}"/>
    <dgm:cxn modelId="{63FE3E2E-FD7A-4D40-BA56-5C879C875B35}" srcId="{AC9CEA5D-BB0D-45D6-A9A8-E1540604FCFB}" destId="{789F4780-282F-42D4-B14C-C0C3DD21ADC3}" srcOrd="0" destOrd="0" parTransId="{A58134CB-9BED-495E-A255-F9C671B6DBCA}" sibTransId="{B505FCF6-A0BD-45F9-940F-74A704335F28}"/>
    <dgm:cxn modelId="{5B380438-2512-4058-A315-7B330307569A}" srcId="{E3AA9365-77DE-4368-9912-22C65DF73F9B}" destId="{0B820349-5874-4631-B55B-9FEEBA1FA7FA}" srcOrd="1" destOrd="0" parTransId="{AFAA409B-CB3E-46FA-8EDE-F1A289E2F9C5}" sibTransId="{93CAD28C-7BEB-4CCE-94B4-93EAC0EC98A0}"/>
    <dgm:cxn modelId="{1C2FF663-A204-4070-8D2F-8678B7570CA8}" type="presOf" srcId="{5BF5AE30-BE92-41B8-81B1-D4BA3EABA4D4}" destId="{F9383B1A-E1EB-4CA1-868B-266EAC73FF55}" srcOrd="0" destOrd="0" presId="urn:microsoft.com/office/officeart/2005/8/layout/chevron2"/>
    <dgm:cxn modelId="{9CC5DD44-D22F-4EF9-BA67-9F687F42BAF4}" type="presOf" srcId="{BA2DB487-FCD8-4849-95EB-668794D56B89}" destId="{A566F22A-A9CA-4771-9348-B37B38F6215C}" srcOrd="0" destOrd="0" presId="urn:microsoft.com/office/officeart/2005/8/layout/chevron2"/>
    <dgm:cxn modelId="{8374E666-1574-4301-9058-EB80882A2335}" type="presOf" srcId="{789F4780-282F-42D4-B14C-C0C3DD21ADC3}" destId="{250030A1-BA0B-40C2-AC94-2940F0A84DB9}" srcOrd="0" destOrd="3" presId="urn:microsoft.com/office/officeart/2005/8/layout/chevron2"/>
    <dgm:cxn modelId="{CBBAC568-C4A6-4F14-A8C0-E3CFC2E3C29D}" type="presOf" srcId="{EBB58061-4710-4F84-8A52-DE3915C0C9E7}" destId="{B893019D-5FCD-4875-BB73-CA6FB614DC68}" srcOrd="0" destOrd="0" presId="urn:microsoft.com/office/officeart/2005/8/layout/chevron2"/>
    <dgm:cxn modelId="{C463C94A-759B-4274-9539-8AE8040CFDBB}" srcId="{847CE24E-86E3-499C-BF31-10B2271204E1}" destId="{AC9CEA5D-BB0D-45D6-A9A8-E1540604FCFB}" srcOrd="2" destOrd="0" parTransId="{7BF2C4D9-3E60-4430-9777-9A42E6229B78}" sibTransId="{D1A24000-511B-4382-A00E-4DC7BBAE8514}"/>
    <dgm:cxn modelId="{5E371B6E-F210-4A4B-969F-363B5EC6D10F}" srcId="{5BF5AE30-BE92-41B8-81B1-D4BA3EABA4D4}" destId="{E9A42129-3846-4502-8BE2-86BED7BDB8AE}" srcOrd="0" destOrd="0" parTransId="{11C01BE2-2E55-48C7-AA54-CE8D44DD59E7}" sibTransId="{5C8AA3AE-F1D0-4C26-8FE0-41A637A3123D}"/>
    <dgm:cxn modelId="{7572A171-A4E8-4EBA-8201-9EF66ABF0116}" type="presOf" srcId="{6F81AF23-9201-4D0C-AFF8-1166E34AD6DA}" destId="{B893019D-5FCD-4875-BB73-CA6FB614DC68}" srcOrd="0" destOrd="2" presId="urn:microsoft.com/office/officeart/2005/8/layout/chevron2"/>
    <dgm:cxn modelId="{ACA93D55-DC1E-4354-A446-14415B90A744}" type="presOf" srcId="{847CE24E-86E3-499C-BF31-10B2271204E1}" destId="{228ED817-EF2C-444A-B86E-6C5BC5BC4C1A}" srcOrd="0" destOrd="0" presId="urn:microsoft.com/office/officeart/2005/8/layout/chevron2"/>
    <dgm:cxn modelId="{F2CFE077-862E-4492-8F7E-665C1BB953D1}" type="presOf" srcId="{464CE173-9010-480B-8D5A-84CD90A7398E}" destId="{250030A1-BA0B-40C2-AC94-2940F0A84DB9}" srcOrd="0" destOrd="0" presId="urn:microsoft.com/office/officeart/2005/8/layout/chevron2"/>
    <dgm:cxn modelId="{1DBEF758-9396-46CB-8CC9-677B02D01C06}" type="presOf" srcId="{4C4A2839-2C5F-46C8-B421-3251DBCE54D4}" destId="{B893019D-5FCD-4875-BB73-CA6FB614DC68}" srcOrd="0" destOrd="1" presId="urn:microsoft.com/office/officeart/2005/8/layout/chevron2"/>
    <dgm:cxn modelId="{62BF4E7A-C20F-45D3-AFAB-C9665FAD90F3}" srcId="{FBD9870E-6E0D-4608-BB29-A37C2AB8196F}" destId="{BA2DB487-FCD8-4849-95EB-668794D56B89}" srcOrd="0" destOrd="0" parTransId="{70910043-4DEE-4B09-B4D9-744F380FECE7}" sibTransId="{81946CF6-2EE8-4F21-89AD-D9A113311F29}"/>
    <dgm:cxn modelId="{D22F7B86-CAFA-4839-B18E-90D3A9F7F121}" srcId="{E3AA9365-77DE-4368-9912-22C65DF73F9B}" destId="{FBD9870E-6E0D-4608-BB29-A37C2AB8196F}" srcOrd="3" destOrd="0" parTransId="{44A9ADEE-C775-436C-BA30-E92AF6A56CB2}" sibTransId="{DAD4463F-593A-444B-9471-CBB792B2A723}"/>
    <dgm:cxn modelId="{6FA46F8B-1427-42AB-9554-0F61B3B761B7}" type="presOf" srcId="{E3AA9365-77DE-4368-9912-22C65DF73F9B}" destId="{4138E39B-B62D-41BB-A64E-5BA52BEC2FB5}" srcOrd="0" destOrd="0" presId="urn:microsoft.com/office/officeart/2005/8/layout/chevron2"/>
    <dgm:cxn modelId="{B471538B-C0BC-45F2-BCB6-8A5D2A20E602}" srcId="{847CE24E-86E3-499C-BF31-10B2271204E1}" destId="{F2D063E5-59BA-40EA-A8C2-790BDD3D218E}" srcOrd="1" destOrd="0" parTransId="{EAFC9B5C-A187-4056-BF05-3AF125B715E2}" sibTransId="{06903A04-A218-40D4-A395-20CC9B7EDA41}"/>
    <dgm:cxn modelId="{0B72819D-E884-49B0-9BB2-B9E26F69C2F8}" type="presOf" srcId="{AC10F4C0-AF49-4EDB-BA68-D21F68AE1C26}" destId="{80CE8A27-6D73-4ADE-AE49-BB1E0F91CEAA}" srcOrd="0" destOrd="1" presId="urn:microsoft.com/office/officeart/2005/8/layout/chevron2"/>
    <dgm:cxn modelId="{081C8EA7-6928-4F90-84F4-B9D0B0E505BC}" srcId="{0B820349-5874-4631-B55B-9FEEBA1FA7FA}" destId="{6F81AF23-9201-4D0C-AFF8-1166E34AD6DA}" srcOrd="1" destOrd="0" parTransId="{AD208286-8012-4678-A26D-72AFEB4EC848}" sibTransId="{3B4E6709-6D92-4104-AA65-FE53670738F4}"/>
    <dgm:cxn modelId="{613F05A8-8B0C-4947-9900-D73E6396A19E}" type="presOf" srcId="{CAAE4849-24C3-440D-93CE-C386B28C8C4C}" destId="{A566F22A-A9CA-4771-9348-B37B38F6215C}" srcOrd="0" destOrd="1" presId="urn:microsoft.com/office/officeart/2005/8/layout/chevron2"/>
    <dgm:cxn modelId="{2DAA82A8-0E22-444B-AB40-749DFF06B4BE}" srcId="{FBD9870E-6E0D-4608-BB29-A37C2AB8196F}" destId="{CAAE4849-24C3-440D-93CE-C386B28C8C4C}" srcOrd="1" destOrd="0" parTransId="{4A7F796B-6A46-47E3-B23E-9EAD4CC07479}" sibTransId="{33574EC9-C607-4A69-9C64-E8CF830767DC}"/>
    <dgm:cxn modelId="{C4E053B2-F468-4E54-8859-8314FF66C23B}" type="presOf" srcId="{AC9CEA5D-BB0D-45D6-A9A8-E1540604FCFB}" destId="{250030A1-BA0B-40C2-AC94-2940F0A84DB9}" srcOrd="0" destOrd="2" presId="urn:microsoft.com/office/officeart/2005/8/layout/chevron2"/>
    <dgm:cxn modelId="{26B5FFBD-4D2A-457C-B8F8-096DBF25F5BF}" type="presOf" srcId="{E9A42129-3846-4502-8BE2-86BED7BDB8AE}" destId="{80CE8A27-6D73-4ADE-AE49-BB1E0F91CEAA}" srcOrd="0" destOrd="0" presId="urn:microsoft.com/office/officeart/2005/8/layout/chevron2"/>
    <dgm:cxn modelId="{7CA990BE-6DBD-4C4A-9F6B-E29FF09D6F4C}" srcId="{5BF5AE30-BE92-41B8-81B1-D4BA3EABA4D4}" destId="{A315B2E6-23A4-40F8-AF89-E0BDB00F6E66}" srcOrd="1" destOrd="0" parTransId="{C876F4C3-C5FD-49C7-A48E-8CDBAD7B2358}" sibTransId="{5542CA0C-BB83-4EDE-AC42-AF2C7062AB60}"/>
    <dgm:cxn modelId="{B334FCC0-F807-46CA-B276-A9513840402C}" type="presOf" srcId="{A84110E5-188B-466C-AAE3-53C5DF86C9A8}" destId="{80CE8A27-6D73-4ADE-AE49-BB1E0F91CEAA}" srcOrd="0" destOrd="3" presId="urn:microsoft.com/office/officeart/2005/8/layout/chevron2"/>
    <dgm:cxn modelId="{AE87F9D0-7DD4-475A-910F-D01E98947F85}" srcId="{A315B2E6-23A4-40F8-AF89-E0BDB00F6E66}" destId="{A84110E5-188B-466C-AAE3-53C5DF86C9A8}" srcOrd="0" destOrd="0" parTransId="{3E3AF12E-2E5C-47B6-901C-76D60DD03059}" sibTransId="{1CF9C1F9-4DF8-457E-9126-9E1F4D977F99}"/>
    <dgm:cxn modelId="{159139D9-A781-4E76-B698-09378B13173E}" srcId="{E3AA9365-77DE-4368-9912-22C65DF73F9B}" destId="{847CE24E-86E3-499C-BF31-10B2271204E1}" srcOrd="2" destOrd="0" parTransId="{50D925C9-AFFC-4ECB-9F60-FFAFE799B30C}" sibTransId="{273760EC-CBA7-4324-8C96-BFE606F01B4B}"/>
    <dgm:cxn modelId="{5256F3DE-16DA-43E3-9274-9FD6B3108425}" type="presOf" srcId="{FBD9870E-6E0D-4608-BB29-A37C2AB8196F}" destId="{49AF65A6-FCA9-4952-9FFC-BE1A0C5994E2}" srcOrd="0" destOrd="0" presId="urn:microsoft.com/office/officeart/2005/8/layout/chevron2"/>
    <dgm:cxn modelId="{400DB9E2-39C6-473F-85BB-AEA97A53A61C}" type="presOf" srcId="{0B820349-5874-4631-B55B-9FEEBA1FA7FA}" destId="{544447A3-3F97-447C-8126-7EC6E4B6907C}" srcOrd="0" destOrd="0" presId="urn:microsoft.com/office/officeart/2005/8/layout/chevron2"/>
    <dgm:cxn modelId="{7B8F56E8-296A-486C-BC9A-74DBF74B466B}" srcId="{0B820349-5874-4631-B55B-9FEEBA1FA7FA}" destId="{EBB58061-4710-4F84-8A52-DE3915C0C9E7}" srcOrd="0" destOrd="0" parTransId="{67F1089C-1229-48DD-88AA-F1F3AC1FC689}" sibTransId="{3D08E11F-D8B8-4437-A861-431993A2721D}"/>
    <dgm:cxn modelId="{01987BF6-1662-47EE-9937-5CDF312A0614}" type="presOf" srcId="{F2D063E5-59BA-40EA-A8C2-790BDD3D218E}" destId="{250030A1-BA0B-40C2-AC94-2940F0A84DB9}" srcOrd="0" destOrd="1" presId="urn:microsoft.com/office/officeart/2005/8/layout/chevron2"/>
    <dgm:cxn modelId="{BDED8314-0225-4519-9043-A0CFBE424546}" type="presParOf" srcId="{4138E39B-B62D-41BB-A64E-5BA52BEC2FB5}" destId="{955E33C3-77ED-4E57-AE25-27B2E0E6964B}" srcOrd="0" destOrd="0" presId="urn:microsoft.com/office/officeart/2005/8/layout/chevron2"/>
    <dgm:cxn modelId="{34D73853-2A4B-44A2-9D65-1FA65D0F7CD9}" type="presParOf" srcId="{955E33C3-77ED-4E57-AE25-27B2E0E6964B}" destId="{F9383B1A-E1EB-4CA1-868B-266EAC73FF55}" srcOrd="0" destOrd="0" presId="urn:microsoft.com/office/officeart/2005/8/layout/chevron2"/>
    <dgm:cxn modelId="{53C6C2B0-5926-4653-9FF1-5EE451C6E5A4}" type="presParOf" srcId="{955E33C3-77ED-4E57-AE25-27B2E0E6964B}" destId="{80CE8A27-6D73-4ADE-AE49-BB1E0F91CEAA}" srcOrd="1" destOrd="0" presId="urn:microsoft.com/office/officeart/2005/8/layout/chevron2"/>
    <dgm:cxn modelId="{61E1ADEB-CF2A-4F69-8618-A92E486A59B7}" type="presParOf" srcId="{4138E39B-B62D-41BB-A64E-5BA52BEC2FB5}" destId="{CF7D1BEE-56A1-408F-B16A-7E3F02105F84}" srcOrd="1" destOrd="0" presId="urn:microsoft.com/office/officeart/2005/8/layout/chevron2"/>
    <dgm:cxn modelId="{9E9E63F5-8ADD-40D0-AEE4-067EE675190C}" type="presParOf" srcId="{4138E39B-B62D-41BB-A64E-5BA52BEC2FB5}" destId="{7EA839B9-D968-4E66-B411-F51525E0DE2A}" srcOrd="2" destOrd="0" presId="urn:microsoft.com/office/officeart/2005/8/layout/chevron2"/>
    <dgm:cxn modelId="{A8280537-FAEB-491F-9E5C-D4F2A6CD72F6}" type="presParOf" srcId="{7EA839B9-D968-4E66-B411-F51525E0DE2A}" destId="{544447A3-3F97-447C-8126-7EC6E4B6907C}" srcOrd="0" destOrd="0" presId="urn:microsoft.com/office/officeart/2005/8/layout/chevron2"/>
    <dgm:cxn modelId="{16859409-F187-4943-808B-894D3E479058}" type="presParOf" srcId="{7EA839B9-D968-4E66-B411-F51525E0DE2A}" destId="{B893019D-5FCD-4875-BB73-CA6FB614DC68}" srcOrd="1" destOrd="0" presId="urn:microsoft.com/office/officeart/2005/8/layout/chevron2"/>
    <dgm:cxn modelId="{E320A57E-3F5B-4C1D-9A87-5821DB23D8C7}" type="presParOf" srcId="{4138E39B-B62D-41BB-A64E-5BA52BEC2FB5}" destId="{DE68F484-CDEF-41C9-BDAA-2C4C9154E67F}" srcOrd="3" destOrd="0" presId="urn:microsoft.com/office/officeart/2005/8/layout/chevron2"/>
    <dgm:cxn modelId="{C3D9CE89-2BFC-4C14-9617-9273BECFBDF4}" type="presParOf" srcId="{4138E39B-B62D-41BB-A64E-5BA52BEC2FB5}" destId="{683A95DF-6626-4E1F-86F4-0165BBF1EFD1}" srcOrd="4" destOrd="0" presId="urn:microsoft.com/office/officeart/2005/8/layout/chevron2"/>
    <dgm:cxn modelId="{537097C1-CE5E-4188-987E-8CECB567FDDB}" type="presParOf" srcId="{683A95DF-6626-4E1F-86F4-0165BBF1EFD1}" destId="{228ED817-EF2C-444A-B86E-6C5BC5BC4C1A}" srcOrd="0" destOrd="0" presId="urn:microsoft.com/office/officeart/2005/8/layout/chevron2"/>
    <dgm:cxn modelId="{D84138B0-65CF-4BC4-ACF0-40AA6C4472F7}" type="presParOf" srcId="{683A95DF-6626-4E1F-86F4-0165BBF1EFD1}" destId="{250030A1-BA0B-40C2-AC94-2940F0A84DB9}" srcOrd="1" destOrd="0" presId="urn:microsoft.com/office/officeart/2005/8/layout/chevron2"/>
    <dgm:cxn modelId="{AA9E0D4C-6DA8-4178-99E8-3F86F3D3D7CF}" type="presParOf" srcId="{4138E39B-B62D-41BB-A64E-5BA52BEC2FB5}" destId="{BC3EE913-6C53-4208-AF02-66084CF01541}" srcOrd="5" destOrd="0" presId="urn:microsoft.com/office/officeart/2005/8/layout/chevron2"/>
    <dgm:cxn modelId="{DB24B87B-6FEB-4FCE-8AAD-EA2CE651A145}" type="presParOf" srcId="{4138E39B-B62D-41BB-A64E-5BA52BEC2FB5}" destId="{4EF769A4-4027-4565-9DD4-6DC8924BE9AE}" srcOrd="6" destOrd="0" presId="urn:microsoft.com/office/officeart/2005/8/layout/chevron2"/>
    <dgm:cxn modelId="{BAD38FA4-830E-4AC1-8DFC-AB8DBC6BAC7A}" type="presParOf" srcId="{4EF769A4-4027-4565-9DD4-6DC8924BE9AE}" destId="{49AF65A6-FCA9-4952-9FFC-BE1A0C5994E2}" srcOrd="0" destOrd="0" presId="urn:microsoft.com/office/officeart/2005/8/layout/chevron2"/>
    <dgm:cxn modelId="{387188EC-E2C5-4170-B8D2-69EB675F1729}" type="presParOf" srcId="{4EF769A4-4027-4565-9DD4-6DC8924BE9AE}" destId="{A566F22A-A9CA-4771-9348-B37B38F6215C}" srcOrd="1" destOrd="0" presId="urn:microsoft.com/office/officeart/2005/8/layout/chevron2"/>
  </dgm:cxnLst>
  <dgm:bg/>
  <dgm:whole>
    <a:ln>
      <a:solidFill>
        <a:schemeClr val="tx1"/>
      </a:solidFill>
    </a:ln>
  </dgm:whole>
  <dgm:extLst>
    <a:ext uri="http://schemas.microsoft.com/office/drawing/2008/diagram">
      <dsp:dataModelExt xmlns:dsp="http://schemas.microsoft.com/office/drawing/2008/diagram" relId="rId3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B4B6C624-8CC5-408D-8595-A3F870EAA2FC}" type="doc">
      <dgm:prSet loTypeId="urn:microsoft.com/office/officeart/2005/8/layout/list1" loCatId="list" qsTypeId="urn:microsoft.com/office/officeart/2005/8/quickstyle/simple1" qsCatId="simple" csTypeId="urn:microsoft.com/office/officeart/2005/8/colors/accent1_2" csCatId="accent1" phldr="1"/>
      <dgm:spPr/>
      <dgm:t>
        <a:bodyPr/>
        <a:lstStyle/>
        <a:p>
          <a:endParaRPr lang="fr-FR"/>
        </a:p>
      </dgm:t>
    </dgm:pt>
    <dgm:pt modelId="{E63FF32A-1705-4A1B-9424-6E479CEFC99F}">
      <dgm:prSet phldrT="[Texte]" custT="1"/>
      <dgm:spPr/>
      <dgm:t>
        <a:bodyPr/>
        <a:lstStyle/>
        <a:p>
          <a:r>
            <a:rPr lang="fr-FR" sz="1200" b="0" i="0" u="none"/>
            <a:t>Développement (DEV)</a:t>
          </a:r>
          <a:endParaRPr lang="fr-FR" sz="1200"/>
        </a:p>
      </dgm:t>
    </dgm:pt>
    <dgm:pt modelId="{A3328282-3D8E-4CED-8D90-E9CA85ECED7B}" type="parTrans" cxnId="{C3F27F78-FB20-4B36-AC3D-E127CB8AFF90}">
      <dgm:prSet/>
      <dgm:spPr/>
      <dgm:t>
        <a:bodyPr/>
        <a:lstStyle/>
        <a:p>
          <a:endParaRPr lang="fr-FR"/>
        </a:p>
      </dgm:t>
    </dgm:pt>
    <dgm:pt modelId="{AA2FBE31-F4C0-46BD-9A1D-2AC2AC0A3F89}" type="sibTrans" cxnId="{C3F27F78-FB20-4B36-AC3D-E127CB8AFF90}">
      <dgm:prSet/>
      <dgm:spPr/>
      <dgm:t>
        <a:bodyPr/>
        <a:lstStyle/>
        <a:p>
          <a:endParaRPr lang="fr-FR"/>
        </a:p>
      </dgm:t>
    </dgm:pt>
    <dgm:pt modelId="{855455DA-F593-4A54-9031-25B4346EA944}">
      <dgm:prSet phldrT="[Texte]" custT="1"/>
      <dgm:spPr/>
      <dgm:t>
        <a:bodyPr/>
        <a:lstStyle/>
        <a:p>
          <a:r>
            <a:rPr lang="fr-FR" sz="1200" b="0" i="0" u="none"/>
            <a:t>Qualité (QAS)</a:t>
          </a:r>
          <a:endParaRPr lang="fr-FR" sz="1200"/>
        </a:p>
      </dgm:t>
    </dgm:pt>
    <dgm:pt modelId="{ED6A6E0B-58AE-4E65-8CA2-7EF38F6BB229}" type="parTrans" cxnId="{7D04C506-ECB2-45F6-86F5-49A667C940E8}">
      <dgm:prSet/>
      <dgm:spPr/>
      <dgm:t>
        <a:bodyPr/>
        <a:lstStyle/>
        <a:p>
          <a:endParaRPr lang="fr-FR"/>
        </a:p>
      </dgm:t>
    </dgm:pt>
    <dgm:pt modelId="{740EFF05-F0DD-4384-8C4E-13BB3776DF43}" type="sibTrans" cxnId="{7D04C506-ECB2-45F6-86F5-49A667C940E8}">
      <dgm:prSet/>
      <dgm:spPr/>
      <dgm:t>
        <a:bodyPr/>
        <a:lstStyle/>
        <a:p>
          <a:endParaRPr lang="fr-FR"/>
        </a:p>
      </dgm:t>
    </dgm:pt>
    <dgm:pt modelId="{B8AC9722-7A0B-4B34-99E2-E223BCFBEE8D}">
      <dgm:prSet phldrT="[Texte]" custT="1"/>
      <dgm:spPr/>
      <dgm:t>
        <a:bodyPr/>
        <a:lstStyle/>
        <a:p>
          <a:r>
            <a:rPr lang="fr-FR" sz="1200" b="0" i="0" u="none"/>
            <a:t>Pré-Production (PPRD ou Pré-Prod) </a:t>
          </a:r>
          <a:endParaRPr lang="fr-FR" sz="1200"/>
        </a:p>
      </dgm:t>
    </dgm:pt>
    <dgm:pt modelId="{A08A3164-527E-4795-BF0B-19041A2316CB}" type="parTrans" cxnId="{56870B8D-3812-4529-8DF1-498D742F45F0}">
      <dgm:prSet/>
      <dgm:spPr/>
      <dgm:t>
        <a:bodyPr/>
        <a:lstStyle/>
        <a:p>
          <a:endParaRPr lang="fr-FR"/>
        </a:p>
      </dgm:t>
    </dgm:pt>
    <dgm:pt modelId="{CBBE01C6-472D-4F5D-A350-814CBEAFA587}" type="sibTrans" cxnId="{56870B8D-3812-4529-8DF1-498D742F45F0}">
      <dgm:prSet/>
      <dgm:spPr/>
      <dgm:t>
        <a:bodyPr/>
        <a:lstStyle/>
        <a:p>
          <a:endParaRPr lang="fr-FR"/>
        </a:p>
      </dgm:t>
    </dgm:pt>
    <dgm:pt modelId="{4AF7DD93-E147-4B53-8C91-B739A9D61CF9}">
      <dgm:prSet phldrT="[Texte]" custT="1"/>
      <dgm:spPr/>
      <dgm:t>
        <a:bodyPr/>
        <a:lstStyle/>
        <a:p>
          <a:r>
            <a:rPr lang="fr-FR" sz="1200" b="0" i="0" u="none"/>
            <a:t>Production (PRD ou Prod)</a:t>
          </a:r>
          <a:endParaRPr lang="fr-FR" sz="1200"/>
        </a:p>
      </dgm:t>
    </dgm:pt>
    <dgm:pt modelId="{D7566BF8-8A41-4E06-BD2D-880082148017}" type="parTrans" cxnId="{7B2AA4D4-AA18-491D-832B-4D8DE5FAFBE6}">
      <dgm:prSet/>
      <dgm:spPr/>
      <dgm:t>
        <a:bodyPr/>
        <a:lstStyle/>
        <a:p>
          <a:endParaRPr lang="fr-FR"/>
        </a:p>
      </dgm:t>
    </dgm:pt>
    <dgm:pt modelId="{BDF9480C-9AF4-49C0-B0D1-142161EB2525}" type="sibTrans" cxnId="{7B2AA4D4-AA18-491D-832B-4D8DE5FAFBE6}">
      <dgm:prSet/>
      <dgm:spPr/>
      <dgm:t>
        <a:bodyPr/>
        <a:lstStyle/>
        <a:p>
          <a:endParaRPr lang="fr-FR"/>
        </a:p>
      </dgm:t>
    </dgm:pt>
    <dgm:pt modelId="{7278D27E-10A6-44A5-9538-B8DA01161AF3}">
      <dgm:prSet phldrT="[Texte]" custT="1"/>
      <dgm:spPr/>
      <dgm:t>
        <a:bodyPr/>
        <a:lstStyle/>
        <a:p>
          <a:r>
            <a:rPr lang="fr-FR" sz="1200"/>
            <a:t> Environnement pour les testeurs fonctionnels pour valider les modifications</a:t>
          </a:r>
        </a:p>
      </dgm:t>
    </dgm:pt>
    <dgm:pt modelId="{0F445375-BF28-4543-B008-3329978FF3BD}" type="parTrans" cxnId="{5E3292EF-D18D-471F-93D6-3AF8CB1C351D}">
      <dgm:prSet/>
      <dgm:spPr/>
      <dgm:t>
        <a:bodyPr/>
        <a:lstStyle/>
        <a:p>
          <a:endParaRPr lang="fr-FR"/>
        </a:p>
      </dgm:t>
    </dgm:pt>
    <dgm:pt modelId="{D1009E3D-D92C-4433-A67E-557634AA4042}" type="sibTrans" cxnId="{5E3292EF-D18D-471F-93D6-3AF8CB1C351D}">
      <dgm:prSet/>
      <dgm:spPr/>
      <dgm:t>
        <a:bodyPr/>
        <a:lstStyle/>
        <a:p>
          <a:endParaRPr lang="fr-FR"/>
        </a:p>
      </dgm:t>
    </dgm:pt>
    <dgm:pt modelId="{57D80A10-3E61-4163-895E-E7286E628CF3}">
      <dgm:prSet phldrT="[Texte]" custT="1"/>
      <dgm:spPr/>
      <dgm:t>
        <a:bodyPr/>
        <a:lstStyle/>
        <a:p>
          <a:r>
            <a:rPr lang="fr-FR" sz="1200"/>
            <a:t>Ensemble du système de tests similaire à la Production</a:t>
          </a:r>
        </a:p>
      </dgm:t>
    </dgm:pt>
    <dgm:pt modelId="{D7E5C423-8B1E-4665-AEC2-75714A2161EB}" type="parTrans" cxnId="{2FB0FDEE-D9F3-4A04-B5E1-1C8BC043B72E}">
      <dgm:prSet/>
      <dgm:spPr/>
      <dgm:t>
        <a:bodyPr/>
        <a:lstStyle/>
        <a:p>
          <a:endParaRPr lang="fr-FR"/>
        </a:p>
      </dgm:t>
    </dgm:pt>
    <dgm:pt modelId="{529D43DB-1E0B-4EB7-8E75-A7FE059BF744}" type="sibTrans" cxnId="{2FB0FDEE-D9F3-4A04-B5E1-1C8BC043B72E}">
      <dgm:prSet/>
      <dgm:spPr/>
      <dgm:t>
        <a:bodyPr/>
        <a:lstStyle/>
        <a:p>
          <a:endParaRPr lang="fr-FR"/>
        </a:p>
      </dgm:t>
    </dgm:pt>
    <dgm:pt modelId="{EF132AA0-A40D-460C-AC54-214C0C8B8BEF}">
      <dgm:prSet phldrT="[Texte]" custT="1"/>
      <dgm:spPr/>
      <dgm:t>
        <a:bodyPr/>
        <a:lstStyle/>
        <a:p>
          <a:r>
            <a:rPr lang="fr-FR" sz="1200" b="0" i="0" u="none"/>
            <a:t>Version commune à tous les développeurs</a:t>
          </a:r>
          <a:endParaRPr lang="fr-FR" sz="1200"/>
        </a:p>
      </dgm:t>
    </dgm:pt>
    <dgm:pt modelId="{158D8F0D-0325-4C2A-AFC4-9B9202E16818}" type="sibTrans" cxnId="{E7C54647-75F8-4ED1-B143-608C11AC914F}">
      <dgm:prSet/>
      <dgm:spPr/>
      <dgm:t>
        <a:bodyPr/>
        <a:lstStyle/>
        <a:p>
          <a:endParaRPr lang="fr-FR"/>
        </a:p>
      </dgm:t>
    </dgm:pt>
    <dgm:pt modelId="{ED2AF040-EED9-4609-AC99-1F60CB570F89}" type="parTrans" cxnId="{E7C54647-75F8-4ED1-B143-608C11AC914F}">
      <dgm:prSet/>
      <dgm:spPr/>
      <dgm:t>
        <a:bodyPr/>
        <a:lstStyle/>
        <a:p>
          <a:endParaRPr lang="fr-FR"/>
        </a:p>
      </dgm:t>
    </dgm:pt>
    <dgm:pt modelId="{5A2369E9-47AC-43DB-95F8-B810FADF2451}">
      <dgm:prSet phldrT="[Texte]" custT="1"/>
      <dgm:spPr/>
      <dgm:t>
        <a:bodyPr/>
        <a:lstStyle/>
        <a:p>
          <a:r>
            <a:rPr lang="fr-FR" sz="1200" b="0" i="0" u="none"/>
            <a:t>Ensemble du système mis en service pour ses utilisateurs</a:t>
          </a:r>
          <a:endParaRPr lang="fr-FR" sz="1200"/>
        </a:p>
      </dgm:t>
    </dgm:pt>
    <dgm:pt modelId="{9F8891FC-B006-41A2-AA7F-66657D5A0D3A}" type="parTrans" cxnId="{23E41E64-A597-4975-9ABA-8F4B9DCE00D2}">
      <dgm:prSet/>
      <dgm:spPr/>
      <dgm:t>
        <a:bodyPr/>
        <a:lstStyle/>
        <a:p>
          <a:endParaRPr lang="fr-FR"/>
        </a:p>
      </dgm:t>
    </dgm:pt>
    <dgm:pt modelId="{E8EE0B11-526E-4CCD-8536-A949A0D0D8E4}" type="sibTrans" cxnId="{23E41E64-A597-4975-9ABA-8F4B9DCE00D2}">
      <dgm:prSet/>
      <dgm:spPr/>
      <dgm:t>
        <a:bodyPr/>
        <a:lstStyle/>
        <a:p>
          <a:endParaRPr lang="fr-FR"/>
        </a:p>
      </dgm:t>
    </dgm:pt>
    <dgm:pt modelId="{3C35E5E9-DC31-4449-988B-6995004177A9}" type="pres">
      <dgm:prSet presAssocID="{B4B6C624-8CC5-408D-8595-A3F870EAA2FC}" presName="linear" presStyleCnt="0">
        <dgm:presLayoutVars>
          <dgm:dir/>
          <dgm:animLvl val="lvl"/>
          <dgm:resizeHandles val="exact"/>
        </dgm:presLayoutVars>
      </dgm:prSet>
      <dgm:spPr/>
    </dgm:pt>
    <dgm:pt modelId="{6F1A9915-F88F-409F-A213-F5B46C2C41E2}" type="pres">
      <dgm:prSet presAssocID="{E63FF32A-1705-4A1B-9424-6E479CEFC99F}" presName="parentLin" presStyleCnt="0"/>
      <dgm:spPr/>
    </dgm:pt>
    <dgm:pt modelId="{81542851-5A50-4FF1-A0BC-20E4F06CC4FE}" type="pres">
      <dgm:prSet presAssocID="{E63FF32A-1705-4A1B-9424-6E479CEFC99F}" presName="parentLeftMargin" presStyleLbl="node1" presStyleIdx="0" presStyleCnt="4"/>
      <dgm:spPr/>
    </dgm:pt>
    <dgm:pt modelId="{80C5F5EE-2976-45A6-AC3A-5EF4D6ADC0D1}" type="pres">
      <dgm:prSet presAssocID="{E63FF32A-1705-4A1B-9424-6E479CEFC99F}" presName="parentText" presStyleLbl="node1" presStyleIdx="0" presStyleCnt="4" custScaleX="65006" custScaleY="105062">
        <dgm:presLayoutVars>
          <dgm:chMax val="0"/>
          <dgm:bulletEnabled val="1"/>
        </dgm:presLayoutVars>
      </dgm:prSet>
      <dgm:spPr/>
    </dgm:pt>
    <dgm:pt modelId="{09244841-77AF-49DE-9F9D-DA7538DFEDD4}" type="pres">
      <dgm:prSet presAssocID="{E63FF32A-1705-4A1B-9424-6E479CEFC99F}" presName="negativeSpace" presStyleCnt="0"/>
      <dgm:spPr/>
    </dgm:pt>
    <dgm:pt modelId="{2A3D9362-EF17-4FDF-89BC-CC26A155645E}" type="pres">
      <dgm:prSet presAssocID="{E63FF32A-1705-4A1B-9424-6E479CEFC99F}" presName="childText" presStyleLbl="conFgAcc1" presStyleIdx="0" presStyleCnt="4">
        <dgm:presLayoutVars>
          <dgm:bulletEnabled val="1"/>
        </dgm:presLayoutVars>
      </dgm:prSet>
      <dgm:spPr/>
    </dgm:pt>
    <dgm:pt modelId="{5A162931-D170-462D-847E-CF6D6A7CA959}" type="pres">
      <dgm:prSet presAssocID="{AA2FBE31-F4C0-46BD-9A1D-2AC2AC0A3F89}" presName="spaceBetweenRectangles" presStyleCnt="0"/>
      <dgm:spPr/>
    </dgm:pt>
    <dgm:pt modelId="{622D0C5F-9330-4EF4-9908-A2E0DC084F37}" type="pres">
      <dgm:prSet presAssocID="{855455DA-F593-4A54-9031-25B4346EA944}" presName="parentLin" presStyleCnt="0"/>
      <dgm:spPr/>
    </dgm:pt>
    <dgm:pt modelId="{4652CF4C-6E28-4617-A374-1775E04481ED}" type="pres">
      <dgm:prSet presAssocID="{855455DA-F593-4A54-9031-25B4346EA944}" presName="parentLeftMargin" presStyleLbl="node1" presStyleIdx="0" presStyleCnt="4"/>
      <dgm:spPr/>
    </dgm:pt>
    <dgm:pt modelId="{30248FA7-1377-437E-9385-64C00ED75737}" type="pres">
      <dgm:prSet presAssocID="{855455DA-F593-4A54-9031-25B4346EA944}" presName="parentText" presStyleLbl="node1" presStyleIdx="1" presStyleCnt="4" custScaleX="65006" custScaleY="80382">
        <dgm:presLayoutVars>
          <dgm:chMax val="0"/>
          <dgm:bulletEnabled val="1"/>
        </dgm:presLayoutVars>
      </dgm:prSet>
      <dgm:spPr/>
    </dgm:pt>
    <dgm:pt modelId="{5AEB523C-5419-4B06-8A13-E6E49F5251A8}" type="pres">
      <dgm:prSet presAssocID="{855455DA-F593-4A54-9031-25B4346EA944}" presName="negativeSpace" presStyleCnt="0"/>
      <dgm:spPr/>
    </dgm:pt>
    <dgm:pt modelId="{C7776C5C-DBE9-415A-BC36-391B663CD669}" type="pres">
      <dgm:prSet presAssocID="{855455DA-F593-4A54-9031-25B4346EA944}" presName="childText" presStyleLbl="conFgAcc1" presStyleIdx="1" presStyleCnt="4" custLinFactNeighborX="-1768">
        <dgm:presLayoutVars>
          <dgm:bulletEnabled val="1"/>
        </dgm:presLayoutVars>
      </dgm:prSet>
      <dgm:spPr/>
    </dgm:pt>
    <dgm:pt modelId="{D4A79F20-EBE0-4423-925B-27AF963DCB6C}" type="pres">
      <dgm:prSet presAssocID="{740EFF05-F0DD-4384-8C4E-13BB3776DF43}" presName="spaceBetweenRectangles" presStyleCnt="0"/>
      <dgm:spPr/>
    </dgm:pt>
    <dgm:pt modelId="{066264B8-7970-4F2D-B5BD-41E682E77576}" type="pres">
      <dgm:prSet presAssocID="{B8AC9722-7A0B-4B34-99E2-E223BCFBEE8D}" presName="parentLin" presStyleCnt="0"/>
      <dgm:spPr/>
    </dgm:pt>
    <dgm:pt modelId="{3C4F7A39-DEB9-47D7-B45B-11C5D84D5228}" type="pres">
      <dgm:prSet presAssocID="{B8AC9722-7A0B-4B34-99E2-E223BCFBEE8D}" presName="parentLeftMargin" presStyleLbl="node1" presStyleIdx="1" presStyleCnt="4"/>
      <dgm:spPr/>
    </dgm:pt>
    <dgm:pt modelId="{72D34352-59E7-4A73-9535-9209C9F39247}" type="pres">
      <dgm:prSet presAssocID="{B8AC9722-7A0B-4B34-99E2-E223BCFBEE8D}" presName="parentText" presStyleLbl="node1" presStyleIdx="2" presStyleCnt="4" custScaleX="65006" custScaleY="80382">
        <dgm:presLayoutVars>
          <dgm:chMax val="0"/>
          <dgm:bulletEnabled val="1"/>
        </dgm:presLayoutVars>
      </dgm:prSet>
      <dgm:spPr/>
    </dgm:pt>
    <dgm:pt modelId="{34756612-4D62-4648-BEC1-CB96DBDA3983}" type="pres">
      <dgm:prSet presAssocID="{B8AC9722-7A0B-4B34-99E2-E223BCFBEE8D}" presName="negativeSpace" presStyleCnt="0"/>
      <dgm:spPr/>
    </dgm:pt>
    <dgm:pt modelId="{40E58B89-3DF0-49BF-BC81-A3BA759F4A1B}" type="pres">
      <dgm:prSet presAssocID="{B8AC9722-7A0B-4B34-99E2-E223BCFBEE8D}" presName="childText" presStyleLbl="conFgAcc1" presStyleIdx="2" presStyleCnt="4">
        <dgm:presLayoutVars>
          <dgm:bulletEnabled val="1"/>
        </dgm:presLayoutVars>
      </dgm:prSet>
      <dgm:spPr/>
    </dgm:pt>
    <dgm:pt modelId="{4DD566CF-667E-4022-BE52-B8BADC95B977}" type="pres">
      <dgm:prSet presAssocID="{CBBE01C6-472D-4F5D-A350-814CBEAFA587}" presName="spaceBetweenRectangles" presStyleCnt="0"/>
      <dgm:spPr/>
    </dgm:pt>
    <dgm:pt modelId="{3C361427-F9C3-46C7-B434-2AF17E9181BA}" type="pres">
      <dgm:prSet presAssocID="{4AF7DD93-E147-4B53-8C91-B739A9D61CF9}" presName="parentLin" presStyleCnt="0"/>
      <dgm:spPr/>
    </dgm:pt>
    <dgm:pt modelId="{EE54BB65-9741-4BF2-A270-C277D715BC4F}" type="pres">
      <dgm:prSet presAssocID="{4AF7DD93-E147-4B53-8C91-B739A9D61CF9}" presName="parentLeftMargin" presStyleLbl="node1" presStyleIdx="2" presStyleCnt="4"/>
      <dgm:spPr/>
    </dgm:pt>
    <dgm:pt modelId="{98330F53-EC92-4508-8B2C-777616D8E680}" type="pres">
      <dgm:prSet presAssocID="{4AF7DD93-E147-4B53-8C91-B739A9D61CF9}" presName="parentText" presStyleLbl="node1" presStyleIdx="3" presStyleCnt="4" custScaleX="65006" custScaleY="84747">
        <dgm:presLayoutVars>
          <dgm:chMax val="0"/>
          <dgm:bulletEnabled val="1"/>
        </dgm:presLayoutVars>
      </dgm:prSet>
      <dgm:spPr/>
    </dgm:pt>
    <dgm:pt modelId="{04BA469F-9D8F-4714-9263-0D25BC689ADB}" type="pres">
      <dgm:prSet presAssocID="{4AF7DD93-E147-4B53-8C91-B739A9D61CF9}" presName="negativeSpace" presStyleCnt="0"/>
      <dgm:spPr/>
    </dgm:pt>
    <dgm:pt modelId="{BACBA295-85D1-4E00-97E4-2E63955FA95B}" type="pres">
      <dgm:prSet presAssocID="{4AF7DD93-E147-4B53-8C91-B739A9D61CF9}" presName="childText" presStyleLbl="conFgAcc1" presStyleIdx="3" presStyleCnt="4">
        <dgm:presLayoutVars>
          <dgm:bulletEnabled val="1"/>
        </dgm:presLayoutVars>
      </dgm:prSet>
      <dgm:spPr/>
    </dgm:pt>
  </dgm:ptLst>
  <dgm:cxnLst>
    <dgm:cxn modelId="{7D04C506-ECB2-45F6-86F5-49A667C940E8}" srcId="{B4B6C624-8CC5-408D-8595-A3F870EAA2FC}" destId="{855455DA-F593-4A54-9031-25B4346EA944}" srcOrd="1" destOrd="0" parTransId="{ED6A6E0B-58AE-4E65-8CA2-7EF38F6BB229}" sibTransId="{740EFF05-F0DD-4384-8C4E-13BB3776DF43}"/>
    <dgm:cxn modelId="{21F2A508-7069-46CF-A4E2-E6C8C331F0BA}" type="presOf" srcId="{57D80A10-3E61-4163-895E-E7286E628CF3}" destId="{40E58B89-3DF0-49BF-BC81-A3BA759F4A1B}" srcOrd="0" destOrd="0" presId="urn:microsoft.com/office/officeart/2005/8/layout/list1"/>
    <dgm:cxn modelId="{EDE2C30A-57B3-49A9-9F1D-8C468230D684}" type="presOf" srcId="{855455DA-F593-4A54-9031-25B4346EA944}" destId="{4652CF4C-6E28-4617-A374-1775E04481ED}" srcOrd="0" destOrd="0" presId="urn:microsoft.com/office/officeart/2005/8/layout/list1"/>
    <dgm:cxn modelId="{01BFB62C-4E28-48C1-B68C-5A74CCE07EDC}" type="presOf" srcId="{E63FF32A-1705-4A1B-9424-6E479CEFC99F}" destId="{81542851-5A50-4FF1-A0BC-20E4F06CC4FE}" srcOrd="0" destOrd="0" presId="urn:microsoft.com/office/officeart/2005/8/layout/list1"/>
    <dgm:cxn modelId="{7DD54742-E3C1-462E-852B-3B96C9FD51F5}" type="presOf" srcId="{4AF7DD93-E147-4B53-8C91-B739A9D61CF9}" destId="{98330F53-EC92-4508-8B2C-777616D8E680}" srcOrd="1" destOrd="0" presId="urn:microsoft.com/office/officeart/2005/8/layout/list1"/>
    <dgm:cxn modelId="{676F6E62-E5D1-487C-9B6F-DD6785BFE796}" type="presOf" srcId="{855455DA-F593-4A54-9031-25B4346EA944}" destId="{30248FA7-1377-437E-9385-64C00ED75737}" srcOrd="1" destOrd="0" presId="urn:microsoft.com/office/officeart/2005/8/layout/list1"/>
    <dgm:cxn modelId="{23E41E64-A597-4975-9ABA-8F4B9DCE00D2}" srcId="{4AF7DD93-E147-4B53-8C91-B739A9D61CF9}" destId="{5A2369E9-47AC-43DB-95F8-B810FADF2451}" srcOrd="0" destOrd="0" parTransId="{9F8891FC-B006-41A2-AA7F-66657D5A0D3A}" sibTransId="{E8EE0B11-526E-4CCD-8536-A949A0D0D8E4}"/>
    <dgm:cxn modelId="{E7C54647-75F8-4ED1-B143-608C11AC914F}" srcId="{E63FF32A-1705-4A1B-9424-6E479CEFC99F}" destId="{EF132AA0-A40D-460C-AC54-214C0C8B8BEF}" srcOrd="0" destOrd="0" parTransId="{ED2AF040-EED9-4609-AC99-1F60CB570F89}" sibTransId="{158D8F0D-0325-4C2A-AFC4-9B9202E16818}"/>
    <dgm:cxn modelId="{C3F27F78-FB20-4B36-AC3D-E127CB8AFF90}" srcId="{B4B6C624-8CC5-408D-8595-A3F870EAA2FC}" destId="{E63FF32A-1705-4A1B-9424-6E479CEFC99F}" srcOrd="0" destOrd="0" parTransId="{A3328282-3D8E-4CED-8D90-E9CA85ECED7B}" sibTransId="{AA2FBE31-F4C0-46BD-9A1D-2AC2AC0A3F89}"/>
    <dgm:cxn modelId="{E11AEB7C-8BE0-49E8-8416-C30A2E4447DA}" type="presOf" srcId="{4AF7DD93-E147-4B53-8C91-B739A9D61CF9}" destId="{EE54BB65-9741-4BF2-A270-C277D715BC4F}" srcOrd="0" destOrd="0" presId="urn:microsoft.com/office/officeart/2005/8/layout/list1"/>
    <dgm:cxn modelId="{A16B4280-AFE5-45AD-B32D-24449E1DF2D4}" type="presOf" srcId="{B4B6C624-8CC5-408D-8595-A3F870EAA2FC}" destId="{3C35E5E9-DC31-4449-988B-6995004177A9}" srcOrd="0" destOrd="0" presId="urn:microsoft.com/office/officeart/2005/8/layout/list1"/>
    <dgm:cxn modelId="{56870B8D-3812-4529-8DF1-498D742F45F0}" srcId="{B4B6C624-8CC5-408D-8595-A3F870EAA2FC}" destId="{B8AC9722-7A0B-4B34-99E2-E223BCFBEE8D}" srcOrd="2" destOrd="0" parTransId="{A08A3164-527E-4795-BF0B-19041A2316CB}" sibTransId="{CBBE01C6-472D-4F5D-A350-814CBEAFA587}"/>
    <dgm:cxn modelId="{98F7D58F-F6B7-43FA-A54F-1C7C5D71DA55}" type="presOf" srcId="{E63FF32A-1705-4A1B-9424-6E479CEFC99F}" destId="{80C5F5EE-2976-45A6-AC3A-5EF4D6ADC0D1}" srcOrd="1" destOrd="0" presId="urn:microsoft.com/office/officeart/2005/8/layout/list1"/>
    <dgm:cxn modelId="{02F4BCA7-190B-4F18-A819-62C63F2C1B32}" type="presOf" srcId="{B8AC9722-7A0B-4B34-99E2-E223BCFBEE8D}" destId="{72D34352-59E7-4A73-9535-9209C9F39247}" srcOrd="1" destOrd="0" presId="urn:microsoft.com/office/officeart/2005/8/layout/list1"/>
    <dgm:cxn modelId="{F4A280AB-A96E-4F70-85E0-B3EFBEC82628}" type="presOf" srcId="{7278D27E-10A6-44A5-9538-B8DA01161AF3}" destId="{C7776C5C-DBE9-415A-BC36-391B663CD669}" srcOrd="0" destOrd="0" presId="urn:microsoft.com/office/officeart/2005/8/layout/list1"/>
    <dgm:cxn modelId="{7B2AA4D4-AA18-491D-832B-4D8DE5FAFBE6}" srcId="{B4B6C624-8CC5-408D-8595-A3F870EAA2FC}" destId="{4AF7DD93-E147-4B53-8C91-B739A9D61CF9}" srcOrd="3" destOrd="0" parTransId="{D7566BF8-8A41-4E06-BD2D-880082148017}" sibTransId="{BDF9480C-9AF4-49C0-B0D1-142161EB2525}"/>
    <dgm:cxn modelId="{B5D14EDA-2D42-4CDE-9818-225E5B899B29}" type="presOf" srcId="{5A2369E9-47AC-43DB-95F8-B810FADF2451}" destId="{BACBA295-85D1-4E00-97E4-2E63955FA95B}" srcOrd="0" destOrd="0" presId="urn:microsoft.com/office/officeart/2005/8/layout/list1"/>
    <dgm:cxn modelId="{1FE0D4E6-3592-43CB-B14A-1639D7BD0067}" type="presOf" srcId="{EF132AA0-A40D-460C-AC54-214C0C8B8BEF}" destId="{2A3D9362-EF17-4FDF-89BC-CC26A155645E}" srcOrd="0" destOrd="0" presId="urn:microsoft.com/office/officeart/2005/8/layout/list1"/>
    <dgm:cxn modelId="{2FB0FDEE-D9F3-4A04-B5E1-1C8BC043B72E}" srcId="{B8AC9722-7A0B-4B34-99E2-E223BCFBEE8D}" destId="{57D80A10-3E61-4163-895E-E7286E628CF3}" srcOrd="0" destOrd="0" parTransId="{D7E5C423-8B1E-4665-AEC2-75714A2161EB}" sibTransId="{529D43DB-1E0B-4EB7-8E75-A7FE059BF744}"/>
    <dgm:cxn modelId="{5E3292EF-D18D-471F-93D6-3AF8CB1C351D}" srcId="{855455DA-F593-4A54-9031-25B4346EA944}" destId="{7278D27E-10A6-44A5-9538-B8DA01161AF3}" srcOrd="0" destOrd="0" parTransId="{0F445375-BF28-4543-B008-3329978FF3BD}" sibTransId="{D1009E3D-D92C-4433-A67E-557634AA4042}"/>
    <dgm:cxn modelId="{DCC4E7F6-9EE7-4713-9E9E-650E0F69D781}" type="presOf" srcId="{B8AC9722-7A0B-4B34-99E2-E223BCFBEE8D}" destId="{3C4F7A39-DEB9-47D7-B45B-11C5D84D5228}" srcOrd="0" destOrd="0" presId="urn:microsoft.com/office/officeart/2005/8/layout/list1"/>
    <dgm:cxn modelId="{89CE63DA-614C-4E7E-9116-665ECBEC028B}" type="presParOf" srcId="{3C35E5E9-DC31-4449-988B-6995004177A9}" destId="{6F1A9915-F88F-409F-A213-F5B46C2C41E2}" srcOrd="0" destOrd="0" presId="urn:microsoft.com/office/officeart/2005/8/layout/list1"/>
    <dgm:cxn modelId="{A7F2FC34-91D5-484E-8696-AB8232FB2198}" type="presParOf" srcId="{6F1A9915-F88F-409F-A213-F5B46C2C41E2}" destId="{81542851-5A50-4FF1-A0BC-20E4F06CC4FE}" srcOrd="0" destOrd="0" presId="urn:microsoft.com/office/officeart/2005/8/layout/list1"/>
    <dgm:cxn modelId="{8FE87E7B-9147-415A-96CD-E4F6F5E83E74}" type="presParOf" srcId="{6F1A9915-F88F-409F-A213-F5B46C2C41E2}" destId="{80C5F5EE-2976-45A6-AC3A-5EF4D6ADC0D1}" srcOrd="1" destOrd="0" presId="urn:microsoft.com/office/officeart/2005/8/layout/list1"/>
    <dgm:cxn modelId="{3F8370FC-A576-490C-B681-BF28DCEA9139}" type="presParOf" srcId="{3C35E5E9-DC31-4449-988B-6995004177A9}" destId="{09244841-77AF-49DE-9F9D-DA7538DFEDD4}" srcOrd="1" destOrd="0" presId="urn:microsoft.com/office/officeart/2005/8/layout/list1"/>
    <dgm:cxn modelId="{E93F208D-A105-4A32-9861-2A709EBFA86D}" type="presParOf" srcId="{3C35E5E9-DC31-4449-988B-6995004177A9}" destId="{2A3D9362-EF17-4FDF-89BC-CC26A155645E}" srcOrd="2" destOrd="0" presId="urn:microsoft.com/office/officeart/2005/8/layout/list1"/>
    <dgm:cxn modelId="{67E72A4C-0416-4F10-B907-A123827BD181}" type="presParOf" srcId="{3C35E5E9-DC31-4449-988B-6995004177A9}" destId="{5A162931-D170-462D-847E-CF6D6A7CA959}" srcOrd="3" destOrd="0" presId="urn:microsoft.com/office/officeart/2005/8/layout/list1"/>
    <dgm:cxn modelId="{82466D6A-D54C-4DA3-BB94-642BA2564C6C}" type="presParOf" srcId="{3C35E5E9-DC31-4449-988B-6995004177A9}" destId="{622D0C5F-9330-4EF4-9908-A2E0DC084F37}" srcOrd="4" destOrd="0" presId="urn:microsoft.com/office/officeart/2005/8/layout/list1"/>
    <dgm:cxn modelId="{64D2AE09-C1DC-42DE-ABEC-C83F18C56166}" type="presParOf" srcId="{622D0C5F-9330-4EF4-9908-A2E0DC084F37}" destId="{4652CF4C-6E28-4617-A374-1775E04481ED}" srcOrd="0" destOrd="0" presId="urn:microsoft.com/office/officeart/2005/8/layout/list1"/>
    <dgm:cxn modelId="{11CB439C-B04F-4AE8-B431-184527F3D9DA}" type="presParOf" srcId="{622D0C5F-9330-4EF4-9908-A2E0DC084F37}" destId="{30248FA7-1377-437E-9385-64C00ED75737}" srcOrd="1" destOrd="0" presId="urn:microsoft.com/office/officeart/2005/8/layout/list1"/>
    <dgm:cxn modelId="{47DEFEB3-14A8-4A5C-8E1D-EA7C75ABB85D}" type="presParOf" srcId="{3C35E5E9-DC31-4449-988B-6995004177A9}" destId="{5AEB523C-5419-4B06-8A13-E6E49F5251A8}" srcOrd="5" destOrd="0" presId="urn:microsoft.com/office/officeart/2005/8/layout/list1"/>
    <dgm:cxn modelId="{8C55B477-CFA9-484F-91E5-AC6A930048ED}" type="presParOf" srcId="{3C35E5E9-DC31-4449-988B-6995004177A9}" destId="{C7776C5C-DBE9-415A-BC36-391B663CD669}" srcOrd="6" destOrd="0" presId="urn:microsoft.com/office/officeart/2005/8/layout/list1"/>
    <dgm:cxn modelId="{75A5C89E-354F-4E72-BCD2-EB217DCDC1C1}" type="presParOf" srcId="{3C35E5E9-DC31-4449-988B-6995004177A9}" destId="{D4A79F20-EBE0-4423-925B-27AF963DCB6C}" srcOrd="7" destOrd="0" presId="urn:microsoft.com/office/officeart/2005/8/layout/list1"/>
    <dgm:cxn modelId="{9A8C58D6-4498-424C-9A87-BD76DD75DBF7}" type="presParOf" srcId="{3C35E5E9-DC31-4449-988B-6995004177A9}" destId="{066264B8-7970-4F2D-B5BD-41E682E77576}" srcOrd="8" destOrd="0" presId="urn:microsoft.com/office/officeart/2005/8/layout/list1"/>
    <dgm:cxn modelId="{93897FD2-6213-4735-B927-ED3D053ED730}" type="presParOf" srcId="{066264B8-7970-4F2D-B5BD-41E682E77576}" destId="{3C4F7A39-DEB9-47D7-B45B-11C5D84D5228}" srcOrd="0" destOrd="0" presId="urn:microsoft.com/office/officeart/2005/8/layout/list1"/>
    <dgm:cxn modelId="{72C0D092-CB24-4E75-9210-F5BCDD072FD9}" type="presParOf" srcId="{066264B8-7970-4F2D-B5BD-41E682E77576}" destId="{72D34352-59E7-4A73-9535-9209C9F39247}" srcOrd="1" destOrd="0" presId="urn:microsoft.com/office/officeart/2005/8/layout/list1"/>
    <dgm:cxn modelId="{6D0081C6-89D8-4436-96A2-B3EE87E59174}" type="presParOf" srcId="{3C35E5E9-DC31-4449-988B-6995004177A9}" destId="{34756612-4D62-4648-BEC1-CB96DBDA3983}" srcOrd="9" destOrd="0" presId="urn:microsoft.com/office/officeart/2005/8/layout/list1"/>
    <dgm:cxn modelId="{991ACAF1-51D7-41E2-990A-17CF907855BE}" type="presParOf" srcId="{3C35E5E9-DC31-4449-988B-6995004177A9}" destId="{40E58B89-3DF0-49BF-BC81-A3BA759F4A1B}" srcOrd="10" destOrd="0" presId="urn:microsoft.com/office/officeart/2005/8/layout/list1"/>
    <dgm:cxn modelId="{48434FEA-2866-415D-9451-41682B26E306}" type="presParOf" srcId="{3C35E5E9-DC31-4449-988B-6995004177A9}" destId="{4DD566CF-667E-4022-BE52-B8BADC95B977}" srcOrd="11" destOrd="0" presId="urn:microsoft.com/office/officeart/2005/8/layout/list1"/>
    <dgm:cxn modelId="{EDBC9493-BB17-4AAA-8092-99181A702C63}" type="presParOf" srcId="{3C35E5E9-DC31-4449-988B-6995004177A9}" destId="{3C361427-F9C3-46C7-B434-2AF17E9181BA}" srcOrd="12" destOrd="0" presId="urn:microsoft.com/office/officeart/2005/8/layout/list1"/>
    <dgm:cxn modelId="{93CA5F13-50F5-4607-A74E-3A7508A05E09}" type="presParOf" srcId="{3C361427-F9C3-46C7-B434-2AF17E9181BA}" destId="{EE54BB65-9741-4BF2-A270-C277D715BC4F}" srcOrd="0" destOrd="0" presId="urn:microsoft.com/office/officeart/2005/8/layout/list1"/>
    <dgm:cxn modelId="{8AE04ED0-0643-411B-B4C2-8BB83B3FC52D}" type="presParOf" srcId="{3C361427-F9C3-46C7-B434-2AF17E9181BA}" destId="{98330F53-EC92-4508-8B2C-777616D8E680}" srcOrd="1" destOrd="0" presId="urn:microsoft.com/office/officeart/2005/8/layout/list1"/>
    <dgm:cxn modelId="{0E42AB68-79D8-44C5-AFF4-0DF4AF1B3E16}" type="presParOf" srcId="{3C35E5E9-DC31-4449-988B-6995004177A9}" destId="{04BA469F-9D8F-4714-9263-0D25BC689ADB}" srcOrd="13" destOrd="0" presId="urn:microsoft.com/office/officeart/2005/8/layout/list1"/>
    <dgm:cxn modelId="{B8F91BC0-3462-4822-A88E-895C2F8A865D}" type="presParOf" srcId="{3C35E5E9-DC31-4449-988B-6995004177A9}" destId="{BACBA295-85D1-4E00-97E4-2E63955FA95B}" srcOrd="14" destOrd="0" presId="urn:microsoft.com/office/officeart/2005/8/layout/list1"/>
  </dgm:cxnLst>
  <dgm:bg/>
  <dgm:whole>
    <a:ln>
      <a:solidFill>
        <a:schemeClr val="tx1"/>
      </a:solidFill>
    </a:ln>
  </dgm:whole>
  <dgm:extLst>
    <a:ext uri="http://schemas.microsoft.com/office/drawing/2008/diagram">
      <dsp:dataModelExt xmlns:dsp="http://schemas.microsoft.com/office/drawing/2008/diagram" relId="rId47"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E0ECC771-28E1-4952-816A-518D537BE78D}" type="doc">
      <dgm:prSet loTypeId="urn:microsoft.com/office/officeart/2005/8/layout/lProcess3" loCatId="process" qsTypeId="urn:microsoft.com/office/officeart/2005/8/quickstyle/simple1" qsCatId="simple" csTypeId="urn:microsoft.com/office/officeart/2005/8/colors/accent1_2" csCatId="accent1" phldr="1"/>
      <dgm:spPr/>
      <dgm:t>
        <a:bodyPr/>
        <a:lstStyle/>
        <a:p>
          <a:endParaRPr lang="fr-FR"/>
        </a:p>
      </dgm:t>
    </dgm:pt>
    <dgm:pt modelId="{5856DB82-A68D-41FA-91C1-4A2228573C16}">
      <dgm:prSet phldrT="[Texte]" custT="1"/>
      <dgm:spPr/>
      <dgm:t>
        <a:bodyPr/>
        <a:lstStyle/>
        <a:p>
          <a:r>
            <a:rPr lang="fr-FR" sz="2000"/>
            <a:t>Front -end</a:t>
          </a:r>
        </a:p>
      </dgm:t>
    </dgm:pt>
    <dgm:pt modelId="{5CFF3E44-59D0-4574-A508-4541F38E499E}" type="parTrans" cxnId="{BD77E55D-45B0-4F3A-BFF7-88DC000A4CB4}">
      <dgm:prSet/>
      <dgm:spPr/>
      <dgm:t>
        <a:bodyPr/>
        <a:lstStyle/>
        <a:p>
          <a:endParaRPr lang="fr-FR"/>
        </a:p>
      </dgm:t>
    </dgm:pt>
    <dgm:pt modelId="{628F7CE1-E692-4BFE-AC62-2D5F8FA68854}" type="sibTrans" cxnId="{BD77E55D-45B0-4F3A-BFF7-88DC000A4CB4}">
      <dgm:prSet/>
      <dgm:spPr/>
      <dgm:t>
        <a:bodyPr/>
        <a:lstStyle/>
        <a:p>
          <a:endParaRPr lang="fr-FR"/>
        </a:p>
      </dgm:t>
    </dgm:pt>
    <dgm:pt modelId="{EEA3732E-670B-41FC-9236-7C055214243E}">
      <dgm:prSet phldrT="[Texte]" custT="1"/>
      <dgm:spPr/>
      <dgm:t>
        <a:bodyPr/>
        <a:lstStyle/>
        <a:p>
          <a:r>
            <a:rPr lang="fr-FR" sz="1200"/>
            <a:t>Jeton valide</a:t>
          </a:r>
        </a:p>
      </dgm:t>
    </dgm:pt>
    <dgm:pt modelId="{AECDBCBF-1797-402B-8849-B7EEA2158366}" type="parTrans" cxnId="{7462349F-F6C5-45CA-88EC-E8BFAF748615}">
      <dgm:prSet/>
      <dgm:spPr/>
      <dgm:t>
        <a:bodyPr/>
        <a:lstStyle/>
        <a:p>
          <a:endParaRPr lang="fr-FR"/>
        </a:p>
      </dgm:t>
    </dgm:pt>
    <dgm:pt modelId="{3B429A47-E271-4378-963D-E8BC567C552A}" type="sibTrans" cxnId="{7462349F-F6C5-45CA-88EC-E8BFAF748615}">
      <dgm:prSet/>
      <dgm:spPr/>
      <dgm:t>
        <a:bodyPr/>
        <a:lstStyle/>
        <a:p>
          <a:endParaRPr lang="fr-FR"/>
        </a:p>
      </dgm:t>
    </dgm:pt>
    <dgm:pt modelId="{9FCC8DFA-C1FA-4991-972F-C4E34203DBD9}">
      <dgm:prSet phldrT="[Texte]" custT="1"/>
      <dgm:spPr/>
      <dgm:t>
        <a:bodyPr/>
        <a:lstStyle/>
        <a:p>
          <a:r>
            <a:rPr lang="fr-FR" sz="1200"/>
            <a:t>Jeton valide</a:t>
          </a:r>
        </a:p>
      </dgm:t>
    </dgm:pt>
    <dgm:pt modelId="{2DD657E3-3BBD-4737-87A8-DEA34DDE0F6C}" type="parTrans" cxnId="{3CF1543F-523B-4FF1-8C1C-9ADB3246A386}">
      <dgm:prSet/>
      <dgm:spPr/>
      <dgm:t>
        <a:bodyPr/>
        <a:lstStyle/>
        <a:p>
          <a:endParaRPr lang="fr-FR"/>
        </a:p>
      </dgm:t>
    </dgm:pt>
    <dgm:pt modelId="{1240AD17-973F-4EC8-8986-18E3C8B23787}" type="sibTrans" cxnId="{3CF1543F-523B-4FF1-8C1C-9ADB3246A386}">
      <dgm:prSet/>
      <dgm:spPr/>
      <dgm:t>
        <a:bodyPr/>
        <a:lstStyle/>
        <a:p>
          <a:endParaRPr lang="fr-FR"/>
        </a:p>
      </dgm:t>
    </dgm:pt>
    <dgm:pt modelId="{AF24FE96-78A0-4B91-8220-0B811DA3FC10}">
      <dgm:prSet phldrT="[Texte]" custT="1"/>
      <dgm:spPr/>
      <dgm:t>
        <a:bodyPr/>
        <a:lstStyle/>
        <a:p>
          <a:r>
            <a:rPr lang="fr-FR" sz="2000"/>
            <a:t>Back-end</a:t>
          </a:r>
        </a:p>
      </dgm:t>
    </dgm:pt>
    <dgm:pt modelId="{F7CB8A69-FB5F-4F4F-9C5F-5C7BDBE46272}" type="parTrans" cxnId="{51E24511-0F2C-40AB-95EE-D6EFC70FFC0E}">
      <dgm:prSet/>
      <dgm:spPr/>
      <dgm:t>
        <a:bodyPr/>
        <a:lstStyle/>
        <a:p>
          <a:endParaRPr lang="fr-FR"/>
        </a:p>
      </dgm:t>
    </dgm:pt>
    <dgm:pt modelId="{8EFE70F7-B10B-44E1-BC01-BAD7B2C0F410}" type="sibTrans" cxnId="{51E24511-0F2C-40AB-95EE-D6EFC70FFC0E}">
      <dgm:prSet/>
      <dgm:spPr/>
      <dgm:t>
        <a:bodyPr/>
        <a:lstStyle/>
        <a:p>
          <a:endParaRPr lang="fr-FR"/>
        </a:p>
      </dgm:t>
    </dgm:pt>
    <dgm:pt modelId="{DDE361A7-8DA6-4B2D-A981-296D68E99198}">
      <dgm:prSet phldrT="[Texte]" custT="1"/>
      <dgm:spPr>
        <a:ln>
          <a:noFill/>
        </a:ln>
      </dgm:spPr>
      <dgm:t>
        <a:bodyPr/>
        <a:lstStyle/>
        <a:p>
          <a:r>
            <a:rPr lang="fr-FR" sz="1200"/>
            <a:t>Jeton valide</a:t>
          </a:r>
        </a:p>
      </dgm:t>
    </dgm:pt>
    <dgm:pt modelId="{AB0F7C26-497E-4F08-8573-9C79A1E32E6D}" type="parTrans" cxnId="{1703F525-39E8-45C5-A7AD-3A13BA5D5DB4}">
      <dgm:prSet/>
      <dgm:spPr/>
      <dgm:t>
        <a:bodyPr/>
        <a:lstStyle/>
        <a:p>
          <a:endParaRPr lang="fr-FR"/>
        </a:p>
      </dgm:t>
    </dgm:pt>
    <dgm:pt modelId="{310DE058-1BD7-4586-8857-32EF1EAB2FE7}" type="sibTrans" cxnId="{1703F525-39E8-45C5-A7AD-3A13BA5D5DB4}">
      <dgm:prSet/>
      <dgm:spPr/>
      <dgm:t>
        <a:bodyPr/>
        <a:lstStyle/>
        <a:p>
          <a:endParaRPr lang="fr-FR"/>
        </a:p>
      </dgm:t>
    </dgm:pt>
    <dgm:pt modelId="{34685BEB-A3AE-4317-BF98-3E371820CFC2}">
      <dgm:prSet phldrT="[Texte]" custT="1"/>
      <dgm:spPr/>
      <dgm:t>
        <a:bodyPr/>
        <a:lstStyle/>
        <a:p>
          <a:r>
            <a:rPr lang="fr-FR" sz="1200"/>
            <a:t>Jeton invalide</a:t>
          </a:r>
        </a:p>
      </dgm:t>
    </dgm:pt>
    <dgm:pt modelId="{31FB6DA1-B825-41D3-B57C-A485D138068D}" type="parTrans" cxnId="{24F7DDBE-79FA-4993-80E3-0DF1A89D9B09}">
      <dgm:prSet/>
      <dgm:spPr/>
      <dgm:t>
        <a:bodyPr/>
        <a:lstStyle/>
        <a:p>
          <a:endParaRPr lang="fr-FR"/>
        </a:p>
      </dgm:t>
    </dgm:pt>
    <dgm:pt modelId="{D24C23A4-38A2-4946-AB5A-08D935B49E71}" type="sibTrans" cxnId="{24F7DDBE-79FA-4993-80E3-0DF1A89D9B09}">
      <dgm:prSet/>
      <dgm:spPr/>
      <dgm:t>
        <a:bodyPr/>
        <a:lstStyle/>
        <a:p>
          <a:endParaRPr lang="fr-FR"/>
        </a:p>
      </dgm:t>
    </dgm:pt>
    <dgm:pt modelId="{344FB00C-16D6-439C-95E4-0A53DD52B85D}">
      <dgm:prSet phldrT="[Texte]" custT="1"/>
      <dgm:spPr/>
      <dgm:t>
        <a:bodyPr/>
        <a:lstStyle/>
        <a:p>
          <a:r>
            <a:rPr lang="fr-FR" sz="1200"/>
            <a:t>Authentification valide</a:t>
          </a:r>
        </a:p>
      </dgm:t>
    </dgm:pt>
    <dgm:pt modelId="{FB805A44-1266-41EA-BB82-63F74DF2381A}" type="parTrans" cxnId="{C9D3E3C3-4190-4C6F-A7B5-31B442AC9722}">
      <dgm:prSet/>
      <dgm:spPr/>
      <dgm:t>
        <a:bodyPr/>
        <a:lstStyle/>
        <a:p>
          <a:endParaRPr lang="fr-FR"/>
        </a:p>
      </dgm:t>
    </dgm:pt>
    <dgm:pt modelId="{BA99C7C3-BCAA-4365-B50E-FAF3833BDE56}" type="sibTrans" cxnId="{C9D3E3C3-4190-4C6F-A7B5-31B442AC9722}">
      <dgm:prSet/>
      <dgm:spPr/>
      <dgm:t>
        <a:bodyPr/>
        <a:lstStyle/>
        <a:p>
          <a:endParaRPr lang="fr-FR"/>
        </a:p>
      </dgm:t>
    </dgm:pt>
    <dgm:pt modelId="{B85436CA-9E5B-4C29-A8EB-D24C8844FC64}">
      <dgm:prSet phldrT="[Texte]" custT="1"/>
      <dgm:spPr/>
      <dgm:t>
        <a:bodyPr/>
        <a:lstStyle/>
        <a:p>
          <a:r>
            <a:rPr lang="fr-FR" sz="1200"/>
            <a:t>Authentification invalide</a:t>
          </a:r>
        </a:p>
      </dgm:t>
    </dgm:pt>
    <dgm:pt modelId="{649A689B-38F8-43E7-8F0E-E629A230B6B6}" type="parTrans" cxnId="{B94B4E5D-853C-4D9A-A4BC-B3CAD47AECDB}">
      <dgm:prSet/>
      <dgm:spPr/>
      <dgm:t>
        <a:bodyPr/>
        <a:lstStyle/>
        <a:p>
          <a:endParaRPr lang="fr-FR"/>
        </a:p>
      </dgm:t>
    </dgm:pt>
    <dgm:pt modelId="{1D78EC41-5760-41B1-B98D-F5CD82133DFF}" type="sibTrans" cxnId="{B94B4E5D-853C-4D9A-A4BC-B3CAD47AECDB}">
      <dgm:prSet/>
      <dgm:spPr/>
      <dgm:t>
        <a:bodyPr/>
        <a:lstStyle/>
        <a:p>
          <a:endParaRPr lang="fr-FR"/>
        </a:p>
      </dgm:t>
    </dgm:pt>
    <dgm:pt modelId="{5471DB1C-9D24-4DE1-8A6E-A4CF62C1205C}" type="pres">
      <dgm:prSet presAssocID="{E0ECC771-28E1-4952-816A-518D537BE78D}" presName="Name0" presStyleCnt="0">
        <dgm:presLayoutVars>
          <dgm:chPref val="3"/>
          <dgm:dir/>
          <dgm:animLvl val="lvl"/>
          <dgm:resizeHandles/>
        </dgm:presLayoutVars>
      </dgm:prSet>
      <dgm:spPr/>
    </dgm:pt>
    <dgm:pt modelId="{E277E435-E765-4C18-9DB3-ADED64101E13}" type="pres">
      <dgm:prSet presAssocID="{5856DB82-A68D-41FA-91C1-4A2228573C16}" presName="horFlow" presStyleCnt="0"/>
      <dgm:spPr/>
    </dgm:pt>
    <dgm:pt modelId="{11AE94B7-7B8C-4652-ABF9-D301806EAB67}" type="pres">
      <dgm:prSet presAssocID="{5856DB82-A68D-41FA-91C1-4A2228573C16}" presName="bigChev" presStyleLbl="node1" presStyleIdx="0" presStyleCnt="2"/>
      <dgm:spPr/>
    </dgm:pt>
    <dgm:pt modelId="{B02B127D-82C7-4C00-8EF9-7A6FAD31A604}" type="pres">
      <dgm:prSet presAssocID="{AECDBCBF-1797-402B-8849-B7EEA2158366}" presName="parTrans" presStyleCnt="0"/>
      <dgm:spPr/>
    </dgm:pt>
    <dgm:pt modelId="{7545E69E-6BD2-4B59-9381-641B0D60E658}" type="pres">
      <dgm:prSet presAssocID="{EEA3732E-670B-41FC-9236-7C055214243E}" presName="node" presStyleLbl="alignAccFollowNode1" presStyleIdx="0" presStyleCnt="6">
        <dgm:presLayoutVars>
          <dgm:bulletEnabled val="1"/>
        </dgm:presLayoutVars>
      </dgm:prSet>
      <dgm:spPr/>
    </dgm:pt>
    <dgm:pt modelId="{A73B453D-ADBF-4BE9-90E6-A3F57DC20F55}" type="pres">
      <dgm:prSet presAssocID="{3B429A47-E271-4378-963D-E8BC567C552A}" presName="sibTrans" presStyleCnt="0"/>
      <dgm:spPr/>
    </dgm:pt>
    <dgm:pt modelId="{547A6663-08A9-4704-80F8-34029D628CCB}" type="pres">
      <dgm:prSet presAssocID="{9FCC8DFA-C1FA-4991-972F-C4E34203DBD9}" presName="node" presStyleLbl="alignAccFollowNode1" presStyleIdx="1" presStyleCnt="6">
        <dgm:presLayoutVars>
          <dgm:bulletEnabled val="1"/>
        </dgm:presLayoutVars>
      </dgm:prSet>
      <dgm:spPr/>
    </dgm:pt>
    <dgm:pt modelId="{28DC4CE4-DA95-4611-B0D4-0321200DA085}" type="pres">
      <dgm:prSet presAssocID="{1240AD17-973F-4EC8-8986-18E3C8B23787}" presName="sibTrans" presStyleCnt="0"/>
      <dgm:spPr/>
    </dgm:pt>
    <dgm:pt modelId="{2373F8ED-8C5C-42DC-A5F9-F844F5E3BF54}" type="pres">
      <dgm:prSet presAssocID="{344FB00C-16D6-439C-95E4-0A53DD52B85D}" presName="node" presStyleLbl="alignAccFollowNode1" presStyleIdx="2" presStyleCnt="6" custScaleX="106919">
        <dgm:presLayoutVars>
          <dgm:bulletEnabled val="1"/>
        </dgm:presLayoutVars>
      </dgm:prSet>
      <dgm:spPr/>
    </dgm:pt>
    <dgm:pt modelId="{4F573071-AAE5-4795-B118-84D16A76027A}" type="pres">
      <dgm:prSet presAssocID="{5856DB82-A68D-41FA-91C1-4A2228573C16}" presName="vSp" presStyleCnt="0"/>
      <dgm:spPr/>
    </dgm:pt>
    <dgm:pt modelId="{58862648-D17E-4544-BF9D-B610EB334D3E}" type="pres">
      <dgm:prSet presAssocID="{AF24FE96-78A0-4B91-8220-0B811DA3FC10}" presName="horFlow" presStyleCnt="0"/>
      <dgm:spPr/>
    </dgm:pt>
    <dgm:pt modelId="{5ADC8404-8056-48C8-8491-BD1584B12D74}" type="pres">
      <dgm:prSet presAssocID="{AF24FE96-78A0-4B91-8220-0B811DA3FC10}" presName="bigChev" presStyleLbl="node1" presStyleIdx="1" presStyleCnt="2"/>
      <dgm:spPr/>
    </dgm:pt>
    <dgm:pt modelId="{E38AE6D9-EEB3-4511-A66C-6D3675D8689C}" type="pres">
      <dgm:prSet presAssocID="{AB0F7C26-497E-4F08-8573-9C79A1E32E6D}" presName="parTrans" presStyleCnt="0"/>
      <dgm:spPr/>
    </dgm:pt>
    <dgm:pt modelId="{6AC9B2BA-6EE2-41EE-9505-BFD1BD29E2AC}" type="pres">
      <dgm:prSet presAssocID="{DDE361A7-8DA6-4B2D-A981-296D68E99198}" presName="node" presStyleLbl="alignAccFollowNode1" presStyleIdx="3" presStyleCnt="6">
        <dgm:presLayoutVars>
          <dgm:bulletEnabled val="1"/>
        </dgm:presLayoutVars>
      </dgm:prSet>
      <dgm:spPr/>
    </dgm:pt>
    <dgm:pt modelId="{505ED651-DF0F-46AF-9B41-682B6498DB5A}" type="pres">
      <dgm:prSet presAssocID="{310DE058-1BD7-4586-8857-32EF1EAB2FE7}" presName="sibTrans" presStyleCnt="0"/>
      <dgm:spPr/>
    </dgm:pt>
    <dgm:pt modelId="{E77D0762-A6AB-46E1-93E7-D16DD523B490}" type="pres">
      <dgm:prSet presAssocID="{34685BEB-A3AE-4317-BF98-3E371820CFC2}" presName="node" presStyleLbl="alignAccFollowNode1" presStyleIdx="4" presStyleCnt="6">
        <dgm:presLayoutVars>
          <dgm:bulletEnabled val="1"/>
        </dgm:presLayoutVars>
      </dgm:prSet>
      <dgm:spPr/>
    </dgm:pt>
    <dgm:pt modelId="{90F1CA5F-E29B-4722-892B-2645AADC3FAA}" type="pres">
      <dgm:prSet presAssocID="{D24C23A4-38A2-4946-AB5A-08D935B49E71}" presName="sibTrans" presStyleCnt="0"/>
      <dgm:spPr/>
    </dgm:pt>
    <dgm:pt modelId="{E5EEA328-3CD2-42B9-9DEF-7C0F2CCEC987}" type="pres">
      <dgm:prSet presAssocID="{B85436CA-9E5B-4C29-A8EB-D24C8844FC64}" presName="node" presStyleLbl="alignAccFollowNode1" presStyleIdx="5" presStyleCnt="6" custScaleX="105837">
        <dgm:presLayoutVars>
          <dgm:bulletEnabled val="1"/>
        </dgm:presLayoutVars>
      </dgm:prSet>
      <dgm:spPr/>
    </dgm:pt>
  </dgm:ptLst>
  <dgm:cxnLst>
    <dgm:cxn modelId="{5926FA08-673B-49F5-A826-20EA636ADB17}" type="presOf" srcId="{9FCC8DFA-C1FA-4991-972F-C4E34203DBD9}" destId="{547A6663-08A9-4704-80F8-34029D628CCB}" srcOrd="0" destOrd="0" presId="urn:microsoft.com/office/officeart/2005/8/layout/lProcess3"/>
    <dgm:cxn modelId="{51E24511-0F2C-40AB-95EE-D6EFC70FFC0E}" srcId="{E0ECC771-28E1-4952-816A-518D537BE78D}" destId="{AF24FE96-78A0-4B91-8220-0B811DA3FC10}" srcOrd="1" destOrd="0" parTransId="{F7CB8A69-FB5F-4F4F-9C5F-5C7BDBE46272}" sibTransId="{8EFE70F7-B10B-44E1-BC01-BAD7B2C0F410}"/>
    <dgm:cxn modelId="{1703F525-39E8-45C5-A7AD-3A13BA5D5DB4}" srcId="{AF24FE96-78A0-4B91-8220-0B811DA3FC10}" destId="{DDE361A7-8DA6-4B2D-A981-296D68E99198}" srcOrd="0" destOrd="0" parTransId="{AB0F7C26-497E-4F08-8573-9C79A1E32E6D}" sibTransId="{310DE058-1BD7-4586-8857-32EF1EAB2FE7}"/>
    <dgm:cxn modelId="{683F0938-CF0C-4ED3-8A70-B756C09010DB}" type="presOf" srcId="{E0ECC771-28E1-4952-816A-518D537BE78D}" destId="{5471DB1C-9D24-4DE1-8A6E-A4CF62C1205C}" srcOrd="0" destOrd="0" presId="urn:microsoft.com/office/officeart/2005/8/layout/lProcess3"/>
    <dgm:cxn modelId="{3CF1543F-523B-4FF1-8C1C-9ADB3246A386}" srcId="{5856DB82-A68D-41FA-91C1-4A2228573C16}" destId="{9FCC8DFA-C1FA-4991-972F-C4E34203DBD9}" srcOrd="1" destOrd="0" parTransId="{2DD657E3-3BBD-4737-87A8-DEA34DDE0F6C}" sibTransId="{1240AD17-973F-4EC8-8986-18E3C8B23787}"/>
    <dgm:cxn modelId="{B94B4E5D-853C-4D9A-A4BC-B3CAD47AECDB}" srcId="{AF24FE96-78A0-4B91-8220-0B811DA3FC10}" destId="{B85436CA-9E5B-4C29-A8EB-D24C8844FC64}" srcOrd="2" destOrd="0" parTransId="{649A689B-38F8-43E7-8F0E-E629A230B6B6}" sibTransId="{1D78EC41-5760-41B1-B98D-F5CD82133DFF}"/>
    <dgm:cxn modelId="{BD77E55D-45B0-4F3A-BFF7-88DC000A4CB4}" srcId="{E0ECC771-28E1-4952-816A-518D537BE78D}" destId="{5856DB82-A68D-41FA-91C1-4A2228573C16}" srcOrd="0" destOrd="0" parTransId="{5CFF3E44-59D0-4574-A508-4541F38E499E}" sibTransId="{628F7CE1-E692-4BFE-AC62-2D5F8FA68854}"/>
    <dgm:cxn modelId="{1B170561-430C-4D3E-8139-72BC0EA0642F}" type="presOf" srcId="{DDE361A7-8DA6-4B2D-A981-296D68E99198}" destId="{6AC9B2BA-6EE2-41EE-9505-BFD1BD29E2AC}" srcOrd="0" destOrd="0" presId="urn:microsoft.com/office/officeart/2005/8/layout/lProcess3"/>
    <dgm:cxn modelId="{F96EE453-400F-42E4-925A-542ECDA63E5A}" type="presOf" srcId="{AF24FE96-78A0-4B91-8220-0B811DA3FC10}" destId="{5ADC8404-8056-48C8-8491-BD1584B12D74}" srcOrd="0" destOrd="0" presId="urn:microsoft.com/office/officeart/2005/8/layout/lProcess3"/>
    <dgm:cxn modelId="{A65AE195-CDA4-4B74-8F4F-B5981AB28ECA}" type="presOf" srcId="{5856DB82-A68D-41FA-91C1-4A2228573C16}" destId="{11AE94B7-7B8C-4652-ABF9-D301806EAB67}" srcOrd="0" destOrd="0" presId="urn:microsoft.com/office/officeart/2005/8/layout/lProcess3"/>
    <dgm:cxn modelId="{7462349F-F6C5-45CA-88EC-E8BFAF748615}" srcId="{5856DB82-A68D-41FA-91C1-4A2228573C16}" destId="{EEA3732E-670B-41FC-9236-7C055214243E}" srcOrd="0" destOrd="0" parTransId="{AECDBCBF-1797-402B-8849-B7EEA2158366}" sibTransId="{3B429A47-E271-4378-963D-E8BC567C552A}"/>
    <dgm:cxn modelId="{19EAA7A1-9BC1-4588-9571-AD44088ED9D3}" type="presOf" srcId="{34685BEB-A3AE-4317-BF98-3E371820CFC2}" destId="{E77D0762-A6AB-46E1-93E7-D16DD523B490}" srcOrd="0" destOrd="0" presId="urn:microsoft.com/office/officeart/2005/8/layout/lProcess3"/>
    <dgm:cxn modelId="{604796A4-6B18-4435-9C2E-B86C3BCF8261}" type="presOf" srcId="{B85436CA-9E5B-4C29-A8EB-D24C8844FC64}" destId="{E5EEA328-3CD2-42B9-9DEF-7C0F2CCEC987}" srcOrd="0" destOrd="0" presId="urn:microsoft.com/office/officeart/2005/8/layout/lProcess3"/>
    <dgm:cxn modelId="{24F7DDBE-79FA-4993-80E3-0DF1A89D9B09}" srcId="{AF24FE96-78A0-4B91-8220-0B811DA3FC10}" destId="{34685BEB-A3AE-4317-BF98-3E371820CFC2}" srcOrd="1" destOrd="0" parTransId="{31FB6DA1-B825-41D3-B57C-A485D138068D}" sibTransId="{D24C23A4-38A2-4946-AB5A-08D935B49E71}"/>
    <dgm:cxn modelId="{C9D3E3C3-4190-4C6F-A7B5-31B442AC9722}" srcId="{5856DB82-A68D-41FA-91C1-4A2228573C16}" destId="{344FB00C-16D6-439C-95E4-0A53DD52B85D}" srcOrd="2" destOrd="0" parTransId="{FB805A44-1266-41EA-BB82-63F74DF2381A}" sibTransId="{BA99C7C3-BCAA-4365-B50E-FAF3833BDE56}"/>
    <dgm:cxn modelId="{AE6E33CA-8CC6-450F-9CE5-6A77973B06BC}" type="presOf" srcId="{EEA3732E-670B-41FC-9236-7C055214243E}" destId="{7545E69E-6BD2-4B59-9381-641B0D60E658}" srcOrd="0" destOrd="0" presId="urn:microsoft.com/office/officeart/2005/8/layout/lProcess3"/>
    <dgm:cxn modelId="{2A19BCDC-0404-4CA4-9D0F-D814CCCA5568}" type="presOf" srcId="{344FB00C-16D6-439C-95E4-0A53DD52B85D}" destId="{2373F8ED-8C5C-42DC-A5F9-F844F5E3BF54}" srcOrd="0" destOrd="0" presId="urn:microsoft.com/office/officeart/2005/8/layout/lProcess3"/>
    <dgm:cxn modelId="{5227C217-9E49-49B3-990B-5876EEA0CDED}" type="presParOf" srcId="{5471DB1C-9D24-4DE1-8A6E-A4CF62C1205C}" destId="{E277E435-E765-4C18-9DB3-ADED64101E13}" srcOrd="0" destOrd="0" presId="urn:microsoft.com/office/officeart/2005/8/layout/lProcess3"/>
    <dgm:cxn modelId="{8A2E32AE-3387-4E2D-8604-F4E8D346C32F}" type="presParOf" srcId="{E277E435-E765-4C18-9DB3-ADED64101E13}" destId="{11AE94B7-7B8C-4652-ABF9-D301806EAB67}" srcOrd="0" destOrd="0" presId="urn:microsoft.com/office/officeart/2005/8/layout/lProcess3"/>
    <dgm:cxn modelId="{A953A914-9725-40B9-921B-BE8FA800D714}" type="presParOf" srcId="{E277E435-E765-4C18-9DB3-ADED64101E13}" destId="{B02B127D-82C7-4C00-8EF9-7A6FAD31A604}" srcOrd="1" destOrd="0" presId="urn:microsoft.com/office/officeart/2005/8/layout/lProcess3"/>
    <dgm:cxn modelId="{9E904FAD-664A-4ADD-AEC3-D29DCFD3D76F}" type="presParOf" srcId="{E277E435-E765-4C18-9DB3-ADED64101E13}" destId="{7545E69E-6BD2-4B59-9381-641B0D60E658}" srcOrd="2" destOrd="0" presId="urn:microsoft.com/office/officeart/2005/8/layout/lProcess3"/>
    <dgm:cxn modelId="{01365AB9-DF13-4347-9B45-3A967C103149}" type="presParOf" srcId="{E277E435-E765-4C18-9DB3-ADED64101E13}" destId="{A73B453D-ADBF-4BE9-90E6-A3F57DC20F55}" srcOrd="3" destOrd="0" presId="urn:microsoft.com/office/officeart/2005/8/layout/lProcess3"/>
    <dgm:cxn modelId="{3B8CB487-05F6-42C6-93E4-E34E2F65C18B}" type="presParOf" srcId="{E277E435-E765-4C18-9DB3-ADED64101E13}" destId="{547A6663-08A9-4704-80F8-34029D628CCB}" srcOrd="4" destOrd="0" presId="urn:microsoft.com/office/officeart/2005/8/layout/lProcess3"/>
    <dgm:cxn modelId="{117D035D-0664-4FE6-8F27-12A0FADE2B52}" type="presParOf" srcId="{E277E435-E765-4C18-9DB3-ADED64101E13}" destId="{28DC4CE4-DA95-4611-B0D4-0321200DA085}" srcOrd="5" destOrd="0" presId="urn:microsoft.com/office/officeart/2005/8/layout/lProcess3"/>
    <dgm:cxn modelId="{1C9CD940-E2AF-4E5A-AC55-E6FC5E3F8C80}" type="presParOf" srcId="{E277E435-E765-4C18-9DB3-ADED64101E13}" destId="{2373F8ED-8C5C-42DC-A5F9-F844F5E3BF54}" srcOrd="6" destOrd="0" presId="urn:microsoft.com/office/officeart/2005/8/layout/lProcess3"/>
    <dgm:cxn modelId="{BAA237B5-D06C-44E3-86A6-8922B9B8AFCF}" type="presParOf" srcId="{5471DB1C-9D24-4DE1-8A6E-A4CF62C1205C}" destId="{4F573071-AAE5-4795-B118-84D16A76027A}" srcOrd="1" destOrd="0" presId="urn:microsoft.com/office/officeart/2005/8/layout/lProcess3"/>
    <dgm:cxn modelId="{5C2D51C8-15FD-4B62-B88B-70DA04AAEAD2}" type="presParOf" srcId="{5471DB1C-9D24-4DE1-8A6E-A4CF62C1205C}" destId="{58862648-D17E-4544-BF9D-B610EB334D3E}" srcOrd="2" destOrd="0" presId="urn:microsoft.com/office/officeart/2005/8/layout/lProcess3"/>
    <dgm:cxn modelId="{3974FE14-6E5E-42B4-9AA1-D72499C80BDE}" type="presParOf" srcId="{58862648-D17E-4544-BF9D-B610EB334D3E}" destId="{5ADC8404-8056-48C8-8491-BD1584B12D74}" srcOrd="0" destOrd="0" presId="urn:microsoft.com/office/officeart/2005/8/layout/lProcess3"/>
    <dgm:cxn modelId="{A90DF1E8-C1E2-4D73-96A1-C3B06E392075}" type="presParOf" srcId="{58862648-D17E-4544-BF9D-B610EB334D3E}" destId="{E38AE6D9-EEB3-4511-A66C-6D3675D8689C}" srcOrd="1" destOrd="0" presId="urn:microsoft.com/office/officeart/2005/8/layout/lProcess3"/>
    <dgm:cxn modelId="{0A3F2C79-08F0-436C-B8FB-0300815E8F9B}" type="presParOf" srcId="{58862648-D17E-4544-BF9D-B610EB334D3E}" destId="{6AC9B2BA-6EE2-41EE-9505-BFD1BD29E2AC}" srcOrd="2" destOrd="0" presId="urn:microsoft.com/office/officeart/2005/8/layout/lProcess3"/>
    <dgm:cxn modelId="{737F4B1C-9BCD-49AD-B1B5-619910F42E14}" type="presParOf" srcId="{58862648-D17E-4544-BF9D-B610EB334D3E}" destId="{505ED651-DF0F-46AF-9B41-682B6498DB5A}" srcOrd="3" destOrd="0" presId="urn:microsoft.com/office/officeart/2005/8/layout/lProcess3"/>
    <dgm:cxn modelId="{3D6122BC-3B0B-4C08-AA52-5359719BB75C}" type="presParOf" srcId="{58862648-D17E-4544-BF9D-B610EB334D3E}" destId="{E77D0762-A6AB-46E1-93E7-D16DD523B490}" srcOrd="4" destOrd="0" presId="urn:microsoft.com/office/officeart/2005/8/layout/lProcess3"/>
    <dgm:cxn modelId="{FAAD4F2E-30E8-4F37-B862-59E6CE718E81}" type="presParOf" srcId="{58862648-D17E-4544-BF9D-B610EB334D3E}" destId="{90F1CA5F-E29B-4722-892B-2645AADC3FAA}" srcOrd="5" destOrd="0" presId="urn:microsoft.com/office/officeart/2005/8/layout/lProcess3"/>
    <dgm:cxn modelId="{AEE41502-B930-4A20-AD37-B70D6B0B9BDD}" type="presParOf" srcId="{58862648-D17E-4544-BF9D-B610EB334D3E}" destId="{E5EEA328-3CD2-42B9-9DEF-7C0F2CCEC987}" srcOrd="6" destOrd="0" presId="urn:microsoft.com/office/officeart/2005/8/layout/lProcess3"/>
  </dgm:cxnLst>
  <dgm:bg/>
  <dgm:whole>
    <a:ln>
      <a:solidFill>
        <a:schemeClr val="tx1"/>
      </a:solidFill>
    </a:ln>
  </dgm:whole>
  <dgm:extLst>
    <a:ext uri="http://schemas.microsoft.com/office/drawing/2008/diagram">
      <dsp:dataModelExt xmlns:dsp="http://schemas.microsoft.com/office/drawing/2008/diagram" relId="rId69"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E0ECC771-28E1-4952-816A-518D537BE78D}" type="doc">
      <dgm:prSet loTypeId="urn:microsoft.com/office/officeart/2005/8/layout/lProcess3" loCatId="process" qsTypeId="urn:microsoft.com/office/officeart/2005/8/quickstyle/simple1" qsCatId="simple" csTypeId="urn:microsoft.com/office/officeart/2005/8/colors/accent1_2" csCatId="accent1" phldr="1"/>
      <dgm:spPr/>
      <dgm:t>
        <a:bodyPr/>
        <a:lstStyle/>
        <a:p>
          <a:endParaRPr lang="fr-FR"/>
        </a:p>
      </dgm:t>
    </dgm:pt>
    <dgm:pt modelId="{5856DB82-A68D-41FA-91C1-4A2228573C16}">
      <dgm:prSet phldrT="[Texte]" custT="1"/>
      <dgm:spPr/>
      <dgm:t>
        <a:bodyPr/>
        <a:lstStyle/>
        <a:p>
          <a:r>
            <a:rPr lang="fr-FR" sz="2000"/>
            <a:t>Front -end</a:t>
          </a:r>
        </a:p>
      </dgm:t>
    </dgm:pt>
    <dgm:pt modelId="{5CFF3E44-59D0-4574-A508-4541F38E499E}" type="parTrans" cxnId="{BD77E55D-45B0-4F3A-BFF7-88DC000A4CB4}">
      <dgm:prSet/>
      <dgm:spPr/>
      <dgm:t>
        <a:bodyPr/>
        <a:lstStyle/>
        <a:p>
          <a:endParaRPr lang="fr-FR"/>
        </a:p>
      </dgm:t>
    </dgm:pt>
    <dgm:pt modelId="{628F7CE1-E692-4BFE-AC62-2D5F8FA68854}" type="sibTrans" cxnId="{BD77E55D-45B0-4F3A-BFF7-88DC000A4CB4}">
      <dgm:prSet/>
      <dgm:spPr/>
      <dgm:t>
        <a:bodyPr/>
        <a:lstStyle/>
        <a:p>
          <a:endParaRPr lang="fr-FR"/>
        </a:p>
      </dgm:t>
    </dgm:pt>
    <dgm:pt modelId="{EEA3732E-670B-41FC-9236-7C055214243E}">
      <dgm:prSet phldrT="[Texte]" custT="1"/>
      <dgm:spPr/>
      <dgm:t>
        <a:bodyPr/>
        <a:lstStyle/>
        <a:p>
          <a:r>
            <a:rPr lang="fr-FR" sz="1200"/>
            <a:t>Jeton valide</a:t>
          </a:r>
        </a:p>
      </dgm:t>
    </dgm:pt>
    <dgm:pt modelId="{AECDBCBF-1797-402B-8849-B7EEA2158366}" type="parTrans" cxnId="{7462349F-F6C5-45CA-88EC-E8BFAF748615}">
      <dgm:prSet/>
      <dgm:spPr/>
      <dgm:t>
        <a:bodyPr/>
        <a:lstStyle/>
        <a:p>
          <a:endParaRPr lang="fr-FR"/>
        </a:p>
      </dgm:t>
    </dgm:pt>
    <dgm:pt modelId="{3B429A47-E271-4378-963D-E8BC567C552A}" type="sibTrans" cxnId="{7462349F-F6C5-45CA-88EC-E8BFAF748615}">
      <dgm:prSet/>
      <dgm:spPr/>
      <dgm:t>
        <a:bodyPr/>
        <a:lstStyle/>
        <a:p>
          <a:endParaRPr lang="fr-FR"/>
        </a:p>
      </dgm:t>
    </dgm:pt>
    <dgm:pt modelId="{9FCC8DFA-C1FA-4991-972F-C4E34203DBD9}">
      <dgm:prSet phldrT="[Texte]" custT="1"/>
      <dgm:spPr/>
      <dgm:t>
        <a:bodyPr/>
        <a:lstStyle/>
        <a:p>
          <a:r>
            <a:rPr lang="fr-FR" sz="1200"/>
            <a:t>Jeton valide</a:t>
          </a:r>
        </a:p>
      </dgm:t>
    </dgm:pt>
    <dgm:pt modelId="{2DD657E3-3BBD-4737-87A8-DEA34DDE0F6C}" type="parTrans" cxnId="{3CF1543F-523B-4FF1-8C1C-9ADB3246A386}">
      <dgm:prSet/>
      <dgm:spPr/>
      <dgm:t>
        <a:bodyPr/>
        <a:lstStyle/>
        <a:p>
          <a:endParaRPr lang="fr-FR"/>
        </a:p>
      </dgm:t>
    </dgm:pt>
    <dgm:pt modelId="{1240AD17-973F-4EC8-8986-18E3C8B23787}" type="sibTrans" cxnId="{3CF1543F-523B-4FF1-8C1C-9ADB3246A386}">
      <dgm:prSet/>
      <dgm:spPr/>
      <dgm:t>
        <a:bodyPr/>
        <a:lstStyle/>
        <a:p>
          <a:endParaRPr lang="fr-FR"/>
        </a:p>
      </dgm:t>
    </dgm:pt>
    <dgm:pt modelId="{AF24FE96-78A0-4B91-8220-0B811DA3FC10}">
      <dgm:prSet phldrT="[Texte]" custT="1"/>
      <dgm:spPr/>
      <dgm:t>
        <a:bodyPr/>
        <a:lstStyle/>
        <a:p>
          <a:r>
            <a:rPr lang="fr-FR" sz="2000"/>
            <a:t>Back-end</a:t>
          </a:r>
        </a:p>
      </dgm:t>
    </dgm:pt>
    <dgm:pt modelId="{F7CB8A69-FB5F-4F4F-9C5F-5C7BDBE46272}" type="parTrans" cxnId="{51E24511-0F2C-40AB-95EE-D6EFC70FFC0E}">
      <dgm:prSet/>
      <dgm:spPr/>
      <dgm:t>
        <a:bodyPr/>
        <a:lstStyle/>
        <a:p>
          <a:endParaRPr lang="fr-FR"/>
        </a:p>
      </dgm:t>
    </dgm:pt>
    <dgm:pt modelId="{8EFE70F7-B10B-44E1-BC01-BAD7B2C0F410}" type="sibTrans" cxnId="{51E24511-0F2C-40AB-95EE-D6EFC70FFC0E}">
      <dgm:prSet/>
      <dgm:spPr/>
      <dgm:t>
        <a:bodyPr/>
        <a:lstStyle/>
        <a:p>
          <a:endParaRPr lang="fr-FR"/>
        </a:p>
      </dgm:t>
    </dgm:pt>
    <dgm:pt modelId="{DDE361A7-8DA6-4B2D-A981-296D68E99198}">
      <dgm:prSet phldrT="[Texte]" custT="1"/>
      <dgm:spPr>
        <a:ln>
          <a:noFill/>
        </a:ln>
      </dgm:spPr>
      <dgm:t>
        <a:bodyPr/>
        <a:lstStyle/>
        <a:p>
          <a:r>
            <a:rPr lang="fr-FR" sz="1200"/>
            <a:t>Jeton valide</a:t>
          </a:r>
        </a:p>
      </dgm:t>
    </dgm:pt>
    <dgm:pt modelId="{AB0F7C26-497E-4F08-8573-9C79A1E32E6D}" type="parTrans" cxnId="{1703F525-39E8-45C5-A7AD-3A13BA5D5DB4}">
      <dgm:prSet/>
      <dgm:spPr/>
      <dgm:t>
        <a:bodyPr/>
        <a:lstStyle/>
        <a:p>
          <a:endParaRPr lang="fr-FR"/>
        </a:p>
      </dgm:t>
    </dgm:pt>
    <dgm:pt modelId="{310DE058-1BD7-4586-8857-32EF1EAB2FE7}" type="sibTrans" cxnId="{1703F525-39E8-45C5-A7AD-3A13BA5D5DB4}">
      <dgm:prSet/>
      <dgm:spPr/>
      <dgm:t>
        <a:bodyPr/>
        <a:lstStyle/>
        <a:p>
          <a:endParaRPr lang="fr-FR"/>
        </a:p>
      </dgm:t>
    </dgm:pt>
    <dgm:pt modelId="{34685BEB-A3AE-4317-BF98-3E371820CFC2}">
      <dgm:prSet phldrT="[Texte]" custT="1"/>
      <dgm:spPr/>
      <dgm:t>
        <a:bodyPr/>
        <a:lstStyle/>
        <a:p>
          <a:r>
            <a:rPr lang="fr-FR" sz="1200"/>
            <a:t>Jeton invalide</a:t>
          </a:r>
        </a:p>
      </dgm:t>
    </dgm:pt>
    <dgm:pt modelId="{31FB6DA1-B825-41D3-B57C-A485D138068D}" type="parTrans" cxnId="{24F7DDBE-79FA-4993-80E3-0DF1A89D9B09}">
      <dgm:prSet/>
      <dgm:spPr/>
      <dgm:t>
        <a:bodyPr/>
        <a:lstStyle/>
        <a:p>
          <a:endParaRPr lang="fr-FR"/>
        </a:p>
      </dgm:t>
    </dgm:pt>
    <dgm:pt modelId="{D24C23A4-38A2-4946-AB5A-08D935B49E71}" type="sibTrans" cxnId="{24F7DDBE-79FA-4993-80E3-0DF1A89D9B09}">
      <dgm:prSet/>
      <dgm:spPr/>
      <dgm:t>
        <a:bodyPr/>
        <a:lstStyle/>
        <a:p>
          <a:endParaRPr lang="fr-FR"/>
        </a:p>
      </dgm:t>
    </dgm:pt>
    <dgm:pt modelId="{344FB00C-16D6-439C-95E4-0A53DD52B85D}">
      <dgm:prSet phldrT="[Texte]" custT="1"/>
      <dgm:spPr/>
      <dgm:t>
        <a:bodyPr/>
        <a:lstStyle/>
        <a:p>
          <a:r>
            <a:rPr lang="fr-FR" sz="1200"/>
            <a:t>Authentification valide</a:t>
          </a:r>
        </a:p>
      </dgm:t>
    </dgm:pt>
    <dgm:pt modelId="{FB805A44-1266-41EA-BB82-63F74DF2381A}" type="parTrans" cxnId="{C9D3E3C3-4190-4C6F-A7B5-31B442AC9722}">
      <dgm:prSet/>
      <dgm:spPr/>
      <dgm:t>
        <a:bodyPr/>
        <a:lstStyle/>
        <a:p>
          <a:endParaRPr lang="fr-FR"/>
        </a:p>
      </dgm:t>
    </dgm:pt>
    <dgm:pt modelId="{BA99C7C3-BCAA-4365-B50E-FAF3833BDE56}" type="sibTrans" cxnId="{C9D3E3C3-4190-4C6F-A7B5-31B442AC9722}">
      <dgm:prSet/>
      <dgm:spPr/>
      <dgm:t>
        <a:bodyPr/>
        <a:lstStyle/>
        <a:p>
          <a:endParaRPr lang="fr-FR"/>
        </a:p>
      </dgm:t>
    </dgm:pt>
    <dgm:pt modelId="{B85436CA-9E5B-4C29-A8EB-D24C8844FC64}">
      <dgm:prSet phldrT="[Texte]" custT="1"/>
      <dgm:spPr/>
      <dgm:t>
        <a:bodyPr/>
        <a:lstStyle/>
        <a:p>
          <a:r>
            <a:rPr lang="fr-FR" sz="1200"/>
            <a:t>Authentification invalide</a:t>
          </a:r>
        </a:p>
      </dgm:t>
    </dgm:pt>
    <dgm:pt modelId="{649A689B-38F8-43E7-8F0E-E629A230B6B6}" type="parTrans" cxnId="{B94B4E5D-853C-4D9A-A4BC-B3CAD47AECDB}">
      <dgm:prSet/>
      <dgm:spPr/>
      <dgm:t>
        <a:bodyPr/>
        <a:lstStyle/>
        <a:p>
          <a:endParaRPr lang="fr-FR"/>
        </a:p>
      </dgm:t>
    </dgm:pt>
    <dgm:pt modelId="{1D78EC41-5760-41B1-B98D-F5CD82133DFF}" type="sibTrans" cxnId="{B94B4E5D-853C-4D9A-A4BC-B3CAD47AECDB}">
      <dgm:prSet/>
      <dgm:spPr/>
      <dgm:t>
        <a:bodyPr/>
        <a:lstStyle/>
        <a:p>
          <a:endParaRPr lang="fr-FR"/>
        </a:p>
      </dgm:t>
    </dgm:pt>
    <dgm:pt modelId="{5471DB1C-9D24-4DE1-8A6E-A4CF62C1205C}" type="pres">
      <dgm:prSet presAssocID="{E0ECC771-28E1-4952-816A-518D537BE78D}" presName="Name0" presStyleCnt="0">
        <dgm:presLayoutVars>
          <dgm:chPref val="3"/>
          <dgm:dir/>
          <dgm:animLvl val="lvl"/>
          <dgm:resizeHandles/>
        </dgm:presLayoutVars>
      </dgm:prSet>
      <dgm:spPr/>
    </dgm:pt>
    <dgm:pt modelId="{E277E435-E765-4C18-9DB3-ADED64101E13}" type="pres">
      <dgm:prSet presAssocID="{5856DB82-A68D-41FA-91C1-4A2228573C16}" presName="horFlow" presStyleCnt="0"/>
      <dgm:spPr/>
    </dgm:pt>
    <dgm:pt modelId="{11AE94B7-7B8C-4652-ABF9-D301806EAB67}" type="pres">
      <dgm:prSet presAssocID="{5856DB82-A68D-41FA-91C1-4A2228573C16}" presName="bigChev" presStyleLbl="node1" presStyleIdx="0" presStyleCnt="2"/>
      <dgm:spPr/>
    </dgm:pt>
    <dgm:pt modelId="{B02B127D-82C7-4C00-8EF9-7A6FAD31A604}" type="pres">
      <dgm:prSet presAssocID="{AECDBCBF-1797-402B-8849-B7EEA2158366}" presName="parTrans" presStyleCnt="0"/>
      <dgm:spPr/>
    </dgm:pt>
    <dgm:pt modelId="{7545E69E-6BD2-4B59-9381-641B0D60E658}" type="pres">
      <dgm:prSet presAssocID="{EEA3732E-670B-41FC-9236-7C055214243E}" presName="node" presStyleLbl="alignAccFollowNode1" presStyleIdx="0" presStyleCnt="6">
        <dgm:presLayoutVars>
          <dgm:bulletEnabled val="1"/>
        </dgm:presLayoutVars>
      </dgm:prSet>
      <dgm:spPr/>
    </dgm:pt>
    <dgm:pt modelId="{A73B453D-ADBF-4BE9-90E6-A3F57DC20F55}" type="pres">
      <dgm:prSet presAssocID="{3B429A47-E271-4378-963D-E8BC567C552A}" presName="sibTrans" presStyleCnt="0"/>
      <dgm:spPr/>
    </dgm:pt>
    <dgm:pt modelId="{547A6663-08A9-4704-80F8-34029D628CCB}" type="pres">
      <dgm:prSet presAssocID="{9FCC8DFA-C1FA-4991-972F-C4E34203DBD9}" presName="node" presStyleLbl="alignAccFollowNode1" presStyleIdx="1" presStyleCnt="6">
        <dgm:presLayoutVars>
          <dgm:bulletEnabled val="1"/>
        </dgm:presLayoutVars>
      </dgm:prSet>
      <dgm:spPr/>
    </dgm:pt>
    <dgm:pt modelId="{28DC4CE4-DA95-4611-B0D4-0321200DA085}" type="pres">
      <dgm:prSet presAssocID="{1240AD17-973F-4EC8-8986-18E3C8B23787}" presName="sibTrans" presStyleCnt="0"/>
      <dgm:spPr/>
    </dgm:pt>
    <dgm:pt modelId="{2373F8ED-8C5C-42DC-A5F9-F844F5E3BF54}" type="pres">
      <dgm:prSet presAssocID="{344FB00C-16D6-439C-95E4-0A53DD52B85D}" presName="node" presStyleLbl="alignAccFollowNode1" presStyleIdx="2" presStyleCnt="6" custScaleX="106919">
        <dgm:presLayoutVars>
          <dgm:bulletEnabled val="1"/>
        </dgm:presLayoutVars>
      </dgm:prSet>
      <dgm:spPr/>
    </dgm:pt>
    <dgm:pt modelId="{4F573071-AAE5-4795-B118-84D16A76027A}" type="pres">
      <dgm:prSet presAssocID="{5856DB82-A68D-41FA-91C1-4A2228573C16}" presName="vSp" presStyleCnt="0"/>
      <dgm:spPr/>
    </dgm:pt>
    <dgm:pt modelId="{58862648-D17E-4544-BF9D-B610EB334D3E}" type="pres">
      <dgm:prSet presAssocID="{AF24FE96-78A0-4B91-8220-0B811DA3FC10}" presName="horFlow" presStyleCnt="0"/>
      <dgm:spPr/>
    </dgm:pt>
    <dgm:pt modelId="{5ADC8404-8056-48C8-8491-BD1584B12D74}" type="pres">
      <dgm:prSet presAssocID="{AF24FE96-78A0-4B91-8220-0B811DA3FC10}" presName="bigChev" presStyleLbl="node1" presStyleIdx="1" presStyleCnt="2"/>
      <dgm:spPr/>
    </dgm:pt>
    <dgm:pt modelId="{E38AE6D9-EEB3-4511-A66C-6D3675D8689C}" type="pres">
      <dgm:prSet presAssocID="{AB0F7C26-497E-4F08-8573-9C79A1E32E6D}" presName="parTrans" presStyleCnt="0"/>
      <dgm:spPr/>
    </dgm:pt>
    <dgm:pt modelId="{6AC9B2BA-6EE2-41EE-9505-BFD1BD29E2AC}" type="pres">
      <dgm:prSet presAssocID="{DDE361A7-8DA6-4B2D-A981-296D68E99198}" presName="node" presStyleLbl="alignAccFollowNode1" presStyleIdx="3" presStyleCnt="6">
        <dgm:presLayoutVars>
          <dgm:bulletEnabled val="1"/>
        </dgm:presLayoutVars>
      </dgm:prSet>
      <dgm:spPr/>
    </dgm:pt>
    <dgm:pt modelId="{505ED651-DF0F-46AF-9B41-682B6498DB5A}" type="pres">
      <dgm:prSet presAssocID="{310DE058-1BD7-4586-8857-32EF1EAB2FE7}" presName="sibTrans" presStyleCnt="0"/>
      <dgm:spPr/>
    </dgm:pt>
    <dgm:pt modelId="{E77D0762-A6AB-46E1-93E7-D16DD523B490}" type="pres">
      <dgm:prSet presAssocID="{34685BEB-A3AE-4317-BF98-3E371820CFC2}" presName="node" presStyleLbl="alignAccFollowNode1" presStyleIdx="4" presStyleCnt="6">
        <dgm:presLayoutVars>
          <dgm:bulletEnabled val="1"/>
        </dgm:presLayoutVars>
      </dgm:prSet>
      <dgm:spPr/>
    </dgm:pt>
    <dgm:pt modelId="{90F1CA5F-E29B-4722-892B-2645AADC3FAA}" type="pres">
      <dgm:prSet presAssocID="{D24C23A4-38A2-4946-AB5A-08D935B49E71}" presName="sibTrans" presStyleCnt="0"/>
      <dgm:spPr/>
    </dgm:pt>
    <dgm:pt modelId="{E5EEA328-3CD2-42B9-9DEF-7C0F2CCEC987}" type="pres">
      <dgm:prSet presAssocID="{B85436CA-9E5B-4C29-A8EB-D24C8844FC64}" presName="node" presStyleLbl="alignAccFollowNode1" presStyleIdx="5" presStyleCnt="6" custScaleX="105837">
        <dgm:presLayoutVars>
          <dgm:bulletEnabled val="1"/>
        </dgm:presLayoutVars>
      </dgm:prSet>
      <dgm:spPr/>
    </dgm:pt>
  </dgm:ptLst>
  <dgm:cxnLst>
    <dgm:cxn modelId="{5926FA08-673B-49F5-A826-20EA636ADB17}" type="presOf" srcId="{9FCC8DFA-C1FA-4991-972F-C4E34203DBD9}" destId="{547A6663-08A9-4704-80F8-34029D628CCB}" srcOrd="0" destOrd="0" presId="urn:microsoft.com/office/officeart/2005/8/layout/lProcess3"/>
    <dgm:cxn modelId="{51E24511-0F2C-40AB-95EE-D6EFC70FFC0E}" srcId="{E0ECC771-28E1-4952-816A-518D537BE78D}" destId="{AF24FE96-78A0-4B91-8220-0B811DA3FC10}" srcOrd="1" destOrd="0" parTransId="{F7CB8A69-FB5F-4F4F-9C5F-5C7BDBE46272}" sibTransId="{8EFE70F7-B10B-44E1-BC01-BAD7B2C0F410}"/>
    <dgm:cxn modelId="{1703F525-39E8-45C5-A7AD-3A13BA5D5DB4}" srcId="{AF24FE96-78A0-4B91-8220-0B811DA3FC10}" destId="{DDE361A7-8DA6-4B2D-A981-296D68E99198}" srcOrd="0" destOrd="0" parTransId="{AB0F7C26-497E-4F08-8573-9C79A1E32E6D}" sibTransId="{310DE058-1BD7-4586-8857-32EF1EAB2FE7}"/>
    <dgm:cxn modelId="{683F0938-CF0C-4ED3-8A70-B756C09010DB}" type="presOf" srcId="{E0ECC771-28E1-4952-816A-518D537BE78D}" destId="{5471DB1C-9D24-4DE1-8A6E-A4CF62C1205C}" srcOrd="0" destOrd="0" presId="urn:microsoft.com/office/officeart/2005/8/layout/lProcess3"/>
    <dgm:cxn modelId="{3CF1543F-523B-4FF1-8C1C-9ADB3246A386}" srcId="{5856DB82-A68D-41FA-91C1-4A2228573C16}" destId="{9FCC8DFA-C1FA-4991-972F-C4E34203DBD9}" srcOrd="1" destOrd="0" parTransId="{2DD657E3-3BBD-4737-87A8-DEA34DDE0F6C}" sibTransId="{1240AD17-973F-4EC8-8986-18E3C8B23787}"/>
    <dgm:cxn modelId="{B94B4E5D-853C-4D9A-A4BC-B3CAD47AECDB}" srcId="{AF24FE96-78A0-4B91-8220-0B811DA3FC10}" destId="{B85436CA-9E5B-4C29-A8EB-D24C8844FC64}" srcOrd="2" destOrd="0" parTransId="{649A689B-38F8-43E7-8F0E-E629A230B6B6}" sibTransId="{1D78EC41-5760-41B1-B98D-F5CD82133DFF}"/>
    <dgm:cxn modelId="{BD77E55D-45B0-4F3A-BFF7-88DC000A4CB4}" srcId="{E0ECC771-28E1-4952-816A-518D537BE78D}" destId="{5856DB82-A68D-41FA-91C1-4A2228573C16}" srcOrd="0" destOrd="0" parTransId="{5CFF3E44-59D0-4574-A508-4541F38E499E}" sibTransId="{628F7CE1-E692-4BFE-AC62-2D5F8FA68854}"/>
    <dgm:cxn modelId="{1B170561-430C-4D3E-8139-72BC0EA0642F}" type="presOf" srcId="{DDE361A7-8DA6-4B2D-A981-296D68E99198}" destId="{6AC9B2BA-6EE2-41EE-9505-BFD1BD29E2AC}" srcOrd="0" destOrd="0" presId="urn:microsoft.com/office/officeart/2005/8/layout/lProcess3"/>
    <dgm:cxn modelId="{F96EE453-400F-42E4-925A-542ECDA63E5A}" type="presOf" srcId="{AF24FE96-78A0-4B91-8220-0B811DA3FC10}" destId="{5ADC8404-8056-48C8-8491-BD1584B12D74}" srcOrd="0" destOrd="0" presId="urn:microsoft.com/office/officeart/2005/8/layout/lProcess3"/>
    <dgm:cxn modelId="{A65AE195-CDA4-4B74-8F4F-B5981AB28ECA}" type="presOf" srcId="{5856DB82-A68D-41FA-91C1-4A2228573C16}" destId="{11AE94B7-7B8C-4652-ABF9-D301806EAB67}" srcOrd="0" destOrd="0" presId="urn:microsoft.com/office/officeart/2005/8/layout/lProcess3"/>
    <dgm:cxn modelId="{7462349F-F6C5-45CA-88EC-E8BFAF748615}" srcId="{5856DB82-A68D-41FA-91C1-4A2228573C16}" destId="{EEA3732E-670B-41FC-9236-7C055214243E}" srcOrd="0" destOrd="0" parTransId="{AECDBCBF-1797-402B-8849-B7EEA2158366}" sibTransId="{3B429A47-E271-4378-963D-E8BC567C552A}"/>
    <dgm:cxn modelId="{19EAA7A1-9BC1-4588-9571-AD44088ED9D3}" type="presOf" srcId="{34685BEB-A3AE-4317-BF98-3E371820CFC2}" destId="{E77D0762-A6AB-46E1-93E7-D16DD523B490}" srcOrd="0" destOrd="0" presId="urn:microsoft.com/office/officeart/2005/8/layout/lProcess3"/>
    <dgm:cxn modelId="{604796A4-6B18-4435-9C2E-B86C3BCF8261}" type="presOf" srcId="{B85436CA-9E5B-4C29-A8EB-D24C8844FC64}" destId="{E5EEA328-3CD2-42B9-9DEF-7C0F2CCEC987}" srcOrd="0" destOrd="0" presId="urn:microsoft.com/office/officeart/2005/8/layout/lProcess3"/>
    <dgm:cxn modelId="{24F7DDBE-79FA-4993-80E3-0DF1A89D9B09}" srcId="{AF24FE96-78A0-4B91-8220-0B811DA3FC10}" destId="{34685BEB-A3AE-4317-BF98-3E371820CFC2}" srcOrd="1" destOrd="0" parTransId="{31FB6DA1-B825-41D3-B57C-A485D138068D}" sibTransId="{D24C23A4-38A2-4946-AB5A-08D935B49E71}"/>
    <dgm:cxn modelId="{C9D3E3C3-4190-4C6F-A7B5-31B442AC9722}" srcId="{5856DB82-A68D-41FA-91C1-4A2228573C16}" destId="{344FB00C-16D6-439C-95E4-0A53DD52B85D}" srcOrd="2" destOrd="0" parTransId="{FB805A44-1266-41EA-BB82-63F74DF2381A}" sibTransId="{BA99C7C3-BCAA-4365-B50E-FAF3833BDE56}"/>
    <dgm:cxn modelId="{AE6E33CA-8CC6-450F-9CE5-6A77973B06BC}" type="presOf" srcId="{EEA3732E-670B-41FC-9236-7C055214243E}" destId="{7545E69E-6BD2-4B59-9381-641B0D60E658}" srcOrd="0" destOrd="0" presId="urn:microsoft.com/office/officeart/2005/8/layout/lProcess3"/>
    <dgm:cxn modelId="{2A19BCDC-0404-4CA4-9D0F-D814CCCA5568}" type="presOf" srcId="{344FB00C-16D6-439C-95E4-0A53DD52B85D}" destId="{2373F8ED-8C5C-42DC-A5F9-F844F5E3BF54}" srcOrd="0" destOrd="0" presId="urn:microsoft.com/office/officeart/2005/8/layout/lProcess3"/>
    <dgm:cxn modelId="{5227C217-9E49-49B3-990B-5876EEA0CDED}" type="presParOf" srcId="{5471DB1C-9D24-4DE1-8A6E-A4CF62C1205C}" destId="{E277E435-E765-4C18-9DB3-ADED64101E13}" srcOrd="0" destOrd="0" presId="urn:microsoft.com/office/officeart/2005/8/layout/lProcess3"/>
    <dgm:cxn modelId="{8A2E32AE-3387-4E2D-8604-F4E8D346C32F}" type="presParOf" srcId="{E277E435-E765-4C18-9DB3-ADED64101E13}" destId="{11AE94B7-7B8C-4652-ABF9-D301806EAB67}" srcOrd="0" destOrd="0" presId="urn:microsoft.com/office/officeart/2005/8/layout/lProcess3"/>
    <dgm:cxn modelId="{A953A914-9725-40B9-921B-BE8FA800D714}" type="presParOf" srcId="{E277E435-E765-4C18-9DB3-ADED64101E13}" destId="{B02B127D-82C7-4C00-8EF9-7A6FAD31A604}" srcOrd="1" destOrd="0" presId="urn:microsoft.com/office/officeart/2005/8/layout/lProcess3"/>
    <dgm:cxn modelId="{9E904FAD-664A-4ADD-AEC3-D29DCFD3D76F}" type="presParOf" srcId="{E277E435-E765-4C18-9DB3-ADED64101E13}" destId="{7545E69E-6BD2-4B59-9381-641B0D60E658}" srcOrd="2" destOrd="0" presId="urn:microsoft.com/office/officeart/2005/8/layout/lProcess3"/>
    <dgm:cxn modelId="{01365AB9-DF13-4347-9B45-3A967C103149}" type="presParOf" srcId="{E277E435-E765-4C18-9DB3-ADED64101E13}" destId="{A73B453D-ADBF-4BE9-90E6-A3F57DC20F55}" srcOrd="3" destOrd="0" presId="urn:microsoft.com/office/officeart/2005/8/layout/lProcess3"/>
    <dgm:cxn modelId="{3B8CB487-05F6-42C6-93E4-E34E2F65C18B}" type="presParOf" srcId="{E277E435-E765-4C18-9DB3-ADED64101E13}" destId="{547A6663-08A9-4704-80F8-34029D628CCB}" srcOrd="4" destOrd="0" presId="urn:microsoft.com/office/officeart/2005/8/layout/lProcess3"/>
    <dgm:cxn modelId="{117D035D-0664-4FE6-8F27-12A0FADE2B52}" type="presParOf" srcId="{E277E435-E765-4C18-9DB3-ADED64101E13}" destId="{28DC4CE4-DA95-4611-B0D4-0321200DA085}" srcOrd="5" destOrd="0" presId="urn:microsoft.com/office/officeart/2005/8/layout/lProcess3"/>
    <dgm:cxn modelId="{1C9CD940-E2AF-4E5A-AC55-E6FC5E3F8C80}" type="presParOf" srcId="{E277E435-E765-4C18-9DB3-ADED64101E13}" destId="{2373F8ED-8C5C-42DC-A5F9-F844F5E3BF54}" srcOrd="6" destOrd="0" presId="urn:microsoft.com/office/officeart/2005/8/layout/lProcess3"/>
    <dgm:cxn modelId="{BAA237B5-D06C-44E3-86A6-8922B9B8AFCF}" type="presParOf" srcId="{5471DB1C-9D24-4DE1-8A6E-A4CF62C1205C}" destId="{4F573071-AAE5-4795-B118-84D16A76027A}" srcOrd="1" destOrd="0" presId="urn:microsoft.com/office/officeart/2005/8/layout/lProcess3"/>
    <dgm:cxn modelId="{5C2D51C8-15FD-4B62-B88B-70DA04AAEAD2}" type="presParOf" srcId="{5471DB1C-9D24-4DE1-8A6E-A4CF62C1205C}" destId="{58862648-D17E-4544-BF9D-B610EB334D3E}" srcOrd="2" destOrd="0" presId="urn:microsoft.com/office/officeart/2005/8/layout/lProcess3"/>
    <dgm:cxn modelId="{3974FE14-6E5E-42B4-9AA1-D72499C80BDE}" type="presParOf" srcId="{58862648-D17E-4544-BF9D-B610EB334D3E}" destId="{5ADC8404-8056-48C8-8491-BD1584B12D74}" srcOrd="0" destOrd="0" presId="urn:microsoft.com/office/officeart/2005/8/layout/lProcess3"/>
    <dgm:cxn modelId="{A90DF1E8-C1E2-4D73-96A1-C3B06E392075}" type="presParOf" srcId="{58862648-D17E-4544-BF9D-B610EB334D3E}" destId="{E38AE6D9-EEB3-4511-A66C-6D3675D8689C}" srcOrd="1" destOrd="0" presId="urn:microsoft.com/office/officeart/2005/8/layout/lProcess3"/>
    <dgm:cxn modelId="{0A3F2C79-08F0-436C-B8FB-0300815E8F9B}" type="presParOf" srcId="{58862648-D17E-4544-BF9D-B610EB334D3E}" destId="{6AC9B2BA-6EE2-41EE-9505-BFD1BD29E2AC}" srcOrd="2" destOrd="0" presId="urn:microsoft.com/office/officeart/2005/8/layout/lProcess3"/>
    <dgm:cxn modelId="{737F4B1C-9BCD-49AD-B1B5-619910F42E14}" type="presParOf" srcId="{58862648-D17E-4544-BF9D-B610EB334D3E}" destId="{505ED651-DF0F-46AF-9B41-682B6498DB5A}" srcOrd="3" destOrd="0" presId="urn:microsoft.com/office/officeart/2005/8/layout/lProcess3"/>
    <dgm:cxn modelId="{3D6122BC-3B0B-4C08-AA52-5359719BB75C}" type="presParOf" srcId="{58862648-D17E-4544-BF9D-B610EB334D3E}" destId="{E77D0762-A6AB-46E1-93E7-D16DD523B490}" srcOrd="4" destOrd="0" presId="urn:microsoft.com/office/officeart/2005/8/layout/lProcess3"/>
    <dgm:cxn modelId="{FAAD4F2E-30E8-4F37-B862-59E6CE718E81}" type="presParOf" srcId="{58862648-D17E-4544-BF9D-B610EB334D3E}" destId="{90F1CA5F-E29B-4722-892B-2645AADC3FAA}" srcOrd="5" destOrd="0" presId="urn:microsoft.com/office/officeart/2005/8/layout/lProcess3"/>
    <dgm:cxn modelId="{AEE41502-B930-4A20-AD37-B70D6B0B9BDD}" type="presParOf" srcId="{58862648-D17E-4544-BF9D-B610EB334D3E}" destId="{E5EEA328-3CD2-42B9-9DEF-7C0F2CCEC987}" srcOrd="6" destOrd="0" presId="urn:microsoft.com/office/officeart/2005/8/layout/lProcess3"/>
  </dgm:cxnLst>
  <dgm:bg/>
  <dgm:whole>
    <a:ln>
      <a:solidFill>
        <a:schemeClr val="tx1"/>
      </a:solidFill>
    </a:ln>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E94B4F-5A62-42A4-8215-209DEC889842}">
      <dsp:nvSpPr>
        <dsp:cNvPr id="0" name=""/>
        <dsp:cNvSpPr/>
      </dsp:nvSpPr>
      <dsp:spPr>
        <a:xfrm>
          <a:off x="401907" y="0"/>
          <a:ext cx="4723860" cy="3006090"/>
        </a:xfrm>
        <a:prstGeom prst="quadArrow">
          <a:avLst>
            <a:gd name="adj1" fmla="val 2000"/>
            <a:gd name="adj2" fmla="val 4000"/>
            <a:gd name="adj3" fmla="val 5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3C563F2-B3CB-4727-867A-78B2BB64BFBE}">
      <dsp:nvSpPr>
        <dsp:cNvPr id="0" name=""/>
        <dsp:cNvSpPr/>
      </dsp:nvSpPr>
      <dsp:spPr>
        <a:xfrm>
          <a:off x="183097" y="14639"/>
          <a:ext cx="2411677" cy="1390436"/>
        </a:xfrm>
        <a:prstGeom prst="roundRect">
          <a:avLst/>
        </a:prstGeom>
        <a:gradFill flip="none" rotWithShape="1">
          <a:gsLst>
            <a:gs pos="0">
              <a:schemeClr val="accent1">
                <a:hueOff val="0"/>
                <a:satOff val="0"/>
                <a:lumOff val="0"/>
                <a:shade val="30000"/>
                <a:satMod val="115000"/>
              </a:schemeClr>
            </a:gs>
            <a:gs pos="50000">
              <a:schemeClr val="accent1">
                <a:hueOff val="0"/>
                <a:satOff val="0"/>
                <a:lumOff val="0"/>
                <a:shade val="67500"/>
                <a:satMod val="115000"/>
              </a:schemeClr>
            </a:gs>
            <a:gs pos="100000">
              <a:schemeClr val="accent1">
                <a:hueOff val="0"/>
                <a:satOff val="0"/>
                <a:lumOff val="0"/>
                <a:shade val="100000"/>
                <a:satMod val="115000"/>
              </a:schemeClr>
            </a:gs>
          </a:gsLst>
          <a:path path="circle">
            <a:fillToRect l="100000" t="100000"/>
          </a:path>
          <a:tileRect r="-100000" b="-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Force</a:t>
          </a:r>
        </a:p>
        <a:p>
          <a:pPr marL="0" lvl="0" indent="0" algn="ctr" defTabSz="889000">
            <a:lnSpc>
              <a:spcPct val="90000"/>
            </a:lnSpc>
            <a:spcBef>
              <a:spcPct val="0"/>
            </a:spcBef>
            <a:spcAft>
              <a:spcPct val="35000"/>
            </a:spcAft>
            <a:buNone/>
          </a:pPr>
          <a:r>
            <a:rPr lang="fr-FR" sz="1200" kern="1200">
              <a:solidFill>
                <a:sysClr val="windowText" lastClr="000000"/>
              </a:solidFill>
            </a:rPr>
            <a:t>Expérience</a:t>
          </a:r>
        </a:p>
        <a:p>
          <a:pPr marL="0" lvl="0" indent="0" algn="ctr" defTabSz="889000">
            <a:lnSpc>
              <a:spcPct val="90000"/>
            </a:lnSpc>
            <a:spcBef>
              <a:spcPct val="0"/>
            </a:spcBef>
            <a:spcAft>
              <a:spcPct val="35000"/>
            </a:spcAft>
            <a:buNone/>
          </a:pPr>
          <a:r>
            <a:rPr lang="fr-FR" sz="1200" kern="1200">
              <a:solidFill>
                <a:sysClr val="windowText" lastClr="000000"/>
              </a:solidFill>
            </a:rPr>
            <a:t>Domaine de compétences larges</a:t>
          </a:r>
        </a:p>
        <a:p>
          <a:pPr marL="0" lvl="0" indent="0" algn="ctr" defTabSz="889000">
            <a:lnSpc>
              <a:spcPct val="90000"/>
            </a:lnSpc>
            <a:spcBef>
              <a:spcPct val="0"/>
            </a:spcBef>
            <a:spcAft>
              <a:spcPct val="35000"/>
            </a:spcAft>
            <a:buNone/>
          </a:pPr>
          <a:r>
            <a:rPr lang="fr-FR" sz="1200" kern="1200">
              <a:solidFill>
                <a:sysClr val="windowText" lastClr="000000"/>
              </a:solidFill>
            </a:rPr>
            <a:t>Group RandStadt</a:t>
          </a:r>
        </a:p>
      </dsp:txBody>
      <dsp:txXfrm>
        <a:off x="250972" y="82514"/>
        <a:ext cx="2275927" cy="1254686"/>
      </dsp:txXfrm>
    </dsp:sp>
    <dsp:sp modelId="{1FE9B400-9687-475F-BC76-9518AF602623}">
      <dsp:nvSpPr>
        <dsp:cNvPr id="0" name=""/>
        <dsp:cNvSpPr/>
      </dsp:nvSpPr>
      <dsp:spPr>
        <a:xfrm>
          <a:off x="2950227" y="26567"/>
          <a:ext cx="2411677" cy="1390436"/>
        </a:xfrm>
        <a:prstGeom prst="roundRect">
          <a:avLst/>
        </a:prstGeom>
        <a:gradFill flip="none" rotWithShape="1">
          <a:gsLst>
            <a:gs pos="0">
              <a:srgbClr val="FFFF00">
                <a:shade val="30000"/>
                <a:satMod val="115000"/>
              </a:srgbClr>
            </a:gs>
            <a:gs pos="50000">
              <a:srgbClr val="FFFF00">
                <a:shade val="67500"/>
                <a:satMod val="115000"/>
              </a:srgbClr>
            </a:gs>
            <a:gs pos="100000">
              <a:srgbClr val="FFFF00">
                <a:shade val="100000"/>
                <a:satMod val="115000"/>
              </a:srgbClr>
            </a:gs>
          </a:gsLst>
          <a:path path="circle">
            <a:fillToRect t="100000" r="100000"/>
          </a:path>
          <a:tileRect l="-100000" b="-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Faiblesse</a:t>
          </a:r>
        </a:p>
        <a:p>
          <a:pPr marL="0" lvl="0" indent="0" algn="ctr" defTabSz="889000">
            <a:lnSpc>
              <a:spcPct val="90000"/>
            </a:lnSpc>
            <a:spcBef>
              <a:spcPct val="0"/>
            </a:spcBef>
            <a:spcAft>
              <a:spcPct val="35000"/>
            </a:spcAft>
            <a:buNone/>
          </a:pPr>
          <a:r>
            <a:rPr lang="fr-FR" sz="1200" kern="1200">
              <a:solidFill>
                <a:sysClr val="windowText" lastClr="000000"/>
              </a:solidFill>
            </a:rPr>
            <a:t>Nouvelle organisation</a:t>
          </a:r>
        </a:p>
        <a:p>
          <a:pPr marL="0" lvl="0" indent="0" algn="ctr" defTabSz="889000">
            <a:lnSpc>
              <a:spcPct val="90000"/>
            </a:lnSpc>
            <a:spcBef>
              <a:spcPct val="0"/>
            </a:spcBef>
            <a:spcAft>
              <a:spcPct val="35000"/>
            </a:spcAft>
            <a:buNone/>
          </a:pPr>
          <a:r>
            <a:rPr lang="fr-FR" sz="1200" kern="1200">
              <a:solidFill>
                <a:sysClr val="windowText" lastClr="000000"/>
              </a:solidFill>
            </a:rPr>
            <a:t>Marché inateignable</a:t>
          </a:r>
          <a:endParaRPr lang="fr-FR" sz="2800" kern="1200">
            <a:solidFill>
              <a:sysClr val="windowText" lastClr="000000"/>
            </a:solidFill>
          </a:endParaRPr>
        </a:p>
      </dsp:txBody>
      <dsp:txXfrm>
        <a:off x="3018102" y="94442"/>
        <a:ext cx="2275927" cy="1254686"/>
      </dsp:txXfrm>
    </dsp:sp>
    <dsp:sp modelId="{B297F5E3-659B-4616-A94C-AFD6C5E2ABFB}">
      <dsp:nvSpPr>
        <dsp:cNvPr id="0" name=""/>
        <dsp:cNvSpPr/>
      </dsp:nvSpPr>
      <dsp:spPr>
        <a:xfrm>
          <a:off x="208312" y="1608336"/>
          <a:ext cx="2411677" cy="1390436"/>
        </a:xfrm>
        <a:prstGeom prst="roundRect">
          <a:avLst/>
        </a:prstGeom>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path path="circle">
            <a:fillToRect l="100000" b="100000"/>
          </a:path>
          <a:tileRect t="-100000" r="-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Opportunités</a:t>
          </a:r>
        </a:p>
        <a:p>
          <a:pPr marL="0" lvl="0" indent="0" algn="ctr" defTabSz="889000">
            <a:lnSpc>
              <a:spcPct val="90000"/>
            </a:lnSpc>
            <a:spcBef>
              <a:spcPct val="0"/>
            </a:spcBef>
            <a:spcAft>
              <a:spcPct val="35000"/>
            </a:spcAft>
            <a:buNone/>
          </a:pPr>
          <a:r>
            <a:rPr lang="fr-FR" sz="1200" kern="1200">
              <a:solidFill>
                <a:sysClr val="windowText" lastClr="000000"/>
              </a:solidFill>
            </a:rPr>
            <a:t>Marché demandeur</a:t>
          </a:r>
        </a:p>
        <a:p>
          <a:pPr marL="0" lvl="0" indent="0" algn="ctr" defTabSz="889000">
            <a:lnSpc>
              <a:spcPct val="90000"/>
            </a:lnSpc>
            <a:spcBef>
              <a:spcPct val="0"/>
            </a:spcBef>
            <a:spcAft>
              <a:spcPct val="35000"/>
            </a:spcAft>
            <a:buNone/>
          </a:pPr>
          <a:r>
            <a:rPr lang="fr-FR" sz="1200" kern="1200">
              <a:solidFill>
                <a:sysClr val="windowText" lastClr="000000"/>
              </a:solidFill>
            </a:rPr>
            <a:t>Reprise économique (post-Covid)</a:t>
          </a:r>
          <a:br>
            <a:rPr lang="fr-FR" sz="1400" kern="1200">
              <a:solidFill>
                <a:sysClr val="windowText" lastClr="000000"/>
              </a:solidFill>
            </a:rPr>
          </a:br>
          <a:endParaRPr lang="fr-FR" sz="2000" kern="1200">
            <a:solidFill>
              <a:sysClr val="windowText" lastClr="000000"/>
            </a:solidFill>
          </a:endParaRPr>
        </a:p>
      </dsp:txBody>
      <dsp:txXfrm>
        <a:off x="276187" y="1676211"/>
        <a:ext cx="2275927" cy="1254686"/>
      </dsp:txXfrm>
    </dsp:sp>
    <dsp:sp modelId="{F1E9B307-CDD8-49AF-BC88-596F9B17E59C}">
      <dsp:nvSpPr>
        <dsp:cNvPr id="0" name=""/>
        <dsp:cNvSpPr/>
      </dsp:nvSpPr>
      <dsp:spPr>
        <a:xfrm>
          <a:off x="2954844" y="1615653"/>
          <a:ext cx="2411677" cy="1390436"/>
        </a:xfrm>
        <a:prstGeom prst="roundRect">
          <a:avLst/>
        </a:prstGeom>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path path="circle">
            <a:fillToRect r="100000" b="100000"/>
          </a:path>
          <a:tileRect l="-100000" t="-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Menace</a:t>
          </a:r>
        </a:p>
        <a:p>
          <a:pPr marL="0" lvl="0" indent="0" algn="ctr" defTabSz="889000">
            <a:lnSpc>
              <a:spcPct val="90000"/>
            </a:lnSpc>
            <a:spcBef>
              <a:spcPct val="0"/>
            </a:spcBef>
            <a:spcAft>
              <a:spcPct val="35000"/>
            </a:spcAft>
            <a:buNone/>
          </a:pPr>
          <a:r>
            <a:rPr lang="fr-FR" sz="1200" kern="1200">
              <a:solidFill>
                <a:sysClr val="windowText" lastClr="000000"/>
              </a:solidFill>
            </a:rPr>
            <a:t>Contexte économique en Europe</a:t>
          </a:r>
        </a:p>
        <a:p>
          <a:pPr marL="0" lvl="0" indent="0" algn="ctr" defTabSz="889000">
            <a:lnSpc>
              <a:spcPct val="90000"/>
            </a:lnSpc>
            <a:spcBef>
              <a:spcPct val="0"/>
            </a:spcBef>
            <a:spcAft>
              <a:spcPct val="35000"/>
            </a:spcAft>
            <a:buNone/>
          </a:pPr>
          <a:r>
            <a:rPr lang="fr-FR" sz="1200" kern="1200">
              <a:solidFill>
                <a:sysClr val="windowText" lastClr="000000"/>
              </a:solidFill>
            </a:rPr>
            <a:t>Forte Concurrence</a:t>
          </a:r>
        </a:p>
      </dsp:txBody>
      <dsp:txXfrm>
        <a:off x="3022719" y="1683528"/>
        <a:ext cx="2275927" cy="125468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383B1A-E1EB-4CA1-868B-266EAC73FF55}">
      <dsp:nvSpPr>
        <dsp:cNvPr id="0" name=""/>
        <dsp:cNvSpPr/>
      </dsp:nvSpPr>
      <dsp:spPr>
        <a:xfrm rot="5400000">
          <a:off x="123037" y="98493"/>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Préparation</a:t>
          </a:r>
        </a:p>
      </dsp:txBody>
      <dsp:txXfrm rot="-5400000">
        <a:off x="22967" y="198563"/>
        <a:ext cx="1146068" cy="945927"/>
      </dsp:txXfrm>
    </dsp:sp>
    <dsp:sp modelId="{80CE8A27-6D73-4ADE-AE49-BB1E0F91CEAA}">
      <dsp:nvSpPr>
        <dsp:cNvPr id="0" name=""/>
        <dsp:cNvSpPr/>
      </dsp:nvSpPr>
      <dsp:spPr>
        <a:xfrm rot="5400000">
          <a:off x="3175962" y="-1935403"/>
          <a:ext cx="967192" cy="4883110"/>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Réception du Cahier des charges ou Expression de besoin</a:t>
          </a:r>
        </a:p>
        <a:p>
          <a:pPr marL="114300" lvl="2" indent="-57150" algn="l" defTabSz="466725">
            <a:lnSpc>
              <a:spcPct val="90000"/>
            </a:lnSpc>
            <a:spcBef>
              <a:spcPct val="0"/>
            </a:spcBef>
            <a:spcAft>
              <a:spcPct val="15000"/>
            </a:spcAft>
            <a:buChar char="•"/>
          </a:pPr>
          <a:r>
            <a:rPr lang="fr-FR" sz="1050" kern="1200"/>
            <a:t>Dépot de documents (Expression du besoin, specifications, cas de tests...)</a:t>
          </a:r>
        </a:p>
        <a:p>
          <a:pPr marL="114300" lvl="1" indent="-114300" algn="l" defTabSz="533400">
            <a:lnSpc>
              <a:spcPct val="90000"/>
            </a:lnSpc>
            <a:spcBef>
              <a:spcPct val="0"/>
            </a:spcBef>
            <a:spcAft>
              <a:spcPct val="15000"/>
            </a:spcAft>
            <a:buChar char="•"/>
          </a:pPr>
          <a:r>
            <a:rPr lang="fr-FR" sz="1200" kern="1200"/>
            <a:t>Préparation des outils de la méthode Agile*</a:t>
          </a:r>
        </a:p>
        <a:p>
          <a:pPr marL="114300" lvl="2" indent="-57150" algn="l" defTabSz="466725">
            <a:lnSpc>
              <a:spcPct val="90000"/>
            </a:lnSpc>
            <a:spcBef>
              <a:spcPct val="0"/>
            </a:spcBef>
            <a:spcAft>
              <a:spcPct val="15000"/>
            </a:spcAft>
            <a:buChar char="•"/>
          </a:pPr>
          <a:r>
            <a:rPr lang="fr-FR" sz="1050" kern="1200"/>
            <a:t>Création de la version, des US, des sprints</a:t>
          </a:r>
        </a:p>
      </dsp:txBody>
      <dsp:txXfrm rot="-5400000">
        <a:off x="1218003" y="69770"/>
        <a:ext cx="4835896" cy="872764"/>
      </dsp:txXfrm>
    </dsp:sp>
    <dsp:sp modelId="{544447A3-3F97-447C-8126-7EC6E4B6907C}">
      <dsp:nvSpPr>
        <dsp:cNvPr id="0" name=""/>
        <dsp:cNvSpPr/>
      </dsp:nvSpPr>
      <dsp:spPr>
        <a:xfrm rot="5400000">
          <a:off x="123037" y="1018933"/>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Réalisation</a:t>
          </a:r>
        </a:p>
      </dsp:txBody>
      <dsp:txXfrm rot="-5400000">
        <a:off x="22967" y="1119003"/>
        <a:ext cx="1146068" cy="945927"/>
      </dsp:txXfrm>
    </dsp:sp>
    <dsp:sp modelId="{B893019D-5FCD-4875-BB73-CA6FB614DC68}">
      <dsp:nvSpPr>
        <dsp:cNvPr id="0" name=""/>
        <dsp:cNvSpPr/>
      </dsp:nvSpPr>
      <dsp:spPr>
        <a:xfrm rot="5400000">
          <a:off x="3251059" y="-997916"/>
          <a:ext cx="816561" cy="488917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Etudes techinques et création des versions (applications,  branches git...)</a:t>
          </a:r>
        </a:p>
        <a:p>
          <a:pPr marL="114300" lvl="2" indent="-57150" algn="l" defTabSz="466725">
            <a:lnSpc>
              <a:spcPct val="90000"/>
            </a:lnSpc>
            <a:spcBef>
              <a:spcPct val="0"/>
            </a:spcBef>
            <a:spcAft>
              <a:spcPct val="15000"/>
            </a:spcAft>
            <a:buChar char="•"/>
          </a:pPr>
          <a:r>
            <a:rPr lang="fr-FR" sz="1050" kern="1200"/>
            <a:t>Documentation technique (maquette, schéma, diagramme de BDD...)</a:t>
          </a:r>
        </a:p>
        <a:p>
          <a:pPr marL="114300" lvl="1" indent="-114300" algn="l" defTabSz="533400">
            <a:lnSpc>
              <a:spcPct val="90000"/>
            </a:lnSpc>
            <a:spcBef>
              <a:spcPct val="0"/>
            </a:spcBef>
            <a:spcAft>
              <a:spcPct val="15000"/>
            </a:spcAft>
            <a:buChar char="•"/>
          </a:pPr>
          <a:r>
            <a:rPr lang="fr-FR" sz="1200" kern="1200"/>
            <a:t>Développement et déploiement sur l'environnement de développement</a:t>
          </a:r>
        </a:p>
      </dsp:txBody>
      <dsp:txXfrm rot="-5400000">
        <a:off x="1214752" y="1078252"/>
        <a:ext cx="4849315" cy="736839"/>
      </dsp:txXfrm>
    </dsp:sp>
    <dsp:sp modelId="{228ED817-EF2C-444A-B86E-6C5BC5BC4C1A}">
      <dsp:nvSpPr>
        <dsp:cNvPr id="0" name=""/>
        <dsp:cNvSpPr/>
      </dsp:nvSpPr>
      <dsp:spPr>
        <a:xfrm rot="5400000">
          <a:off x="123037" y="1981393"/>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Validation</a:t>
          </a:r>
        </a:p>
      </dsp:txBody>
      <dsp:txXfrm rot="-5400000">
        <a:off x="22967" y="2081463"/>
        <a:ext cx="1146068" cy="945927"/>
      </dsp:txXfrm>
    </dsp:sp>
    <dsp:sp modelId="{250030A1-BA0B-40C2-AC94-2940F0A84DB9}">
      <dsp:nvSpPr>
        <dsp:cNvPr id="0" name=""/>
        <dsp:cNvSpPr/>
      </dsp:nvSpPr>
      <dsp:spPr>
        <a:xfrm rot="5400000">
          <a:off x="3204721" y="-40208"/>
          <a:ext cx="900600" cy="485819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Tests techniques (revue de code, respect architecture et nomenclature...)</a:t>
          </a:r>
        </a:p>
        <a:p>
          <a:pPr marL="114300" lvl="1" indent="-114300" algn="l" defTabSz="533400">
            <a:lnSpc>
              <a:spcPct val="90000"/>
            </a:lnSpc>
            <a:spcBef>
              <a:spcPct val="0"/>
            </a:spcBef>
            <a:spcAft>
              <a:spcPct val="15000"/>
            </a:spcAft>
            <a:buChar char="•"/>
          </a:pPr>
          <a:r>
            <a:rPr lang="fr-FR" sz="1200" kern="1200"/>
            <a:t>Déploiement sur l'environnement de test</a:t>
          </a:r>
        </a:p>
        <a:p>
          <a:pPr marL="114300" lvl="1" indent="-114300" algn="l" defTabSz="533400">
            <a:lnSpc>
              <a:spcPct val="90000"/>
            </a:lnSpc>
            <a:spcBef>
              <a:spcPct val="0"/>
            </a:spcBef>
            <a:spcAft>
              <a:spcPct val="15000"/>
            </a:spcAft>
            <a:buChar char="•"/>
          </a:pPr>
          <a:r>
            <a:rPr lang="fr-FR" sz="1200" kern="1200"/>
            <a:t>Test fonctionnels</a:t>
          </a:r>
        </a:p>
        <a:p>
          <a:pPr marL="114300" lvl="2" indent="-57150" algn="l" defTabSz="466725">
            <a:lnSpc>
              <a:spcPct val="90000"/>
            </a:lnSpc>
            <a:spcBef>
              <a:spcPct val="0"/>
            </a:spcBef>
            <a:spcAft>
              <a:spcPct val="15000"/>
            </a:spcAft>
            <a:buChar char="•"/>
          </a:pPr>
          <a:r>
            <a:rPr lang="fr-FR" sz="1050" kern="1200"/>
            <a:t>S'il y a des tests non-valides = &gt; Correction des retours et redéploiements</a:t>
          </a:r>
        </a:p>
      </dsp:txBody>
      <dsp:txXfrm rot="-5400000">
        <a:off x="1225923" y="1982554"/>
        <a:ext cx="4814232" cy="812672"/>
      </dsp:txXfrm>
    </dsp:sp>
    <dsp:sp modelId="{49AF65A6-FCA9-4952-9FFC-BE1A0C5994E2}">
      <dsp:nvSpPr>
        <dsp:cNvPr id="0" name=""/>
        <dsp:cNvSpPr/>
      </dsp:nvSpPr>
      <dsp:spPr>
        <a:xfrm rot="5400000">
          <a:off x="123037" y="2942106"/>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MEP</a:t>
          </a:r>
        </a:p>
      </dsp:txBody>
      <dsp:txXfrm rot="-5400000">
        <a:off x="22967" y="3042176"/>
        <a:ext cx="1146068" cy="945927"/>
      </dsp:txXfrm>
    </dsp:sp>
    <dsp:sp modelId="{A566F22A-A9CA-4771-9348-B37B38F6215C}">
      <dsp:nvSpPr>
        <dsp:cNvPr id="0" name=""/>
        <dsp:cNvSpPr/>
      </dsp:nvSpPr>
      <dsp:spPr>
        <a:xfrm rot="5400000">
          <a:off x="3206467" y="920504"/>
          <a:ext cx="897107" cy="485819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Mise à jour des outils et documents</a:t>
          </a:r>
        </a:p>
        <a:p>
          <a:pPr marL="114300" lvl="1" indent="-114300" algn="l" defTabSz="533400">
            <a:lnSpc>
              <a:spcPct val="90000"/>
            </a:lnSpc>
            <a:spcBef>
              <a:spcPct val="0"/>
            </a:spcBef>
            <a:spcAft>
              <a:spcPct val="15000"/>
            </a:spcAft>
            <a:buChar char="•"/>
          </a:pPr>
          <a:r>
            <a:rPr lang="fr-FR" sz="1200" kern="1200"/>
            <a:t>Préparation de la Mise En Production</a:t>
          </a:r>
        </a:p>
        <a:p>
          <a:pPr marL="114300" lvl="1" indent="-114300" algn="l" defTabSz="533400">
            <a:lnSpc>
              <a:spcPct val="90000"/>
            </a:lnSpc>
            <a:spcBef>
              <a:spcPct val="0"/>
            </a:spcBef>
            <a:spcAft>
              <a:spcPct val="15000"/>
            </a:spcAft>
            <a:buChar char="•"/>
          </a:pPr>
          <a:r>
            <a:rPr lang="fr-FR" sz="1200" kern="1200"/>
            <a:t>Mise en Production</a:t>
          </a:r>
        </a:p>
      </dsp:txBody>
      <dsp:txXfrm rot="-5400000">
        <a:off x="1225923" y="2944842"/>
        <a:ext cx="4814403" cy="80952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383B1A-E1EB-4CA1-868B-266EAC73FF55}">
      <dsp:nvSpPr>
        <dsp:cNvPr id="0" name=""/>
        <dsp:cNvSpPr/>
      </dsp:nvSpPr>
      <dsp:spPr>
        <a:xfrm rot="5400000">
          <a:off x="123037" y="98493"/>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Préparation</a:t>
          </a:r>
        </a:p>
      </dsp:txBody>
      <dsp:txXfrm rot="-5400000">
        <a:off x="22967" y="198563"/>
        <a:ext cx="1146068" cy="945927"/>
      </dsp:txXfrm>
    </dsp:sp>
    <dsp:sp modelId="{80CE8A27-6D73-4ADE-AE49-BB1E0F91CEAA}">
      <dsp:nvSpPr>
        <dsp:cNvPr id="0" name=""/>
        <dsp:cNvSpPr/>
      </dsp:nvSpPr>
      <dsp:spPr>
        <a:xfrm rot="5400000">
          <a:off x="3175962" y="-1935403"/>
          <a:ext cx="967192" cy="4883110"/>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Réception du Cahier des charges ou Expression de besoin</a:t>
          </a:r>
        </a:p>
        <a:p>
          <a:pPr marL="114300" lvl="2" indent="-57150" algn="l" defTabSz="466725">
            <a:lnSpc>
              <a:spcPct val="90000"/>
            </a:lnSpc>
            <a:spcBef>
              <a:spcPct val="0"/>
            </a:spcBef>
            <a:spcAft>
              <a:spcPct val="15000"/>
            </a:spcAft>
            <a:buChar char="•"/>
          </a:pPr>
          <a:r>
            <a:rPr lang="fr-FR" sz="1050" kern="1200"/>
            <a:t>Dépot de documents (Expression du besoin, specifications, cas de tests...)</a:t>
          </a:r>
        </a:p>
        <a:p>
          <a:pPr marL="114300" lvl="1" indent="-114300" algn="l" defTabSz="533400">
            <a:lnSpc>
              <a:spcPct val="90000"/>
            </a:lnSpc>
            <a:spcBef>
              <a:spcPct val="0"/>
            </a:spcBef>
            <a:spcAft>
              <a:spcPct val="15000"/>
            </a:spcAft>
            <a:buChar char="•"/>
          </a:pPr>
          <a:r>
            <a:rPr lang="fr-FR" sz="1200" kern="1200"/>
            <a:t>Préparation des outils de la méthode Agile*</a:t>
          </a:r>
        </a:p>
        <a:p>
          <a:pPr marL="114300" lvl="2" indent="-57150" algn="l" defTabSz="466725">
            <a:lnSpc>
              <a:spcPct val="90000"/>
            </a:lnSpc>
            <a:spcBef>
              <a:spcPct val="0"/>
            </a:spcBef>
            <a:spcAft>
              <a:spcPct val="15000"/>
            </a:spcAft>
            <a:buChar char="•"/>
          </a:pPr>
          <a:r>
            <a:rPr lang="fr-FR" sz="1050" kern="1200"/>
            <a:t>Création de la version, des US, des sprints</a:t>
          </a:r>
        </a:p>
      </dsp:txBody>
      <dsp:txXfrm rot="-5400000">
        <a:off x="1218003" y="69770"/>
        <a:ext cx="4835896" cy="872764"/>
      </dsp:txXfrm>
    </dsp:sp>
    <dsp:sp modelId="{544447A3-3F97-447C-8126-7EC6E4B6907C}">
      <dsp:nvSpPr>
        <dsp:cNvPr id="0" name=""/>
        <dsp:cNvSpPr/>
      </dsp:nvSpPr>
      <dsp:spPr>
        <a:xfrm rot="5400000">
          <a:off x="123037" y="1018933"/>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Réalisation</a:t>
          </a:r>
        </a:p>
      </dsp:txBody>
      <dsp:txXfrm rot="-5400000">
        <a:off x="22967" y="1119003"/>
        <a:ext cx="1146068" cy="945927"/>
      </dsp:txXfrm>
    </dsp:sp>
    <dsp:sp modelId="{B893019D-5FCD-4875-BB73-CA6FB614DC68}">
      <dsp:nvSpPr>
        <dsp:cNvPr id="0" name=""/>
        <dsp:cNvSpPr/>
      </dsp:nvSpPr>
      <dsp:spPr>
        <a:xfrm rot="5400000">
          <a:off x="3251059" y="-997916"/>
          <a:ext cx="816561" cy="488917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Etudes techinques et création des versions (applications,  branches git...)</a:t>
          </a:r>
        </a:p>
        <a:p>
          <a:pPr marL="114300" lvl="2" indent="-57150" algn="l" defTabSz="466725">
            <a:lnSpc>
              <a:spcPct val="90000"/>
            </a:lnSpc>
            <a:spcBef>
              <a:spcPct val="0"/>
            </a:spcBef>
            <a:spcAft>
              <a:spcPct val="15000"/>
            </a:spcAft>
            <a:buChar char="•"/>
          </a:pPr>
          <a:r>
            <a:rPr lang="fr-FR" sz="1050" kern="1200"/>
            <a:t>Documentation technique (maquette, schéma, diagramme de BDD...)</a:t>
          </a:r>
        </a:p>
        <a:p>
          <a:pPr marL="114300" lvl="1" indent="-114300" algn="l" defTabSz="533400">
            <a:lnSpc>
              <a:spcPct val="90000"/>
            </a:lnSpc>
            <a:spcBef>
              <a:spcPct val="0"/>
            </a:spcBef>
            <a:spcAft>
              <a:spcPct val="15000"/>
            </a:spcAft>
            <a:buChar char="•"/>
          </a:pPr>
          <a:r>
            <a:rPr lang="fr-FR" sz="1200" kern="1200"/>
            <a:t>Développement et déploiement sur l'environnement de développement</a:t>
          </a:r>
        </a:p>
      </dsp:txBody>
      <dsp:txXfrm rot="-5400000">
        <a:off x="1214752" y="1078252"/>
        <a:ext cx="4849315" cy="736839"/>
      </dsp:txXfrm>
    </dsp:sp>
    <dsp:sp modelId="{228ED817-EF2C-444A-B86E-6C5BC5BC4C1A}">
      <dsp:nvSpPr>
        <dsp:cNvPr id="0" name=""/>
        <dsp:cNvSpPr/>
      </dsp:nvSpPr>
      <dsp:spPr>
        <a:xfrm rot="5400000">
          <a:off x="123037" y="1981393"/>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Validation</a:t>
          </a:r>
        </a:p>
      </dsp:txBody>
      <dsp:txXfrm rot="-5400000">
        <a:off x="22967" y="2081463"/>
        <a:ext cx="1146068" cy="945927"/>
      </dsp:txXfrm>
    </dsp:sp>
    <dsp:sp modelId="{250030A1-BA0B-40C2-AC94-2940F0A84DB9}">
      <dsp:nvSpPr>
        <dsp:cNvPr id="0" name=""/>
        <dsp:cNvSpPr/>
      </dsp:nvSpPr>
      <dsp:spPr>
        <a:xfrm rot="5400000">
          <a:off x="3204721" y="-40208"/>
          <a:ext cx="900600" cy="485819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Tests techniques (revue de code, respect architecture et nomenclature...)</a:t>
          </a:r>
        </a:p>
        <a:p>
          <a:pPr marL="114300" lvl="1" indent="-114300" algn="l" defTabSz="533400">
            <a:lnSpc>
              <a:spcPct val="90000"/>
            </a:lnSpc>
            <a:spcBef>
              <a:spcPct val="0"/>
            </a:spcBef>
            <a:spcAft>
              <a:spcPct val="15000"/>
            </a:spcAft>
            <a:buChar char="•"/>
          </a:pPr>
          <a:r>
            <a:rPr lang="fr-FR" sz="1200" kern="1200"/>
            <a:t>Déploiement sur l'environnement de test</a:t>
          </a:r>
        </a:p>
        <a:p>
          <a:pPr marL="114300" lvl="1" indent="-114300" algn="l" defTabSz="533400">
            <a:lnSpc>
              <a:spcPct val="90000"/>
            </a:lnSpc>
            <a:spcBef>
              <a:spcPct val="0"/>
            </a:spcBef>
            <a:spcAft>
              <a:spcPct val="15000"/>
            </a:spcAft>
            <a:buChar char="•"/>
          </a:pPr>
          <a:r>
            <a:rPr lang="fr-FR" sz="1200" kern="1200"/>
            <a:t>Test fonctionnels</a:t>
          </a:r>
        </a:p>
        <a:p>
          <a:pPr marL="114300" lvl="2" indent="-57150" algn="l" defTabSz="466725">
            <a:lnSpc>
              <a:spcPct val="90000"/>
            </a:lnSpc>
            <a:spcBef>
              <a:spcPct val="0"/>
            </a:spcBef>
            <a:spcAft>
              <a:spcPct val="15000"/>
            </a:spcAft>
            <a:buChar char="•"/>
          </a:pPr>
          <a:r>
            <a:rPr lang="fr-FR" sz="1050" kern="1200"/>
            <a:t>S'il y a des tests non-valides = &gt; Correction des retours et redéploiements</a:t>
          </a:r>
        </a:p>
      </dsp:txBody>
      <dsp:txXfrm rot="-5400000">
        <a:off x="1225923" y="1982554"/>
        <a:ext cx="4814232" cy="812672"/>
      </dsp:txXfrm>
    </dsp:sp>
    <dsp:sp modelId="{49AF65A6-FCA9-4952-9FFC-BE1A0C5994E2}">
      <dsp:nvSpPr>
        <dsp:cNvPr id="0" name=""/>
        <dsp:cNvSpPr/>
      </dsp:nvSpPr>
      <dsp:spPr>
        <a:xfrm rot="5400000">
          <a:off x="123037" y="2942106"/>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MEP</a:t>
          </a:r>
        </a:p>
      </dsp:txBody>
      <dsp:txXfrm rot="-5400000">
        <a:off x="22967" y="3042176"/>
        <a:ext cx="1146068" cy="945927"/>
      </dsp:txXfrm>
    </dsp:sp>
    <dsp:sp modelId="{A566F22A-A9CA-4771-9348-B37B38F6215C}">
      <dsp:nvSpPr>
        <dsp:cNvPr id="0" name=""/>
        <dsp:cNvSpPr/>
      </dsp:nvSpPr>
      <dsp:spPr>
        <a:xfrm rot="5400000">
          <a:off x="3206467" y="920504"/>
          <a:ext cx="897107" cy="485819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Mise à jour des outils et documents</a:t>
          </a:r>
        </a:p>
        <a:p>
          <a:pPr marL="114300" lvl="1" indent="-114300" algn="l" defTabSz="533400">
            <a:lnSpc>
              <a:spcPct val="90000"/>
            </a:lnSpc>
            <a:spcBef>
              <a:spcPct val="0"/>
            </a:spcBef>
            <a:spcAft>
              <a:spcPct val="15000"/>
            </a:spcAft>
            <a:buChar char="•"/>
          </a:pPr>
          <a:r>
            <a:rPr lang="fr-FR" sz="1200" kern="1200"/>
            <a:t>Préparation de la Mise En Production</a:t>
          </a:r>
        </a:p>
        <a:p>
          <a:pPr marL="114300" lvl="1" indent="-114300" algn="l" defTabSz="533400">
            <a:lnSpc>
              <a:spcPct val="90000"/>
            </a:lnSpc>
            <a:spcBef>
              <a:spcPct val="0"/>
            </a:spcBef>
            <a:spcAft>
              <a:spcPct val="15000"/>
            </a:spcAft>
            <a:buChar char="•"/>
          </a:pPr>
          <a:r>
            <a:rPr lang="fr-FR" sz="1200" kern="1200"/>
            <a:t>Mise en Production</a:t>
          </a:r>
        </a:p>
      </dsp:txBody>
      <dsp:txXfrm rot="-5400000">
        <a:off x="1225923" y="2944842"/>
        <a:ext cx="4814403" cy="80952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A3D9362-EF17-4FDF-89BC-CC26A155645E}">
      <dsp:nvSpPr>
        <dsp:cNvPr id="0" name=""/>
        <dsp:cNvSpPr/>
      </dsp:nvSpPr>
      <dsp:spPr>
        <a:xfrm>
          <a:off x="0" y="215056"/>
          <a:ext cx="5860415" cy="464625"/>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4833" tIns="208280" rIns="454833" bIns="85344" numCol="1" spcCol="1270" anchor="t" anchorCtr="0">
          <a:noAutofit/>
        </a:bodyPr>
        <a:lstStyle/>
        <a:p>
          <a:pPr marL="114300" lvl="1" indent="-114300" algn="l" defTabSz="533400">
            <a:lnSpc>
              <a:spcPct val="90000"/>
            </a:lnSpc>
            <a:spcBef>
              <a:spcPct val="0"/>
            </a:spcBef>
            <a:spcAft>
              <a:spcPct val="15000"/>
            </a:spcAft>
            <a:buChar char="•"/>
          </a:pPr>
          <a:r>
            <a:rPr lang="fr-FR" sz="1200" b="0" i="0" u="none" kern="1200"/>
            <a:t>Version commune à tous les développeurs</a:t>
          </a:r>
          <a:endParaRPr lang="fr-FR" sz="1200" kern="1200"/>
        </a:p>
      </dsp:txBody>
      <dsp:txXfrm>
        <a:off x="0" y="215056"/>
        <a:ext cx="5860415" cy="464625"/>
      </dsp:txXfrm>
    </dsp:sp>
    <dsp:sp modelId="{80C5F5EE-2976-45A6-AC3A-5EF4D6ADC0D1}">
      <dsp:nvSpPr>
        <dsp:cNvPr id="0" name=""/>
        <dsp:cNvSpPr/>
      </dsp:nvSpPr>
      <dsp:spPr>
        <a:xfrm>
          <a:off x="293020" y="52513"/>
          <a:ext cx="2666734" cy="310143"/>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5057" tIns="0" rIns="155057" bIns="0" numCol="1" spcCol="1270" anchor="ctr" anchorCtr="0">
          <a:noAutofit/>
        </a:bodyPr>
        <a:lstStyle/>
        <a:p>
          <a:pPr marL="0" lvl="0" indent="0" algn="l" defTabSz="533400">
            <a:lnSpc>
              <a:spcPct val="90000"/>
            </a:lnSpc>
            <a:spcBef>
              <a:spcPct val="0"/>
            </a:spcBef>
            <a:spcAft>
              <a:spcPct val="35000"/>
            </a:spcAft>
            <a:buNone/>
          </a:pPr>
          <a:r>
            <a:rPr lang="fr-FR" sz="1200" b="0" i="0" u="none" kern="1200"/>
            <a:t>Développement (DEV)</a:t>
          </a:r>
          <a:endParaRPr lang="fr-FR" sz="1200" kern="1200"/>
        </a:p>
      </dsp:txBody>
      <dsp:txXfrm>
        <a:off x="308160" y="67653"/>
        <a:ext cx="2636454" cy="279863"/>
      </dsp:txXfrm>
    </dsp:sp>
    <dsp:sp modelId="{C7776C5C-DBE9-415A-BC36-391B663CD669}">
      <dsp:nvSpPr>
        <dsp:cNvPr id="0" name=""/>
        <dsp:cNvSpPr/>
      </dsp:nvSpPr>
      <dsp:spPr>
        <a:xfrm>
          <a:off x="0" y="823369"/>
          <a:ext cx="5860415" cy="464625"/>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4833" tIns="208280" rIns="454833" bIns="85344" numCol="1" spcCol="1270" anchor="t" anchorCtr="0">
          <a:noAutofit/>
        </a:bodyPr>
        <a:lstStyle/>
        <a:p>
          <a:pPr marL="114300" lvl="1" indent="-114300" algn="l" defTabSz="533400">
            <a:lnSpc>
              <a:spcPct val="90000"/>
            </a:lnSpc>
            <a:spcBef>
              <a:spcPct val="0"/>
            </a:spcBef>
            <a:spcAft>
              <a:spcPct val="15000"/>
            </a:spcAft>
            <a:buChar char="•"/>
          </a:pPr>
          <a:r>
            <a:rPr lang="fr-FR" sz="1200" kern="1200"/>
            <a:t> Environnement pour les testeurs fonctionnels pour valider les modifications</a:t>
          </a:r>
        </a:p>
      </dsp:txBody>
      <dsp:txXfrm>
        <a:off x="0" y="823369"/>
        <a:ext cx="5860415" cy="464625"/>
      </dsp:txXfrm>
    </dsp:sp>
    <dsp:sp modelId="{30248FA7-1377-437E-9385-64C00ED75737}">
      <dsp:nvSpPr>
        <dsp:cNvPr id="0" name=""/>
        <dsp:cNvSpPr/>
      </dsp:nvSpPr>
      <dsp:spPr>
        <a:xfrm>
          <a:off x="293020" y="733681"/>
          <a:ext cx="2666734" cy="237287"/>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5057" tIns="0" rIns="155057" bIns="0" numCol="1" spcCol="1270" anchor="ctr" anchorCtr="0">
          <a:noAutofit/>
        </a:bodyPr>
        <a:lstStyle/>
        <a:p>
          <a:pPr marL="0" lvl="0" indent="0" algn="l" defTabSz="533400">
            <a:lnSpc>
              <a:spcPct val="90000"/>
            </a:lnSpc>
            <a:spcBef>
              <a:spcPct val="0"/>
            </a:spcBef>
            <a:spcAft>
              <a:spcPct val="35000"/>
            </a:spcAft>
            <a:buNone/>
          </a:pPr>
          <a:r>
            <a:rPr lang="fr-FR" sz="1200" b="0" i="0" u="none" kern="1200"/>
            <a:t>Qualité (QAS)</a:t>
          </a:r>
          <a:endParaRPr lang="fr-FR" sz="1200" kern="1200"/>
        </a:p>
      </dsp:txBody>
      <dsp:txXfrm>
        <a:off x="304603" y="745264"/>
        <a:ext cx="2643568" cy="214121"/>
      </dsp:txXfrm>
    </dsp:sp>
    <dsp:sp modelId="{40E58B89-3DF0-49BF-BC81-A3BA759F4A1B}">
      <dsp:nvSpPr>
        <dsp:cNvPr id="0" name=""/>
        <dsp:cNvSpPr/>
      </dsp:nvSpPr>
      <dsp:spPr>
        <a:xfrm>
          <a:off x="0" y="1431682"/>
          <a:ext cx="5860415" cy="464625"/>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4833" tIns="208280" rIns="454833" bIns="85344" numCol="1" spcCol="1270" anchor="t" anchorCtr="0">
          <a:noAutofit/>
        </a:bodyPr>
        <a:lstStyle/>
        <a:p>
          <a:pPr marL="114300" lvl="1" indent="-114300" algn="l" defTabSz="533400">
            <a:lnSpc>
              <a:spcPct val="90000"/>
            </a:lnSpc>
            <a:spcBef>
              <a:spcPct val="0"/>
            </a:spcBef>
            <a:spcAft>
              <a:spcPct val="15000"/>
            </a:spcAft>
            <a:buChar char="•"/>
          </a:pPr>
          <a:r>
            <a:rPr lang="fr-FR" sz="1200" kern="1200"/>
            <a:t>Ensemble du système de tests similaire à la Production</a:t>
          </a:r>
        </a:p>
      </dsp:txBody>
      <dsp:txXfrm>
        <a:off x="0" y="1431682"/>
        <a:ext cx="5860415" cy="464625"/>
      </dsp:txXfrm>
    </dsp:sp>
    <dsp:sp modelId="{72D34352-59E7-4A73-9535-9209C9F39247}">
      <dsp:nvSpPr>
        <dsp:cNvPr id="0" name=""/>
        <dsp:cNvSpPr/>
      </dsp:nvSpPr>
      <dsp:spPr>
        <a:xfrm>
          <a:off x="293020" y="1341994"/>
          <a:ext cx="2666734" cy="237287"/>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5057" tIns="0" rIns="155057" bIns="0" numCol="1" spcCol="1270" anchor="ctr" anchorCtr="0">
          <a:noAutofit/>
        </a:bodyPr>
        <a:lstStyle/>
        <a:p>
          <a:pPr marL="0" lvl="0" indent="0" algn="l" defTabSz="533400">
            <a:lnSpc>
              <a:spcPct val="90000"/>
            </a:lnSpc>
            <a:spcBef>
              <a:spcPct val="0"/>
            </a:spcBef>
            <a:spcAft>
              <a:spcPct val="35000"/>
            </a:spcAft>
            <a:buNone/>
          </a:pPr>
          <a:r>
            <a:rPr lang="fr-FR" sz="1200" b="0" i="0" u="none" kern="1200"/>
            <a:t>Pré-Production (PPRD ou Pré-Prod) </a:t>
          </a:r>
          <a:endParaRPr lang="fr-FR" sz="1200" kern="1200"/>
        </a:p>
      </dsp:txBody>
      <dsp:txXfrm>
        <a:off x="304603" y="1353577"/>
        <a:ext cx="2643568" cy="214121"/>
      </dsp:txXfrm>
    </dsp:sp>
    <dsp:sp modelId="{BACBA295-85D1-4E00-97E4-2E63955FA95B}">
      <dsp:nvSpPr>
        <dsp:cNvPr id="0" name=""/>
        <dsp:cNvSpPr/>
      </dsp:nvSpPr>
      <dsp:spPr>
        <a:xfrm>
          <a:off x="0" y="2052880"/>
          <a:ext cx="5860415" cy="464625"/>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4833" tIns="208280" rIns="454833" bIns="85344" numCol="1" spcCol="1270" anchor="t" anchorCtr="0">
          <a:noAutofit/>
        </a:bodyPr>
        <a:lstStyle/>
        <a:p>
          <a:pPr marL="114300" lvl="1" indent="-114300" algn="l" defTabSz="533400">
            <a:lnSpc>
              <a:spcPct val="90000"/>
            </a:lnSpc>
            <a:spcBef>
              <a:spcPct val="0"/>
            </a:spcBef>
            <a:spcAft>
              <a:spcPct val="15000"/>
            </a:spcAft>
            <a:buChar char="•"/>
          </a:pPr>
          <a:r>
            <a:rPr lang="fr-FR" sz="1200" b="0" i="0" u="none" kern="1200"/>
            <a:t>Ensemble du système mis en service pour ses utilisateurs</a:t>
          </a:r>
          <a:endParaRPr lang="fr-FR" sz="1200" kern="1200"/>
        </a:p>
      </dsp:txBody>
      <dsp:txXfrm>
        <a:off x="0" y="2052880"/>
        <a:ext cx="5860415" cy="464625"/>
      </dsp:txXfrm>
    </dsp:sp>
    <dsp:sp modelId="{98330F53-EC92-4508-8B2C-777616D8E680}">
      <dsp:nvSpPr>
        <dsp:cNvPr id="0" name=""/>
        <dsp:cNvSpPr/>
      </dsp:nvSpPr>
      <dsp:spPr>
        <a:xfrm>
          <a:off x="293020" y="1950307"/>
          <a:ext cx="2666734" cy="250173"/>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5057" tIns="0" rIns="155057" bIns="0" numCol="1" spcCol="1270" anchor="ctr" anchorCtr="0">
          <a:noAutofit/>
        </a:bodyPr>
        <a:lstStyle/>
        <a:p>
          <a:pPr marL="0" lvl="0" indent="0" algn="l" defTabSz="533400">
            <a:lnSpc>
              <a:spcPct val="90000"/>
            </a:lnSpc>
            <a:spcBef>
              <a:spcPct val="0"/>
            </a:spcBef>
            <a:spcAft>
              <a:spcPct val="35000"/>
            </a:spcAft>
            <a:buNone/>
          </a:pPr>
          <a:r>
            <a:rPr lang="fr-FR" sz="1200" b="0" i="0" u="none" kern="1200"/>
            <a:t>Production (PRD ou Prod)</a:t>
          </a:r>
          <a:endParaRPr lang="fr-FR" sz="1200" kern="1200"/>
        </a:p>
      </dsp:txBody>
      <dsp:txXfrm>
        <a:off x="305232" y="1962519"/>
        <a:ext cx="2642310" cy="225749"/>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AE94B7-7B8C-4652-ABF9-D301806EAB67}">
      <dsp:nvSpPr>
        <dsp:cNvPr id="0" name=""/>
        <dsp:cNvSpPr/>
      </dsp:nvSpPr>
      <dsp:spPr>
        <a:xfrm>
          <a:off x="39" y="263259"/>
          <a:ext cx="1869271" cy="747708"/>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fr-FR" sz="2000" kern="1200"/>
            <a:t>Front -end</a:t>
          </a:r>
        </a:p>
      </dsp:txBody>
      <dsp:txXfrm>
        <a:off x="373893" y="263259"/>
        <a:ext cx="1121563" cy="747708"/>
      </dsp:txXfrm>
    </dsp:sp>
    <dsp:sp modelId="{7545E69E-6BD2-4B59-9381-641B0D60E658}">
      <dsp:nvSpPr>
        <dsp:cNvPr id="0" name=""/>
        <dsp:cNvSpPr/>
      </dsp:nvSpPr>
      <dsp:spPr>
        <a:xfrm>
          <a:off x="1626305" y="326814"/>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1936604" y="326814"/>
        <a:ext cx="930897" cy="620598"/>
      </dsp:txXfrm>
    </dsp:sp>
    <dsp:sp modelId="{547A6663-08A9-4704-80F8-34029D628CCB}">
      <dsp:nvSpPr>
        <dsp:cNvPr id="0" name=""/>
        <dsp:cNvSpPr/>
      </dsp:nvSpPr>
      <dsp:spPr>
        <a:xfrm>
          <a:off x="2960591" y="326814"/>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3270890" y="326814"/>
        <a:ext cx="930897" cy="620598"/>
      </dsp:txXfrm>
    </dsp:sp>
    <dsp:sp modelId="{2373F8ED-8C5C-42DC-A5F9-F844F5E3BF54}">
      <dsp:nvSpPr>
        <dsp:cNvPr id="0" name=""/>
        <dsp:cNvSpPr/>
      </dsp:nvSpPr>
      <dsp:spPr>
        <a:xfrm>
          <a:off x="4294877" y="326814"/>
          <a:ext cx="1658843"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Authentification valide</a:t>
          </a:r>
        </a:p>
      </dsp:txBody>
      <dsp:txXfrm>
        <a:off x="4605176" y="326814"/>
        <a:ext cx="1038245" cy="620598"/>
      </dsp:txXfrm>
    </dsp:sp>
    <dsp:sp modelId="{5ADC8404-8056-48C8-8491-BD1584B12D74}">
      <dsp:nvSpPr>
        <dsp:cNvPr id="0" name=""/>
        <dsp:cNvSpPr/>
      </dsp:nvSpPr>
      <dsp:spPr>
        <a:xfrm>
          <a:off x="39" y="1115647"/>
          <a:ext cx="1869271" cy="747708"/>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fr-FR" sz="2000" kern="1200"/>
            <a:t>Back-end</a:t>
          </a:r>
        </a:p>
      </dsp:txBody>
      <dsp:txXfrm>
        <a:off x="373893" y="1115647"/>
        <a:ext cx="1121563" cy="747708"/>
      </dsp:txXfrm>
    </dsp:sp>
    <dsp:sp modelId="{6AC9B2BA-6EE2-41EE-9505-BFD1BD29E2AC}">
      <dsp:nvSpPr>
        <dsp:cNvPr id="0" name=""/>
        <dsp:cNvSpPr/>
      </dsp:nvSpPr>
      <dsp:spPr>
        <a:xfrm>
          <a:off x="1626305" y="1179202"/>
          <a:ext cx="1551495" cy="620598"/>
        </a:xfrm>
        <a:prstGeom prst="chevron">
          <a:avLst/>
        </a:prstGeom>
        <a:solidFill>
          <a:schemeClr val="accent1">
            <a:alpha val="90000"/>
            <a:tint val="40000"/>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1936604" y="1179202"/>
        <a:ext cx="930897" cy="620598"/>
      </dsp:txXfrm>
    </dsp:sp>
    <dsp:sp modelId="{E77D0762-A6AB-46E1-93E7-D16DD523B490}">
      <dsp:nvSpPr>
        <dsp:cNvPr id="0" name=""/>
        <dsp:cNvSpPr/>
      </dsp:nvSpPr>
      <dsp:spPr>
        <a:xfrm>
          <a:off x="2960591" y="1179202"/>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invalide</a:t>
          </a:r>
        </a:p>
      </dsp:txBody>
      <dsp:txXfrm>
        <a:off x="3270890" y="1179202"/>
        <a:ext cx="930897" cy="620598"/>
      </dsp:txXfrm>
    </dsp:sp>
    <dsp:sp modelId="{E5EEA328-3CD2-42B9-9DEF-7C0F2CCEC987}">
      <dsp:nvSpPr>
        <dsp:cNvPr id="0" name=""/>
        <dsp:cNvSpPr/>
      </dsp:nvSpPr>
      <dsp:spPr>
        <a:xfrm>
          <a:off x="4294877" y="1179202"/>
          <a:ext cx="164205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Authentification invalide</a:t>
          </a:r>
        </a:p>
      </dsp:txBody>
      <dsp:txXfrm>
        <a:off x="4605176" y="1179202"/>
        <a:ext cx="1021457" cy="620598"/>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AE94B7-7B8C-4652-ABF9-D301806EAB67}">
      <dsp:nvSpPr>
        <dsp:cNvPr id="0" name=""/>
        <dsp:cNvSpPr/>
      </dsp:nvSpPr>
      <dsp:spPr>
        <a:xfrm>
          <a:off x="39" y="263259"/>
          <a:ext cx="1869271" cy="747708"/>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fr-FR" sz="2000" kern="1200"/>
            <a:t>Front -end</a:t>
          </a:r>
        </a:p>
      </dsp:txBody>
      <dsp:txXfrm>
        <a:off x="373893" y="263259"/>
        <a:ext cx="1121563" cy="747708"/>
      </dsp:txXfrm>
    </dsp:sp>
    <dsp:sp modelId="{7545E69E-6BD2-4B59-9381-641B0D60E658}">
      <dsp:nvSpPr>
        <dsp:cNvPr id="0" name=""/>
        <dsp:cNvSpPr/>
      </dsp:nvSpPr>
      <dsp:spPr>
        <a:xfrm>
          <a:off x="1626305" y="326814"/>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1936604" y="326814"/>
        <a:ext cx="930897" cy="620598"/>
      </dsp:txXfrm>
    </dsp:sp>
    <dsp:sp modelId="{547A6663-08A9-4704-80F8-34029D628CCB}">
      <dsp:nvSpPr>
        <dsp:cNvPr id="0" name=""/>
        <dsp:cNvSpPr/>
      </dsp:nvSpPr>
      <dsp:spPr>
        <a:xfrm>
          <a:off x="2960591" y="326814"/>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3270890" y="326814"/>
        <a:ext cx="930897" cy="620598"/>
      </dsp:txXfrm>
    </dsp:sp>
    <dsp:sp modelId="{2373F8ED-8C5C-42DC-A5F9-F844F5E3BF54}">
      <dsp:nvSpPr>
        <dsp:cNvPr id="0" name=""/>
        <dsp:cNvSpPr/>
      </dsp:nvSpPr>
      <dsp:spPr>
        <a:xfrm>
          <a:off x="4294877" y="326814"/>
          <a:ext cx="1658843"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Authentification valide</a:t>
          </a:r>
        </a:p>
      </dsp:txBody>
      <dsp:txXfrm>
        <a:off x="4605176" y="326814"/>
        <a:ext cx="1038245" cy="620598"/>
      </dsp:txXfrm>
    </dsp:sp>
    <dsp:sp modelId="{5ADC8404-8056-48C8-8491-BD1584B12D74}">
      <dsp:nvSpPr>
        <dsp:cNvPr id="0" name=""/>
        <dsp:cNvSpPr/>
      </dsp:nvSpPr>
      <dsp:spPr>
        <a:xfrm>
          <a:off x="39" y="1115647"/>
          <a:ext cx="1869271" cy="747708"/>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fr-FR" sz="2000" kern="1200"/>
            <a:t>Back-end</a:t>
          </a:r>
        </a:p>
      </dsp:txBody>
      <dsp:txXfrm>
        <a:off x="373893" y="1115647"/>
        <a:ext cx="1121563" cy="747708"/>
      </dsp:txXfrm>
    </dsp:sp>
    <dsp:sp modelId="{6AC9B2BA-6EE2-41EE-9505-BFD1BD29E2AC}">
      <dsp:nvSpPr>
        <dsp:cNvPr id="0" name=""/>
        <dsp:cNvSpPr/>
      </dsp:nvSpPr>
      <dsp:spPr>
        <a:xfrm>
          <a:off x="1626305" y="1179202"/>
          <a:ext cx="1551495" cy="620598"/>
        </a:xfrm>
        <a:prstGeom prst="chevron">
          <a:avLst/>
        </a:prstGeom>
        <a:solidFill>
          <a:schemeClr val="accent1">
            <a:alpha val="90000"/>
            <a:tint val="40000"/>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1936604" y="1179202"/>
        <a:ext cx="930897" cy="620598"/>
      </dsp:txXfrm>
    </dsp:sp>
    <dsp:sp modelId="{E77D0762-A6AB-46E1-93E7-D16DD523B490}">
      <dsp:nvSpPr>
        <dsp:cNvPr id="0" name=""/>
        <dsp:cNvSpPr/>
      </dsp:nvSpPr>
      <dsp:spPr>
        <a:xfrm>
          <a:off x="2960591" y="1179202"/>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invalide</a:t>
          </a:r>
        </a:p>
      </dsp:txBody>
      <dsp:txXfrm>
        <a:off x="3270890" y="1179202"/>
        <a:ext cx="930897" cy="620598"/>
      </dsp:txXfrm>
    </dsp:sp>
    <dsp:sp modelId="{E5EEA328-3CD2-42B9-9DEF-7C0F2CCEC987}">
      <dsp:nvSpPr>
        <dsp:cNvPr id="0" name=""/>
        <dsp:cNvSpPr/>
      </dsp:nvSpPr>
      <dsp:spPr>
        <a:xfrm>
          <a:off x="4294877" y="1179202"/>
          <a:ext cx="164205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Authentification invalide</a:t>
          </a:r>
        </a:p>
      </dsp:txBody>
      <dsp:txXfrm>
        <a:off x="4605176" y="1179202"/>
        <a:ext cx="1021457" cy="620598"/>
      </dsp:txXfrm>
    </dsp:sp>
  </dsp:spTree>
</dsp:drawing>
</file>

<file path=word/diagrams/layout1.xml><?xml version="1.0" encoding="utf-8"?>
<dgm:layoutDef xmlns:dgm="http://schemas.openxmlformats.org/drawingml/2006/diagram" xmlns:a="http://schemas.openxmlformats.org/drawingml/2006/main" uniqueId="urn:microsoft.com/office/officeart/2005/8/layout/matrix2">
  <dgm:title val=""/>
  <dgm:desc val=""/>
  <dgm:catLst>
    <dgm:cat type="matrix" pri="3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l" for="ch" forName="rect1" refType="w" fact="0.065"/>
          <dgm:constr type="t" for="ch" forName="rect1" refType="h" fact="0.065"/>
          <dgm:constr type="w" for="ch" forName="rect2" refType="w" fact="0.4"/>
          <dgm:constr type="h" for="ch" forName="rect2" refType="h" fact="0.4"/>
          <dgm:constr type="r" for="ch" forName="rect2" refType="w" fact="0.935"/>
          <dgm:constr type="t" for="ch" forName="rect2" refType="h" fact="0.065"/>
          <dgm:constr type="w" for="ch" forName="rect3" refType="w" fact="0.4"/>
          <dgm:constr type="h" for="ch" forName="rect3" refType="w" fact="0.4"/>
          <dgm:constr type="l" for="ch" forName="rect3" refType="w" fact="0.065"/>
          <dgm:constr type="b" for="ch" forName="rect3" refType="h" fact="0.935"/>
          <dgm:constr type="w" for="ch" forName="rect4" refType="w" fact="0.4"/>
          <dgm:constr type="h" for="ch" forName="rect4" refType="h" fact="0.4"/>
          <dgm:constr type="r" for="ch" forName="rect4" refType="w" fact="0.935"/>
          <dgm:constr type="b" for="ch" forName="rect4" refType="h" fact="0.935"/>
        </dgm:constrLst>
      </dgm:if>
      <dgm:else name="Name2">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r" for="ch" forName="rect1" refType="w" fact="0.935"/>
          <dgm:constr type="t" for="ch" forName="rect1" refType="h" fact="0.065"/>
          <dgm:constr type="w" for="ch" forName="rect2" refType="w" fact="0.4"/>
          <dgm:constr type="h" for="ch" forName="rect2" refType="h" fact="0.4"/>
          <dgm:constr type="l" for="ch" forName="rect2" refType="w" fact="0.065"/>
          <dgm:constr type="t" for="ch" forName="rect2" refType="h" fact="0.065"/>
          <dgm:constr type="w" for="ch" forName="rect3" refType="w" fact="0.4"/>
          <dgm:constr type="h" for="ch" forName="rect3" refType="w" fact="0.4"/>
          <dgm:constr type="r" for="ch" forName="rect3" refType="w" fact="0.935"/>
          <dgm:constr type="b" for="ch" forName="rect3" refType="h" fact="0.935"/>
          <dgm:constr type="w" for="ch" forName="rect4" refType="w" fact="0.4"/>
          <dgm:constr type="h" for="ch" forName="rect4" refType="h" fact="0.4"/>
          <dgm:constr type="l" for="ch" forName="rect4" refType="w" fact="0.065"/>
          <dgm:constr type="b" for="ch" forName="rect4" refType="h" fact="0.935"/>
        </dgm:constrLst>
      </dgm:else>
    </dgm:choose>
    <dgm:ruleLst/>
    <dgm:choose name="Name3">
      <dgm:if name="Name4" axis="ch" ptType="node" func="cnt" op="gte" val="1">
        <dgm:layoutNode name="axisShape" styleLbl="bgShp">
          <dgm:alg type="sp"/>
          <dgm:shape xmlns:r="http://schemas.openxmlformats.org/officeDocument/2006/relationships" type="quadArrow" r:blip="">
            <dgm:adjLst>
              <dgm:adj idx="1" val="0.02"/>
              <dgm:adj idx="2" val="0.04"/>
              <dgm:adj idx="3" val="0.05"/>
            </dgm:adjLst>
          </dgm:shape>
          <dgm:presOf/>
          <dgm:constrLst/>
          <dgm:ruleLst/>
        </dgm:layoutNode>
        <dgm:layoutNode name="rect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layout6.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F89C42D55CA4FDF95703C2E452CBEF7"/>
        <w:category>
          <w:name w:val="Général"/>
          <w:gallery w:val="placeholder"/>
        </w:category>
        <w:types>
          <w:type w:val="bbPlcHdr"/>
        </w:types>
        <w:behaviors>
          <w:behavior w:val="content"/>
        </w:behaviors>
        <w:guid w:val="{03702506-960D-489D-9F19-3171DB001A57}"/>
      </w:docPartPr>
      <w:docPartBody>
        <w:p w:rsidR="0036004B" w:rsidRDefault="0036004B" w:rsidP="0036004B">
          <w:pPr>
            <w:pStyle w:val="0F89C42D55CA4FDF95703C2E452CBEF7"/>
          </w:pPr>
          <w:r>
            <w:rPr>
              <w:rFonts w:asciiTheme="majorHAnsi" w:eastAsiaTheme="majorEastAsia" w:hAnsiTheme="majorHAnsi" w:cstheme="majorBidi"/>
              <w:color w:val="4472C4" w:themeColor="accent1"/>
              <w:sz w:val="88"/>
              <w:szCs w:val="88"/>
            </w:rPr>
            <w:t>[Titre du document]</w:t>
          </w:r>
        </w:p>
      </w:docPartBody>
    </w:docPart>
    <w:docPart>
      <w:docPartPr>
        <w:name w:val="6CB752EFC1C04586B432815B1C4CFD43"/>
        <w:category>
          <w:name w:val="Général"/>
          <w:gallery w:val="placeholder"/>
        </w:category>
        <w:types>
          <w:type w:val="bbPlcHdr"/>
        </w:types>
        <w:behaviors>
          <w:behavior w:val="content"/>
        </w:behaviors>
        <w:guid w:val="{16E777A3-3ECB-4BDA-A379-BBAF7379E11E}"/>
      </w:docPartPr>
      <w:docPartBody>
        <w:p w:rsidR="0036004B" w:rsidRDefault="0036004B" w:rsidP="0036004B">
          <w:pPr>
            <w:pStyle w:val="6CB752EFC1C04586B432815B1C4CFD43"/>
          </w:pPr>
          <w:r>
            <w:rPr>
              <w:caps/>
              <w:color w:val="FFFFFF" w:themeColor="background1"/>
            </w:rPr>
            <w:t>[Nom de l’auteur]</w:t>
          </w:r>
        </w:p>
      </w:docPartBody>
    </w:docPart>
    <w:docPart>
      <w:docPartPr>
        <w:name w:val="7CEE936B50A54C57AA2527A062B91F51"/>
        <w:category>
          <w:name w:val="Général"/>
          <w:gallery w:val="placeholder"/>
        </w:category>
        <w:types>
          <w:type w:val="bbPlcHdr"/>
        </w:types>
        <w:behaviors>
          <w:behavior w:val="content"/>
        </w:behaviors>
        <w:guid w:val="{AEE54CFA-EA17-4AC8-90C2-4343433DBA66}"/>
      </w:docPartPr>
      <w:docPartBody>
        <w:p w:rsidR="00000000" w:rsidRDefault="0036004B">
          <w:pPr>
            <w:pStyle w:val="7CEE936B50A54C57AA2527A062B91F51"/>
          </w:pPr>
          <w:r>
            <w:rPr>
              <w:caps/>
              <w:color w:val="FFFFFF" w:themeColor="background1"/>
            </w:rPr>
            <w:t>[Nom de l’auteur]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F9D"/>
    <w:rsid w:val="00004F06"/>
    <w:rsid w:val="00014E13"/>
    <w:rsid w:val="000457FA"/>
    <w:rsid w:val="000A227E"/>
    <w:rsid w:val="000D15DE"/>
    <w:rsid w:val="0012225A"/>
    <w:rsid w:val="001A600C"/>
    <w:rsid w:val="001B527C"/>
    <w:rsid w:val="001B5456"/>
    <w:rsid w:val="001E3D90"/>
    <w:rsid w:val="00212F47"/>
    <w:rsid w:val="00216F51"/>
    <w:rsid w:val="002223EB"/>
    <w:rsid w:val="00256759"/>
    <w:rsid w:val="0029627B"/>
    <w:rsid w:val="002B2528"/>
    <w:rsid w:val="002E3A6E"/>
    <w:rsid w:val="002E5FB2"/>
    <w:rsid w:val="002E71DE"/>
    <w:rsid w:val="0036004B"/>
    <w:rsid w:val="004F00D6"/>
    <w:rsid w:val="004F01E5"/>
    <w:rsid w:val="00586217"/>
    <w:rsid w:val="005B23B1"/>
    <w:rsid w:val="005B425D"/>
    <w:rsid w:val="005E1301"/>
    <w:rsid w:val="00606264"/>
    <w:rsid w:val="006362CA"/>
    <w:rsid w:val="00650361"/>
    <w:rsid w:val="00667F6A"/>
    <w:rsid w:val="0067539D"/>
    <w:rsid w:val="0070453C"/>
    <w:rsid w:val="007125E6"/>
    <w:rsid w:val="0075178E"/>
    <w:rsid w:val="00756802"/>
    <w:rsid w:val="00756B06"/>
    <w:rsid w:val="00757A1E"/>
    <w:rsid w:val="00796C70"/>
    <w:rsid w:val="007A0748"/>
    <w:rsid w:val="007A7ADD"/>
    <w:rsid w:val="007B4441"/>
    <w:rsid w:val="00801116"/>
    <w:rsid w:val="00801EC9"/>
    <w:rsid w:val="0081171D"/>
    <w:rsid w:val="00825AED"/>
    <w:rsid w:val="00887D64"/>
    <w:rsid w:val="008D62EA"/>
    <w:rsid w:val="008F1334"/>
    <w:rsid w:val="00906071"/>
    <w:rsid w:val="00931DE0"/>
    <w:rsid w:val="00953CF0"/>
    <w:rsid w:val="0095760D"/>
    <w:rsid w:val="009B026E"/>
    <w:rsid w:val="009E7E05"/>
    <w:rsid w:val="009F0BB8"/>
    <w:rsid w:val="009F3EB9"/>
    <w:rsid w:val="00A1425A"/>
    <w:rsid w:val="00A40F14"/>
    <w:rsid w:val="00A54037"/>
    <w:rsid w:val="00A622E6"/>
    <w:rsid w:val="00A71882"/>
    <w:rsid w:val="00A83A8F"/>
    <w:rsid w:val="00AE5AD4"/>
    <w:rsid w:val="00B174E4"/>
    <w:rsid w:val="00B41A4E"/>
    <w:rsid w:val="00B84FCF"/>
    <w:rsid w:val="00B8799E"/>
    <w:rsid w:val="00BC1F9D"/>
    <w:rsid w:val="00C151B5"/>
    <w:rsid w:val="00C16955"/>
    <w:rsid w:val="00C35B02"/>
    <w:rsid w:val="00C40833"/>
    <w:rsid w:val="00C756B8"/>
    <w:rsid w:val="00C946C0"/>
    <w:rsid w:val="00CB10FA"/>
    <w:rsid w:val="00D37AC1"/>
    <w:rsid w:val="00DC578F"/>
    <w:rsid w:val="00DD03DD"/>
    <w:rsid w:val="00DD1D25"/>
    <w:rsid w:val="00DF2A20"/>
    <w:rsid w:val="00E0402D"/>
    <w:rsid w:val="00E145EA"/>
    <w:rsid w:val="00E16374"/>
    <w:rsid w:val="00E37B59"/>
    <w:rsid w:val="00E52B25"/>
    <w:rsid w:val="00E80B1A"/>
    <w:rsid w:val="00E85331"/>
    <w:rsid w:val="00EA0350"/>
    <w:rsid w:val="00EC5F75"/>
    <w:rsid w:val="00F02DC6"/>
    <w:rsid w:val="00F11892"/>
    <w:rsid w:val="00F415F7"/>
    <w:rsid w:val="00F54F12"/>
    <w:rsid w:val="00F91028"/>
    <w:rsid w:val="00F94BC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0F89C42D55CA4FDF95703C2E452CBEF7">
    <w:name w:val="0F89C42D55CA4FDF95703C2E452CBEF7"/>
    <w:rsid w:val="0036004B"/>
    <w:rPr>
      <w:kern w:val="2"/>
    </w:rPr>
  </w:style>
  <w:style w:type="character" w:styleId="Textedelespacerserv">
    <w:name w:val="Placeholder Text"/>
    <w:basedOn w:val="Policepardfaut"/>
    <w:uiPriority w:val="99"/>
    <w:semiHidden/>
    <w:rsid w:val="0036004B"/>
    <w:rPr>
      <w:color w:val="808080"/>
    </w:rPr>
  </w:style>
  <w:style w:type="paragraph" w:customStyle="1" w:styleId="6CB752EFC1C04586B432815B1C4CFD43">
    <w:name w:val="6CB752EFC1C04586B432815B1C4CFD43"/>
    <w:rsid w:val="0036004B"/>
    <w:rPr>
      <w:kern w:val="2"/>
    </w:rPr>
  </w:style>
  <w:style w:type="paragraph" w:customStyle="1" w:styleId="7CEE936B50A54C57AA2527A062B91F51">
    <w:name w:val="7CEE936B50A54C57AA2527A062B91F51"/>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2023-07-28T00:00:00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487105-5A27-4A75-B046-DFD9119DA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600</TotalTime>
  <Pages>1</Pages>
  <Words>24646</Words>
  <Characters>135556</Characters>
  <Application>Microsoft Office Word</Application>
  <DocSecurity>0</DocSecurity>
  <Lines>1129</Lines>
  <Paragraphs>319</Paragraphs>
  <ScaleCrop>false</ScaleCrop>
  <HeadingPairs>
    <vt:vector size="2" baseType="variant">
      <vt:variant>
        <vt:lpstr>Titre</vt:lpstr>
      </vt:variant>
      <vt:variant>
        <vt:i4>1</vt:i4>
      </vt:variant>
    </vt:vector>
  </HeadingPairs>
  <TitlesOfParts>
    <vt:vector size="1" baseType="lpstr">
      <vt:lpstr>Dossier Professionnel</vt:lpstr>
    </vt:vector>
  </TitlesOfParts>
  <Company>Ausy / EPSI</Company>
  <LinksUpToDate>false</LinksUpToDate>
  <CharactersWithSpaces>159883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Professionnel</dc:title>
  <dc:subject>Expert en Informatique et Système d’Information                                             Titre RNCP niveau7 (bac+5) – 2022-2023</dc:subject>
  <dc:creator>Auteur : FURNON Cyril                                            		25/08/2023</dc:creator>
  <cp:keywords/>
  <dc:description/>
  <cp:lastModifiedBy>Cyril FURNON</cp:lastModifiedBy>
  <cp:revision>28</cp:revision>
  <cp:lastPrinted>2023-08-05T15:02:00Z</cp:lastPrinted>
  <dcterms:created xsi:type="dcterms:W3CDTF">2023-08-14T12:33:00Z</dcterms:created>
  <dcterms:modified xsi:type="dcterms:W3CDTF">2023-08-17T22:38:00Z</dcterms:modified>
</cp:coreProperties>
</file>